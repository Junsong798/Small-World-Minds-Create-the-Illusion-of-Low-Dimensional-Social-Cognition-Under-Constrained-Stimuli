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3217F258" w14:textId="167B0A97" w:rsidR="00FF3265" w:rsidRPr="00D54634" w:rsidRDefault="004F3F75" w:rsidP="003D549E">
      <w:pPr>
        <w:adjustRightInd w:val="0"/>
        <w:snapToGrid w:val="0"/>
        <w:spacing w:beforeLines="50" w:before="156" w:afterLines="50" w:after="156"/>
        <w:jc w:val="center"/>
        <w:rPr>
          <w:rFonts w:ascii="Times New Roman" w:hAnsi="Times New Roman" w:cs="Times New Roman"/>
          <w:b/>
          <w:bCs/>
          <w:color w:val="000000" w:themeColor="text1"/>
        </w:rPr>
      </w:pPr>
      <w:ins w:id="0" w:author="Lu, Junsong" w:date="2025-08-20T21:55:00Z" w16du:dateUtc="2025-08-20T13:55:00Z">
        <w:r>
          <w:rPr>
            <w:rFonts w:ascii="Times New Roman" w:hAnsi="Times New Roman" w:cs="Times New Roman"/>
            <w:b/>
            <w:bCs/>
            <w:color w:val="000000" w:themeColor="text1"/>
          </w:rPr>
          <w:t>Small-World Minds</w:t>
        </w:r>
        <w:r>
          <w:rPr>
            <w:rFonts w:ascii="Times New Roman" w:hAnsi="Times New Roman" w:cs="Times New Roman" w:hint="eastAsia"/>
            <w:b/>
            <w:bCs/>
            <w:color w:val="000000" w:themeColor="text1"/>
            <w:lang w:eastAsia="zh-CN"/>
          </w:rPr>
          <w:t xml:space="preserve"> </w:t>
        </w:r>
        <w:r w:rsidRPr="00303438">
          <w:rPr>
            <w:rFonts w:ascii="Times New Roman" w:hAnsi="Times New Roman" w:cs="Times New Roman"/>
            <w:b/>
            <w:bCs/>
            <w:color w:val="000000" w:themeColor="text1"/>
          </w:rPr>
          <w:t>Create the Illusion of Low-Dimensional Social Cognition</w:t>
        </w:r>
        <w:r>
          <w:rPr>
            <w:rFonts w:ascii="Times New Roman" w:hAnsi="Times New Roman" w:cs="Times New Roman" w:hint="eastAsia"/>
            <w:b/>
            <w:bCs/>
            <w:color w:val="000000" w:themeColor="text1"/>
            <w:lang w:eastAsia="zh-CN"/>
          </w:rPr>
          <w:t xml:space="preserve"> Under</w:t>
        </w:r>
        <w:r w:rsidRPr="00303438">
          <w:rPr>
            <w:rFonts w:ascii="Times New Roman" w:hAnsi="Times New Roman" w:cs="Times New Roman"/>
            <w:b/>
            <w:bCs/>
            <w:color w:val="000000" w:themeColor="text1"/>
          </w:rPr>
          <w:t xml:space="preserve"> Constrained</w:t>
        </w:r>
      </w:ins>
      <w:del w:id="1" w:author="Lu, Junsong" w:date="2025-08-20T21:55:00Z" w16du:dateUtc="2025-08-20T13:55:00Z">
        <w:r w:rsidR="003D549E" w:rsidDel="004F3F75">
          <w:rPr>
            <w:rFonts w:ascii="Times New Roman" w:hAnsi="Times New Roman" w:cs="Times New Roman"/>
            <w:b/>
            <w:bCs/>
            <w:color w:val="000000" w:themeColor="text1"/>
          </w:rPr>
          <w:delText xml:space="preserve">Small-World Minds: </w:delText>
        </w:r>
        <w:r w:rsidR="003D549E" w:rsidRPr="00303438" w:rsidDel="004F3F75">
          <w:rPr>
            <w:rFonts w:ascii="Times New Roman" w:hAnsi="Times New Roman" w:cs="Times New Roman"/>
            <w:b/>
            <w:bCs/>
            <w:color w:val="000000" w:themeColor="text1"/>
          </w:rPr>
          <w:delText>How Constrained</w:delText>
        </w:r>
      </w:del>
      <w:r w:rsidR="003D549E" w:rsidRPr="00303438">
        <w:rPr>
          <w:rFonts w:ascii="Times New Roman" w:hAnsi="Times New Roman" w:cs="Times New Roman"/>
          <w:b/>
          <w:bCs/>
          <w:color w:val="000000" w:themeColor="text1"/>
        </w:rPr>
        <w:t xml:space="preserve"> </w:t>
      </w:r>
      <w:commentRangeStart w:id="2"/>
      <w:commentRangeStart w:id="3"/>
      <w:r w:rsidR="00D54634" w:rsidRPr="00874395">
        <w:rPr>
          <w:rFonts w:ascii="Times New Roman" w:hAnsi="Times New Roman" w:cs="Times New Roman"/>
          <w:b/>
          <w:bCs/>
          <w:color w:val="000000" w:themeColor="text1"/>
          <w:lang w:eastAsia="zh-CN"/>
        </w:rPr>
        <w:t>S</w:t>
      </w:r>
      <w:r w:rsidR="00D54634" w:rsidRPr="00D54634">
        <w:rPr>
          <w:rFonts w:ascii="Times New Roman" w:hAnsi="Times New Roman" w:cs="Times New Roman"/>
          <w:b/>
          <w:bCs/>
          <w:color w:val="000000" w:themeColor="text1"/>
        </w:rPr>
        <w:t>timuli</w:t>
      </w:r>
      <w:commentRangeEnd w:id="2"/>
      <w:r w:rsidR="00FF3265">
        <w:rPr>
          <w:rStyle w:val="af3"/>
        </w:rPr>
        <w:commentReference w:id="2"/>
      </w:r>
      <w:commentRangeEnd w:id="3"/>
      <w:r>
        <w:rPr>
          <w:rStyle w:val="af3"/>
        </w:rPr>
        <w:commentReference w:id="3"/>
      </w:r>
      <w:del w:id="4" w:author="Lu, Junsong" w:date="2025-08-20T21:55:00Z" w16du:dateUtc="2025-08-20T13:55:00Z">
        <w:r w:rsidR="003D549E" w:rsidDel="004F3F75">
          <w:rPr>
            <w:rFonts w:ascii="Times New Roman" w:hAnsi="Times New Roman" w:cs="Times New Roman"/>
            <w:b/>
            <w:bCs/>
            <w:color w:val="000000" w:themeColor="text1"/>
          </w:rPr>
          <w:delText xml:space="preserve"> </w:delText>
        </w:r>
        <w:r w:rsidR="00303438" w:rsidRPr="00303438" w:rsidDel="004F3F75">
          <w:rPr>
            <w:rFonts w:ascii="Times New Roman" w:hAnsi="Times New Roman" w:cs="Times New Roman"/>
            <w:b/>
            <w:bCs/>
            <w:color w:val="000000" w:themeColor="text1"/>
          </w:rPr>
          <w:delText>Create the Illusion of Low-Dimensional Social Cognition</w:delText>
        </w:r>
      </w:del>
    </w:p>
    <w:p w14:paraId="10EAFB8D" w14:textId="421AF9B8" w:rsidR="00D54634" w:rsidRPr="00874395" w:rsidRDefault="00D54634" w:rsidP="00EC40AA">
      <w:pPr>
        <w:adjustRightInd w:val="0"/>
        <w:snapToGrid w:val="0"/>
        <w:spacing w:beforeLines="50" w:before="156" w:afterLines="50" w:after="156"/>
        <w:jc w:val="center"/>
        <w:rPr>
          <w:rFonts w:ascii="Times New Roman" w:hAnsi="Times New Roman" w:cs="Times New Roman"/>
          <w:b/>
          <w:bCs/>
          <w:color w:val="000000" w:themeColor="text1"/>
          <w:lang w:eastAsia="zh-CN"/>
        </w:rPr>
      </w:pPr>
      <w:r w:rsidRPr="00874395">
        <w:rPr>
          <w:rFonts w:ascii="Times New Roman" w:hAnsi="Times New Roman" w:cs="Times New Roman"/>
          <w:b/>
          <w:bCs/>
          <w:color w:val="000000" w:themeColor="text1"/>
        </w:rPr>
        <w:t xml:space="preserve"> </w:t>
      </w:r>
    </w:p>
    <w:p w14:paraId="21C101FA" w14:textId="77777777" w:rsidR="00D54634" w:rsidRPr="00874395" w:rsidRDefault="00D54634" w:rsidP="00EC40AA">
      <w:pPr>
        <w:adjustRightInd w:val="0"/>
        <w:snapToGrid w:val="0"/>
        <w:spacing w:beforeLines="50" w:before="156" w:afterLines="50" w:after="156"/>
        <w:jc w:val="center"/>
        <w:rPr>
          <w:rFonts w:ascii="Times New Roman" w:hAnsi="Times New Roman" w:cs="Times New Roman"/>
          <w:b/>
          <w:bCs/>
          <w:color w:val="000000" w:themeColor="text1"/>
        </w:rPr>
      </w:pPr>
    </w:p>
    <w:p w14:paraId="04759EAD" w14:textId="3C23EEE8" w:rsidR="00D54634" w:rsidRPr="00874395" w:rsidRDefault="00D54634" w:rsidP="00EC40AA">
      <w:pPr>
        <w:adjustRightInd w:val="0"/>
        <w:snapToGrid w:val="0"/>
        <w:spacing w:beforeLines="50" w:before="156" w:afterLines="50" w:after="156"/>
        <w:jc w:val="center"/>
        <w:rPr>
          <w:rFonts w:ascii="Times New Roman" w:hAnsi="Times New Roman" w:cs="Times New Roman"/>
          <w:vertAlign w:val="superscript"/>
          <w:lang w:eastAsia="zh-CN"/>
        </w:rPr>
      </w:pPr>
      <w:r w:rsidRPr="00874395">
        <w:rPr>
          <w:rFonts w:ascii="Times New Roman" w:hAnsi="Times New Roman" w:cs="Times New Roman"/>
          <w:lang w:eastAsia="zh-CN"/>
        </w:rPr>
        <w:t xml:space="preserve">Junsong </w:t>
      </w:r>
      <w:proofErr w:type="spellStart"/>
      <w:r w:rsidRPr="00874395">
        <w:rPr>
          <w:rFonts w:ascii="Times New Roman" w:hAnsi="Times New Roman" w:cs="Times New Roman"/>
          <w:lang w:eastAsia="zh-CN"/>
        </w:rPr>
        <w:t>Lu</w:t>
      </w:r>
      <w:r w:rsidRPr="00874395">
        <w:rPr>
          <w:rFonts w:ascii="Times New Roman" w:hAnsi="Times New Roman" w:cs="Times New Roman"/>
          <w:vertAlign w:val="superscript"/>
        </w:rPr>
        <w:t>1</w:t>
      </w:r>
      <w:proofErr w:type="spellEnd"/>
      <w:r w:rsidRPr="00874395">
        <w:rPr>
          <w:rFonts w:ascii="Times New Roman" w:hAnsi="Times New Roman" w:cs="Times New Roman"/>
          <w:vertAlign w:val="superscript"/>
        </w:rPr>
        <w:t>*</w:t>
      </w:r>
      <w:r w:rsidRPr="00874395">
        <w:rPr>
          <w:rFonts w:ascii="Times New Roman" w:hAnsi="Times New Roman" w:cs="Times New Roman"/>
        </w:rPr>
        <w:t xml:space="preserve">, </w:t>
      </w:r>
      <w:proofErr w:type="spellStart"/>
      <w:r w:rsidRPr="00874395">
        <w:rPr>
          <w:rFonts w:ascii="Times New Roman" w:hAnsi="Times New Roman" w:cs="Times New Roman"/>
          <w:lang w:eastAsia="zh-CN"/>
        </w:rPr>
        <w:t>Chujun</w:t>
      </w:r>
      <w:proofErr w:type="spellEnd"/>
      <w:r w:rsidRPr="00874395">
        <w:rPr>
          <w:rFonts w:ascii="Times New Roman" w:hAnsi="Times New Roman" w:cs="Times New Roman"/>
          <w:lang w:eastAsia="zh-CN"/>
        </w:rPr>
        <w:t xml:space="preserve"> </w:t>
      </w:r>
      <w:proofErr w:type="spellStart"/>
      <w:r w:rsidRPr="00874395">
        <w:rPr>
          <w:rFonts w:ascii="Times New Roman" w:hAnsi="Times New Roman" w:cs="Times New Roman"/>
          <w:lang w:eastAsia="zh-CN"/>
        </w:rPr>
        <w:t>Lin</w:t>
      </w:r>
      <w:commentRangeStart w:id="5"/>
      <w:r w:rsidR="005C6115">
        <w:rPr>
          <w:rFonts w:ascii="Times New Roman" w:hAnsi="Times New Roman" w:cs="Times New Roman"/>
          <w:vertAlign w:val="superscript"/>
          <w:lang w:eastAsia="zh-CN"/>
        </w:rPr>
        <w:t>1,</w:t>
      </w:r>
      <w:r w:rsidRPr="00874395">
        <w:rPr>
          <w:rFonts w:ascii="Times New Roman" w:hAnsi="Times New Roman" w:cs="Times New Roman"/>
          <w:vertAlign w:val="superscript"/>
          <w:lang w:eastAsia="zh-CN"/>
        </w:rPr>
        <w:t>2</w:t>
      </w:r>
      <w:commentRangeEnd w:id="5"/>
      <w:proofErr w:type="spellEnd"/>
      <w:r w:rsidR="00596F26">
        <w:rPr>
          <w:rStyle w:val="af3"/>
        </w:rPr>
        <w:commentReference w:id="5"/>
      </w:r>
    </w:p>
    <w:p w14:paraId="2F5517EF" w14:textId="77777777" w:rsidR="00D54634" w:rsidRPr="00874395" w:rsidRDefault="00D54634" w:rsidP="00EC40AA">
      <w:pPr>
        <w:adjustRightInd w:val="0"/>
        <w:snapToGrid w:val="0"/>
        <w:spacing w:beforeLines="50" w:before="156" w:afterLines="50" w:after="156"/>
        <w:jc w:val="center"/>
        <w:rPr>
          <w:rFonts w:ascii="Times New Roman" w:hAnsi="Times New Roman" w:cs="Times New Roman"/>
          <w:color w:val="000000" w:themeColor="text1"/>
          <w:lang w:eastAsia="zh-CN"/>
        </w:rPr>
      </w:pPr>
      <w:r w:rsidRPr="00874395">
        <w:rPr>
          <w:rFonts w:ascii="Times New Roman" w:hAnsi="Times New Roman" w:cs="Times New Roman"/>
          <w:vertAlign w:val="superscript"/>
        </w:rPr>
        <w:t>1</w:t>
      </w:r>
      <w:r w:rsidRPr="00874395">
        <w:rPr>
          <w:rFonts w:ascii="Times New Roman" w:hAnsi="Times New Roman" w:cs="Times New Roman"/>
        </w:rPr>
        <w:t xml:space="preserve"> </w:t>
      </w:r>
      <w:r w:rsidRPr="00874395">
        <w:rPr>
          <w:rFonts w:ascii="Times New Roman" w:hAnsi="Times New Roman" w:cs="Times New Roman"/>
          <w:color w:val="000000" w:themeColor="text1"/>
        </w:rPr>
        <w:t xml:space="preserve">Department of </w:t>
      </w:r>
      <w:r w:rsidRPr="00874395">
        <w:rPr>
          <w:rFonts w:ascii="Times New Roman" w:hAnsi="Times New Roman" w:cs="Times New Roman"/>
          <w:color w:val="000000" w:themeColor="text1"/>
          <w:lang w:eastAsia="zh-CN"/>
        </w:rPr>
        <w:t>Psychology</w:t>
      </w:r>
      <w:r w:rsidRPr="00874395">
        <w:rPr>
          <w:rFonts w:ascii="Times New Roman" w:hAnsi="Times New Roman" w:cs="Times New Roman"/>
          <w:color w:val="000000" w:themeColor="text1"/>
        </w:rPr>
        <w:t xml:space="preserve">, </w:t>
      </w:r>
      <w:r w:rsidRPr="00874395">
        <w:rPr>
          <w:rFonts w:ascii="Times New Roman" w:hAnsi="Times New Roman" w:cs="Times New Roman"/>
          <w:color w:val="000000" w:themeColor="text1"/>
          <w:lang w:eastAsia="zh-CN"/>
        </w:rPr>
        <w:t>University of California San Diego, La Jolla, U.S.</w:t>
      </w:r>
    </w:p>
    <w:p w14:paraId="6E83F16E" w14:textId="77777777" w:rsidR="00D54634" w:rsidRPr="00874395" w:rsidRDefault="00D54634" w:rsidP="00EC40AA">
      <w:pPr>
        <w:adjustRightInd w:val="0"/>
        <w:snapToGrid w:val="0"/>
        <w:spacing w:beforeLines="50" w:before="156" w:afterLines="50" w:after="156"/>
        <w:jc w:val="center"/>
        <w:rPr>
          <w:rFonts w:ascii="Times New Roman" w:hAnsi="Times New Roman" w:cs="Times New Roman"/>
          <w:color w:val="000000" w:themeColor="text1"/>
          <w:lang w:eastAsia="zh-CN"/>
        </w:rPr>
      </w:pPr>
      <w:r w:rsidRPr="00874395">
        <w:rPr>
          <w:rFonts w:ascii="Times New Roman" w:hAnsi="Times New Roman" w:cs="Times New Roman"/>
          <w:vertAlign w:val="superscript"/>
        </w:rPr>
        <w:t>2</w:t>
      </w:r>
      <w:r w:rsidRPr="00874395">
        <w:rPr>
          <w:rFonts w:ascii="Times New Roman" w:hAnsi="Times New Roman" w:cs="Times New Roman"/>
        </w:rPr>
        <w:t xml:space="preserve"> </w:t>
      </w:r>
      <w:r w:rsidRPr="00874395">
        <w:rPr>
          <w:rFonts w:ascii="Times New Roman" w:hAnsi="Times New Roman" w:cs="Times New Roman"/>
          <w:color w:val="000000" w:themeColor="text1"/>
        </w:rPr>
        <w:t xml:space="preserve">Department of </w:t>
      </w:r>
      <w:r w:rsidRPr="00874395">
        <w:rPr>
          <w:rFonts w:ascii="Times New Roman" w:hAnsi="Times New Roman" w:cs="Times New Roman"/>
          <w:color w:val="000000" w:themeColor="text1"/>
          <w:lang w:eastAsia="zh-CN"/>
        </w:rPr>
        <w:t>Psychology</w:t>
      </w:r>
      <w:r w:rsidRPr="00874395">
        <w:rPr>
          <w:rFonts w:ascii="Times New Roman" w:hAnsi="Times New Roman" w:cs="Times New Roman"/>
          <w:color w:val="000000" w:themeColor="text1"/>
        </w:rPr>
        <w:t xml:space="preserve">, </w:t>
      </w:r>
      <w:r w:rsidRPr="00874395">
        <w:rPr>
          <w:rFonts w:ascii="Times New Roman" w:hAnsi="Times New Roman" w:cs="Times New Roman"/>
          <w:color w:val="000000" w:themeColor="text1"/>
          <w:lang w:eastAsia="zh-CN"/>
        </w:rPr>
        <w:t>Columbia University, New York, U.S.</w:t>
      </w:r>
    </w:p>
    <w:p w14:paraId="56D1FF59" w14:textId="77777777" w:rsidR="00D54634" w:rsidRPr="00874395" w:rsidRDefault="00D54634" w:rsidP="00EC40AA">
      <w:pPr>
        <w:adjustRightInd w:val="0"/>
        <w:snapToGrid w:val="0"/>
        <w:spacing w:beforeLines="50" w:before="156" w:afterLines="50" w:after="156"/>
        <w:jc w:val="center"/>
        <w:rPr>
          <w:rFonts w:ascii="Times New Roman" w:hAnsi="Times New Roman" w:cs="Times New Roman"/>
          <w:color w:val="000000" w:themeColor="text1"/>
          <w:lang w:eastAsia="zh-CN"/>
        </w:rPr>
      </w:pPr>
    </w:p>
    <w:p w14:paraId="513DD2DF" w14:textId="77777777" w:rsidR="00D54634" w:rsidRPr="00874395" w:rsidRDefault="00D54634" w:rsidP="00EC40AA">
      <w:pPr>
        <w:adjustRightInd w:val="0"/>
        <w:snapToGrid w:val="0"/>
        <w:spacing w:beforeLines="50" w:before="156" w:afterLines="50" w:after="156"/>
        <w:rPr>
          <w:rFonts w:ascii="Times New Roman" w:hAnsi="Times New Roman" w:cs="Times New Roman"/>
          <w:b/>
          <w:bCs/>
          <w:color w:val="000000" w:themeColor="text1"/>
        </w:rPr>
      </w:pPr>
    </w:p>
    <w:p w14:paraId="4BCF912C" w14:textId="77777777" w:rsidR="00D54634" w:rsidRPr="00874395" w:rsidRDefault="00D54634" w:rsidP="00EC40AA">
      <w:pPr>
        <w:adjustRightInd w:val="0"/>
        <w:snapToGrid w:val="0"/>
        <w:spacing w:beforeLines="50" w:before="156" w:afterLines="50" w:after="156"/>
        <w:rPr>
          <w:rFonts w:ascii="Times New Roman" w:hAnsi="Times New Roman" w:cs="Times New Roman"/>
          <w:b/>
          <w:bCs/>
          <w:color w:val="000000" w:themeColor="text1"/>
        </w:rPr>
      </w:pPr>
    </w:p>
    <w:p w14:paraId="75012EDB" w14:textId="77777777" w:rsidR="00D54634" w:rsidRPr="00874395" w:rsidRDefault="00D54634" w:rsidP="00EC40AA">
      <w:pPr>
        <w:adjustRightInd w:val="0"/>
        <w:snapToGrid w:val="0"/>
        <w:spacing w:beforeLines="50" w:before="156" w:afterLines="50" w:after="156"/>
        <w:jc w:val="center"/>
        <w:rPr>
          <w:rFonts w:ascii="Times New Roman" w:hAnsi="Times New Roman" w:cs="Times New Roman"/>
          <w:bCs/>
          <w:color w:val="000000" w:themeColor="text1"/>
        </w:rPr>
      </w:pPr>
    </w:p>
    <w:p w14:paraId="496F7AA6" w14:textId="77777777" w:rsidR="00D54634" w:rsidRPr="00874395" w:rsidRDefault="00D54634" w:rsidP="00EC40AA">
      <w:pPr>
        <w:adjustRightInd w:val="0"/>
        <w:snapToGrid w:val="0"/>
        <w:spacing w:beforeLines="50" w:before="156" w:afterLines="50" w:after="156"/>
        <w:rPr>
          <w:rFonts w:ascii="Times New Roman" w:hAnsi="Times New Roman" w:cs="Times New Roman"/>
          <w:bCs/>
          <w:color w:val="000000" w:themeColor="text1"/>
        </w:rPr>
      </w:pPr>
    </w:p>
    <w:p w14:paraId="54C10C25" w14:textId="77777777" w:rsidR="00D54634" w:rsidRPr="00874395" w:rsidRDefault="00D54634" w:rsidP="00EC40AA">
      <w:pPr>
        <w:adjustRightInd w:val="0"/>
        <w:snapToGrid w:val="0"/>
        <w:spacing w:beforeLines="50" w:before="156" w:afterLines="50" w:after="156"/>
        <w:jc w:val="center"/>
        <w:rPr>
          <w:rFonts w:ascii="Times New Roman" w:hAnsi="Times New Roman" w:cs="Times New Roman"/>
          <w:b/>
          <w:color w:val="000000" w:themeColor="text1"/>
        </w:rPr>
      </w:pPr>
      <w:r w:rsidRPr="00874395">
        <w:rPr>
          <w:rFonts w:ascii="Times New Roman" w:hAnsi="Times New Roman" w:cs="Times New Roman"/>
          <w:b/>
          <w:color w:val="000000" w:themeColor="text1"/>
        </w:rPr>
        <w:t>Author Note</w:t>
      </w:r>
    </w:p>
    <w:p w14:paraId="0CFBB91E" w14:textId="77777777" w:rsidR="00D54634" w:rsidRPr="00874395" w:rsidRDefault="00D54634" w:rsidP="00EC40AA">
      <w:pPr>
        <w:adjustRightInd w:val="0"/>
        <w:snapToGrid w:val="0"/>
        <w:spacing w:beforeLines="50" w:before="156" w:afterLines="50" w:after="156"/>
        <w:jc w:val="center"/>
        <w:rPr>
          <w:rStyle w:val="ae"/>
          <w:rFonts w:ascii="Times New Roman" w:hAnsi="Times New Roman" w:cs="Times New Roman"/>
          <w:color w:val="000000" w:themeColor="text1"/>
        </w:rPr>
      </w:pPr>
      <w:r w:rsidRPr="00874395">
        <w:rPr>
          <w:rFonts w:ascii="Times New Roman" w:hAnsi="Times New Roman" w:cs="Times New Roman"/>
          <w:color w:val="000000" w:themeColor="text1"/>
        </w:rPr>
        <w:t xml:space="preserve">Junsong Lu </w:t>
      </w:r>
      <w:r w:rsidRPr="00874395">
        <w:rPr>
          <w:rFonts w:ascii="Times New Roman" w:hAnsi="Times New Roman" w:cs="Times New Roman"/>
          <w:noProof/>
          <w:color w:val="000000" w:themeColor="text1"/>
        </w:rPr>
        <w:drawing>
          <wp:inline distT="0" distB="0" distL="0" distR="0" wp14:anchorId="17C447DD" wp14:editId="60059770">
            <wp:extent cx="152400" cy="152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74395">
        <w:rPr>
          <w:rFonts w:ascii="Times New Roman" w:hAnsi="Times New Roman" w:cs="Times New Roman"/>
          <w:color w:val="000000" w:themeColor="text1"/>
        </w:rPr>
        <w:t xml:space="preserve"> </w:t>
      </w:r>
      <w:hyperlink r:id="rId12" w:history="1">
        <w:r w:rsidRPr="00874395">
          <w:rPr>
            <w:rStyle w:val="ae"/>
            <w:rFonts w:ascii="Times New Roman" w:hAnsi="Times New Roman" w:cs="Times New Roman"/>
            <w:color w:val="000000" w:themeColor="text1"/>
          </w:rPr>
          <w:t>https://</w:t>
        </w:r>
        <w:proofErr w:type="spellStart"/>
        <w:r w:rsidRPr="00874395">
          <w:rPr>
            <w:rStyle w:val="ae"/>
            <w:rFonts w:ascii="Times New Roman" w:hAnsi="Times New Roman" w:cs="Times New Roman"/>
            <w:color w:val="000000" w:themeColor="text1"/>
          </w:rPr>
          <w:t>orcid.org</w:t>
        </w:r>
        <w:proofErr w:type="spellEnd"/>
        <w:r w:rsidRPr="00874395">
          <w:rPr>
            <w:rStyle w:val="ae"/>
            <w:rFonts w:ascii="Times New Roman" w:hAnsi="Times New Roman" w:cs="Times New Roman"/>
            <w:color w:val="000000" w:themeColor="text1"/>
          </w:rPr>
          <w:t>/0000-0001-6987-6228</w:t>
        </w:r>
      </w:hyperlink>
    </w:p>
    <w:p w14:paraId="2FF966ED" w14:textId="77777777" w:rsidR="00D54634" w:rsidRPr="00874395" w:rsidRDefault="00D54634" w:rsidP="00EC40AA">
      <w:pPr>
        <w:adjustRightInd w:val="0"/>
        <w:snapToGrid w:val="0"/>
        <w:spacing w:beforeLines="50" w:before="156" w:afterLines="50" w:after="156"/>
        <w:jc w:val="center"/>
        <w:rPr>
          <w:rFonts w:ascii="Times New Roman" w:hAnsi="Times New Roman" w:cs="Times New Roman"/>
          <w:color w:val="000000" w:themeColor="text1"/>
        </w:rPr>
      </w:pPr>
      <w:proofErr w:type="spellStart"/>
      <w:r w:rsidRPr="00874395">
        <w:rPr>
          <w:rStyle w:val="ae"/>
          <w:rFonts w:ascii="Times New Roman" w:hAnsi="Times New Roman" w:cs="Times New Roman"/>
          <w:color w:val="000000" w:themeColor="text1"/>
        </w:rPr>
        <w:t>Chujun</w:t>
      </w:r>
      <w:proofErr w:type="spellEnd"/>
      <w:r w:rsidRPr="00874395">
        <w:rPr>
          <w:rStyle w:val="ae"/>
          <w:rFonts w:ascii="Times New Roman" w:hAnsi="Times New Roman" w:cs="Times New Roman"/>
          <w:color w:val="000000" w:themeColor="text1"/>
        </w:rPr>
        <w:t xml:space="preserve"> Lin</w:t>
      </w:r>
      <w:r w:rsidRPr="00874395">
        <w:rPr>
          <w:rFonts w:ascii="Times New Roman" w:hAnsi="Times New Roman" w:cs="Times New Roman"/>
          <w:color w:val="000000" w:themeColor="text1"/>
        </w:rPr>
        <w:t xml:space="preserve"> </w:t>
      </w:r>
      <w:r w:rsidRPr="00874395">
        <w:rPr>
          <w:rFonts w:ascii="Times New Roman" w:hAnsi="Times New Roman" w:cs="Times New Roman"/>
          <w:noProof/>
          <w:color w:val="000000" w:themeColor="text1"/>
        </w:rPr>
        <w:drawing>
          <wp:inline distT="0" distB="0" distL="0" distR="0" wp14:anchorId="518F9FB1" wp14:editId="0DEE3ABF">
            <wp:extent cx="152400" cy="152400"/>
            <wp:effectExtent l="0" t="0" r="0" b="0"/>
            <wp:docPr id="4493465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74395">
        <w:rPr>
          <w:rFonts w:ascii="Times New Roman" w:hAnsi="Times New Roman" w:cs="Times New Roman"/>
          <w:color w:val="000000" w:themeColor="text1"/>
        </w:rPr>
        <w:t xml:space="preserve"> </w:t>
      </w:r>
      <w:r w:rsidRPr="00874395">
        <w:rPr>
          <w:rFonts w:ascii="Times New Roman" w:hAnsi="Times New Roman" w:cs="Times New Roman"/>
        </w:rPr>
        <w:t>https://</w:t>
      </w:r>
      <w:proofErr w:type="spellStart"/>
      <w:r w:rsidRPr="00874395">
        <w:rPr>
          <w:rFonts w:ascii="Times New Roman" w:hAnsi="Times New Roman" w:cs="Times New Roman"/>
        </w:rPr>
        <w:t>orcid.org</w:t>
      </w:r>
      <w:proofErr w:type="spellEnd"/>
      <w:r w:rsidRPr="00874395">
        <w:rPr>
          <w:rFonts w:ascii="Times New Roman" w:hAnsi="Times New Roman" w:cs="Times New Roman"/>
        </w:rPr>
        <w:t>/0000-0002-7605-6508</w:t>
      </w:r>
    </w:p>
    <w:p w14:paraId="0CF21BE9" w14:textId="284E08AF" w:rsidR="00D54634" w:rsidRPr="00874395" w:rsidRDefault="00D54634" w:rsidP="00371C1B">
      <w:pPr>
        <w:adjustRightInd w:val="0"/>
        <w:snapToGrid w:val="0"/>
        <w:spacing w:beforeLines="50" w:before="156" w:afterLines="50" w:after="156"/>
        <w:jc w:val="center"/>
        <w:rPr>
          <w:rFonts w:ascii="Times New Roman" w:hAnsi="Times New Roman" w:cs="Times New Roman"/>
          <w:color w:val="000000" w:themeColor="text1"/>
          <w:lang w:eastAsia="zh-CN"/>
        </w:rPr>
      </w:pPr>
      <w:r w:rsidRPr="00874395">
        <w:rPr>
          <w:rFonts w:ascii="Times New Roman" w:hAnsi="Times New Roman" w:cs="Times New Roman"/>
          <w:color w:val="000000" w:themeColor="text1"/>
        </w:rPr>
        <w:t xml:space="preserve">The authors have no conflict of </w:t>
      </w:r>
      <w:r w:rsidR="00EE6B08" w:rsidRPr="00874395">
        <w:rPr>
          <w:rFonts w:ascii="Times New Roman" w:hAnsi="Times New Roman" w:cs="Times New Roman"/>
          <w:color w:val="000000" w:themeColor="text1"/>
        </w:rPr>
        <w:t>interest</w:t>
      </w:r>
      <w:r w:rsidRPr="00874395">
        <w:rPr>
          <w:rFonts w:ascii="Times New Roman" w:hAnsi="Times New Roman" w:cs="Times New Roman"/>
          <w:color w:val="000000" w:themeColor="text1"/>
        </w:rPr>
        <w:t xml:space="preserve"> to disclose.</w:t>
      </w:r>
    </w:p>
    <w:p w14:paraId="3F255F42" w14:textId="77777777" w:rsidR="00D54634" w:rsidRPr="00874395" w:rsidRDefault="00D54634" w:rsidP="00EC40AA">
      <w:pPr>
        <w:adjustRightInd w:val="0"/>
        <w:snapToGrid w:val="0"/>
        <w:spacing w:beforeLines="50" w:before="156" w:afterLines="50" w:after="156"/>
        <w:jc w:val="center"/>
        <w:rPr>
          <w:rFonts w:ascii="Times New Roman" w:hAnsi="Times New Roman" w:cs="Times New Roman"/>
          <w:color w:val="000000" w:themeColor="text1"/>
          <w:lang w:eastAsia="zh-CN"/>
        </w:rPr>
      </w:pPr>
      <w:r w:rsidRPr="00874395">
        <w:rPr>
          <w:rFonts w:ascii="Times New Roman" w:hAnsi="Times New Roman" w:cs="Times New Roman"/>
          <w:bCs/>
          <w:color w:val="000000" w:themeColor="text1"/>
        </w:rPr>
        <w:t xml:space="preserve"> *Corresponding author </w:t>
      </w:r>
      <w:r w:rsidRPr="00874395">
        <w:rPr>
          <w:rFonts w:ascii="Times New Roman" w:hAnsi="Times New Roman" w:cs="Times New Roman"/>
          <w:bCs/>
          <w:i/>
          <w:color w:val="000000" w:themeColor="text1"/>
        </w:rPr>
        <w:t>E-mail address</w:t>
      </w:r>
      <w:r w:rsidRPr="00874395">
        <w:rPr>
          <w:rFonts w:ascii="Times New Roman" w:hAnsi="Times New Roman" w:cs="Times New Roman"/>
          <w:bCs/>
          <w:color w:val="000000" w:themeColor="text1"/>
        </w:rPr>
        <w:t xml:space="preserve">: </w:t>
      </w:r>
      <w:proofErr w:type="spellStart"/>
      <w:r w:rsidRPr="00874395">
        <w:rPr>
          <w:rFonts w:ascii="Times New Roman" w:hAnsi="Times New Roman" w:cs="Times New Roman"/>
          <w:bCs/>
          <w:color w:val="000000" w:themeColor="text1"/>
          <w:lang w:eastAsia="zh-CN"/>
        </w:rPr>
        <w:t>jul140@ucsd.edu</w:t>
      </w:r>
      <w:proofErr w:type="spellEnd"/>
    </w:p>
    <w:p w14:paraId="415AC552" w14:textId="3294E48B" w:rsidR="00D54634" w:rsidRPr="00874395" w:rsidRDefault="00D54634" w:rsidP="00EC40AA">
      <w:pPr>
        <w:spacing w:beforeLines="50" w:before="156" w:afterLines="50" w:after="156"/>
        <w:ind w:firstLine="720"/>
        <w:jc w:val="both"/>
        <w:rPr>
          <w:rFonts w:ascii="Times New Roman" w:hAnsi="Times New Roman" w:cs="Times New Roman"/>
        </w:rPr>
      </w:pPr>
      <w:r w:rsidRPr="00874395">
        <w:rPr>
          <w:rFonts w:ascii="Times New Roman" w:hAnsi="Times New Roman" w:cs="Times New Roman"/>
        </w:rPr>
        <w:br w:type="page"/>
      </w:r>
    </w:p>
    <w:p w14:paraId="56693FD8" w14:textId="77777777" w:rsidR="00D54634" w:rsidRDefault="00D54634" w:rsidP="00EE6B08">
      <w:pPr>
        <w:pStyle w:val="1"/>
        <w:spacing w:beforeLines="50" w:before="156" w:afterLines="50" w:after="156"/>
        <w:jc w:val="center"/>
        <w:rPr>
          <w:rFonts w:ascii="Times New Roman" w:hAnsi="Times New Roman" w:cs="Times New Roman"/>
          <w:b/>
          <w:bCs/>
          <w:color w:val="000000" w:themeColor="text1"/>
          <w:sz w:val="24"/>
          <w:szCs w:val="24"/>
        </w:rPr>
      </w:pPr>
      <w:r w:rsidRPr="00874395">
        <w:rPr>
          <w:rFonts w:ascii="Times New Roman" w:hAnsi="Times New Roman" w:cs="Times New Roman"/>
          <w:b/>
          <w:bCs/>
          <w:color w:val="000000" w:themeColor="text1"/>
          <w:sz w:val="24"/>
          <w:szCs w:val="24"/>
        </w:rPr>
        <w:lastRenderedPageBreak/>
        <w:t>Abstract</w:t>
      </w:r>
    </w:p>
    <w:p w14:paraId="0C22FC11" w14:textId="4710AD17" w:rsidR="000211AE" w:rsidRPr="000211AE" w:rsidRDefault="00AF4940" w:rsidP="000211AE">
      <w:pPr>
        <w:rPr>
          <w:rFonts w:ascii="Times New Roman" w:hAnsi="Times New Roman" w:cs="Times New Roman"/>
          <w:lang w:eastAsia="zh-CN"/>
        </w:rPr>
      </w:pPr>
      <w:r>
        <w:rPr>
          <w:rFonts w:ascii="Times New Roman" w:hAnsi="Times New Roman" w:cs="Times New Roman"/>
          <w:lang w:eastAsia="zh-CN"/>
        </w:rPr>
        <w:t>A long-standing tradition suggests</w:t>
      </w:r>
      <w:r w:rsidR="0008629B">
        <w:rPr>
          <w:rFonts w:ascii="Times New Roman" w:hAnsi="Times New Roman" w:cs="Times New Roman"/>
          <w:lang w:eastAsia="zh-CN"/>
        </w:rPr>
        <w:t xml:space="preserve"> that </w:t>
      </w:r>
      <w:r w:rsidR="00AB27BE">
        <w:rPr>
          <w:rFonts w:ascii="Times New Roman" w:hAnsi="Times New Roman" w:cs="Times New Roman"/>
          <w:lang w:eastAsia="zh-CN"/>
        </w:rPr>
        <w:t xml:space="preserve">social inferences </w:t>
      </w:r>
      <w:r w:rsidR="004366AA">
        <w:rPr>
          <w:rFonts w:ascii="Times New Roman" w:hAnsi="Times New Roman" w:cs="Times New Roman"/>
          <w:lang w:eastAsia="zh-CN"/>
        </w:rPr>
        <w:t xml:space="preserve">are </w:t>
      </w:r>
      <w:r w:rsidR="0008629B">
        <w:rPr>
          <w:rFonts w:ascii="Times New Roman" w:hAnsi="Times New Roman" w:cs="Times New Roman"/>
          <w:lang w:eastAsia="zh-CN"/>
        </w:rPr>
        <w:t xml:space="preserve">summarized by a </w:t>
      </w:r>
      <w:r w:rsidR="00EA29FD">
        <w:rPr>
          <w:rFonts w:ascii="Times New Roman" w:hAnsi="Times New Roman" w:cs="Times New Roman"/>
          <w:lang w:eastAsia="zh-CN"/>
        </w:rPr>
        <w:t>few</w:t>
      </w:r>
      <w:r w:rsidR="0008629B">
        <w:rPr>
          <w:rFonts w:ascii="Times New Roman" w:hAnsi="Times New Roman" w:cs="Times New Roman"/>
          <w:lang w:eastAsia="zh-CN"/>
        </w:rPr>
        <w:t xml:space="preserve"> dimensions </w:t>
      </w:r>
      <w:r w:rsidR="000211AE">
        <w:rPr>
          <w:rFonts w:ascii="Times New Roman" w:hAnsi="Times New Roman" w:cs="Times New Roman" w:hint="eastAsia"/>
          <w:lang w:eastAsia="zh-CN"/>
        </w:rPr>
        <w:t>(e.g.,</w:t>
      </w:r>
      <w:r w:rsidR="000211AE" w:rsidRPr="000211AE">
        <w:rPr>
          <w:rFonts w:ascii="Times New Roman" w:hAnsi="Times New Roman" w:cs="Times New Roman"/>
          <w:lang w:eastAsia="zh-CN"/>
        </w:rPr>
        <w:t xml:space="preserve"> warmth</w:t>
      </w:r>
      <w:r w:rsidR="0061299E">
        <w:rPr>
          <w:rFonts w:ascii="Times New Roman" w:hAnsi="Times New Roman" w:cs="Times New Roman"/>
          <w:lang w:eastAsia="zh-CN"/>
        </w:rPr>
        <w:t>, competence</w:t>
      </w:r>
      <w:r w:rsidR="000211AE">
        <w:rPr>
          <w:rFonts w:ascii="Times New Roman" w:hAnsi="Times New Roman" w:cs="Times New Roman" w:hint="eastAsia"/>
          <w:lang w:eastAsia="zh-CN"/>
        </w:rPr>
        <w:t>)</w:t>
      </w:r>
      <w:r w:rsidR="000211AE" w:rsidRPr="000211AE">
        <w:rPr>
          <w:rFonts w:ascii="Times New Roman" w:hAnsi="Times New Roman" w:cs="Times New Roman"/>
          <w:lang w:eastAsia="zh-CN"/>
        </w:rPr>
        <w:t>. However,</w:t>
      </w:r>
      <w:r w:rsidR="0061299E">
        <w:rPr>
          <w:rFonts w:ascii="Times New Roman" w:hAnsi="Times New Roman" w:cs="Times New Roman"/>
          <w:lang w:eastAsia="zh-CN"/>
        </w:rPr>
        <w:t xml:space="preserve"> </w:t>
      </w:r>
      <w:r>
        <w:rPr>
          <w:rFonts w:ascii="Times New Roman" w:hAnsi="Times New Roman" w:cs="Times New Roman"/>
          <w:lang w:eastAsia="zh-CN"/>
        </w:rPr>
        <w:t>such</w:t>
      </w:r>
      <w:r w:rsidR="00EA29FD">
        <w:rPr>
          <w:rFonts w:ascii="Times New Roman" w:hAnsi="Times New Roman" w:cs="Times New Roman"/>
          <w:lang w:eastAsia="zh-CN"/>
        </w:rPr>
        <w:t xml:space="preserve"> findings relied on</w:t>
      </w:r>
      <w:r w:rsidR="0061299E">
        <w:rPr>
          <w:rFonts w:ascii="Times New Roman" w:hAnsi="Times New Roman" w:cs="Times New Roman"/>
          <w:lang w:eastAsia="zh-CN"/>
        </w:rPr>
        <w:t xml:space="preserve"> constrained stimuli (e.g., group </w:t>
      </w:r>
      <w:r w:rsidR="00584447">
        <w:rPr>
          <w:rFonts w:ascii="Times New Roman" w:hAnsi="Times New Roman" w:cs="Times New Roman"/>
          <w:lang w:eastAsia="zh-CN"/>
        </w:rPr>
        <w:t>labels</w:t>
      </w:r>
      <w:r w:rsidR="0061299E">
        <w:rPr>
          <w:rFonts w:ascii="Times New Roman" w:hAnsi="Times New Roman" w:cs="Times New Roman"/>
          <w:lang w:eastAsia="zh-CN"/>
        </w:rPr>
        <w:t xml:space="preserve">, static faces). </w:t>
      </w:r>
      <w:r w:rsidR="00423EAA">
        <w:rPr>
          <w:rFonts w:ascii="Times New Roman" w:hAnsi="Times New Roman" w:cs="Times New Roman"/>
          <w:lang w:eastAsia="zh-CN"/>
        </w:rPr>
        <w:t>S</w:t>
      </w:r>
      <w:r w:rsidR="0061299E">
        <w:rPr>
          <w:rFonts w:ascii="Times New Roman" w:hAnsi="Times New Roman" w:cs="Times New Roman"/>
          <w:lang w:eastAsia="zh-CN"/>
        </w:rPr>
        <w:t xml:space="preserve">tudies using naturalistic designs instead reveal </w:t>
      </w:r>
      <w:r w:rsidR="000211AE" w:rsidRPr="000211AE">
        <w:rPr>
          <w:rFonts w:ascii="Times New Roman" w:hAnsi="Times New Roman" w:cs="Times New Roman"/>
          <w:lang w:eastAsia="zh-CN"/>
        </w:rPr>
        <w:t>high</w:t>
      </w:r>
      <w:r w:rsidR="00584447">
        <w:rPr>
          <w:rFonts w:ascii="Times New Roman" w:hAnsi="Times New Roman" w:cs="Times New Roman"/>
          <w:lang w:eastAsia="zh-CN"/>
        </w:rPr>
        <w:t xml:space="preserve"> </w:t>
      </w:r>
      <w:r w:rsidR="000211AE" w:rsidRPr="000211AE">
        <w:rPr>
          <w:rFonts w:ascii="Times New Roman" w:hAnsi="Times New Roman" w:cs="Times New Roman"/>
          <w:lang w:eastAsia="zh-CN"/>
        </w:rPr>
        <w:t>dimensional</w:t>
      </w:r>
      <w:r w:rsidR="0061299E">
        <w:rPr>
          <w:rFonts w:ascii="Times New Roman" w:hAnsi="Times New Roman" w:cs="Times New Roman"/>
          <w:lang w:eastAsia="zh-CN"/>
        </w:rPr>
        <w:t>ity</w:t>
      </w:r>
      <w:r w:rsidR="000211AE" w:rsidRPr="000211AE">
        <w:rPr>
          <w:rFonts w:ascii="Times New Roman" w:hAnsi="Times New Roman" w:cs="Times New Roman"/>
          <w:lang w:eastAsia="zh-CN"/>
        </w:rPr>
        <w:t xml:space="preserve">. </w:t>
      </w:r>
      <w:r w:rsidR="0061299E">
        <w:rPr>
          <w:rFonts w:ascii="Times New Roman" w:hAnsi="Times New Roman" w:cs="Times New Roman"/>
          <w:lang w:eastAsia="zh-CN"/>
        </w:rPr>
        <w:t>W</w:t>
      </w:r>
      <w:r w:rsidR="000211AE" w:rsidRPr="000211AE">
        <w:rPr>
          <w:rFonts w:ascii="Times New Roman" w:hAnsi="Times New Roman" w:cs="Times New Roman"/>
          <w:lang w:eastAsia="zh-CN"/>
        </w:rPr>
        <w:t xml:space="preserve">e propose a </w:t>
      </w:r>
      <w:r w:rsidR="00EA29FD">
        <w:rPr>
          <w:rFonts w:ascii="Times New Roman" w:hAnsi="Times New Roman" w:cs="Times New Roman"/>
          <w:lang w:eastAsia="zh-CN"/>
        </w:rPr>
        <w:t>new</w:t>
      </w:r>
      <w:r w:rsidR="00EA29FD" w:rsidRPr="000211AE">
        <w:rPr>
          <w:rFonts w:ascii="Times New Roman" w:hAnsi="Times New Roman" w:cs="Times New Roman"/>
          <w:lang w:eastAsia="zh-CN"/>
        </w:rPr>
        <w:t xml:space="preserve"> </w:t>
      </w:r>
      <w:r w:rsidR="000211AE" w:rsidRPr="000211AE">
        <w:rPr>
          <w:rFonts w:ascii="Times New Roman" w:hAnsi="Times New Roman" w:cs="Times New Roman"/>
          <w:lang w:eastAsia="zh-CN"/>
        </w:rPr>
        <w:t>perspective</w:t>
      </w:r>
      <w:r w:rsidR="0061299E">
        <w:rPr>
          <w:rFonts w:ascii="Times New Roman" w:hAnsi="Times New Roman" w:cs="Times New Roman"/>
          <w:lang w:eastAsia="zh-CN"/>
        </w:rPr>
        <w:t xml:space="preserve"> that reconcile</w:t>
      </w:r>
      <w:r>
        <w:rPr>
          <w:rFonts w:ascii="Times New Roman" w:hAnsi="Times New Roman" w:cs="Times New Roman"/>
          <w:lang w:eastAsia="zh-CN"/>
        </w:rPr>
        <w:t>s</w:t>
      </w:r>
      <w:r w:rsidR="0061299E">
        <w:rPr>
          <w:rFonts w:ascii="Times New Roman" w:hAnsi="Times New Roman" w:cs="Times New Roman"/>
          <w:lang w:eastAsia="zh-CN"/>
        </w:rPr>
        <w:t xml:space="preserve"> th</w:t>
      </w:r>
      <w:r>
        <w:rPr>
          <w:rFonts w:ascii="Times New Roman" w:hAnsi="Times New Roman" w:cs="Times New Roman"/>
          <w:lang w:eastAsia="zh-CN"/>
        </w:rPr>
        <w:t>ese views</w:t>
      </w:r>
      <w:r w:rsidR="000211AE" w:rsidRPr="000211AE">
        <w:rPr>
          <w:rFonts w:ascii="Times New Roman" w:hAnsi="Times New Roman" w:cs="Times New Roman"/>
          <w:lang w:eastAsia="zh-CN"/>
        </w:rPr>
        <w:t xml:space="preserve">: </w:t>
      </w:r>
      <w:r w:rsidR="0061299E">
        <w:rPr>
          <w:rFonts w:ascii="Times New Roman" w:hAnsi="Times New Roman" w:cs="Times New Roman"/>
          <w:lang w:eastAsia="zh-CN"/>
        </w:rPr>
        <w:t>mental representation</w:t>
      </w:r>
      <w:r w:rsidR="00EA29FD">
        <w:rPr>
          <w:rFonts w:ascii="Times New Roman" w:hAnsi="Times New Roman" w:cs="Times New Roman"/>
          <w:lang w:eastAsia="zh-CN"/>
        </w:rPr>
        <w:t>s</w:t>
      </w:r>
      <w:r w:rsidR="0061299E">
        <w:rPr>
          <w:rFonts w:ascii="Times New Roman" w:hAnsi="Times New Roman" w:cs="Times New Roman"/>
          <w:lang w:eastAsia="zh-CN"/>
        </w:rPr>
        <w:t xml:space="preserve"> of social inferences </w:t>
      </w:r>
      <w:r w:rsidR="00EA29FD">
        <w:rPr>
          <w:rFonts w:ascii="Times New Roman" w:hAnsi="Times New Roman" w:cs="Times New Roman"/>
          <w:lang w:eastAsia="zh-CN"/>
        </w:rPr>
        <w:t>are</w:t>
      </w:r>
      <w:r w:rsidR="000211AE" w:rsidRPr="000211AE">
        <w:rPr>
          <w:rFonts w:ascii="Times New Roman" w:hAnsi="Times New Roman" w:cs="Times New Roman"/>
          <w:lang w:eastAsia="zh-CN"/>
        </w:rPr>
        <w:t xml:space="preserve"> </w:t>
      </w:r>
      <w:r w:rsidR="0061299E">
        <w:rPr>
          <w:rFonts w:ascii="Times New Roman" w:hAnsi="Times New Roman" w:cs="Times New Roman"/>
          <w:lang w:eastAsia="zh-CN"/>
        </w:rPr>
        <w:t xml:space="preserve">structured </w:t>
      </w:r>
      <w:r w:rsidR="00EA29FD">
        <w:rPr>
          <w:rFonts w:ascii="Times New Roman" w:hAnsi="Times New Roman" w:cs="Times New Roman"/>
          <w:lang w:eastAsia="zh-CN"/>
        </w:rPr>
        <w:t>as</w:t>
      </w:r>
      <w:r w:rsidR="0061299E">
        <w:rPr>
          <w:rFonts w:ascii="Times New Roman" w:hAnsi="Times New Roman" w:cs="Times New Roman"/>
          <w:lang w:eastAsia="zh-CN"/>
        </w:rPr>
        <w:t xml:space="preserve"> a</w:t>
      </w:r>
      <w:r w:rsidR="000211AE" w:rsidRPr="000211AE">
        <w:rPr>
          <w:rFonts w:ascii="Times New Roman" w:hAnsi="Times New Roman" w:cs="Times New Roman"/>
          <w:lang w:eastAsia="zh-CN"/>
        </w:rPr>
        <w:t xml:space="preserve"> growing network with small-world properties.</w:t>
      </w:r>
      <w:r w:rsidR="00584447">
        <w:rPr>
          <w:rFonts w:ascii="Times New Roman" w:hAnsi="Times New Roman" w:cs="Times New Roman"/>
          <w:lang w:eastAsia="zh-CN"/>
        </w:rPr>
        <w:t xml:space="preserve"> In this structure, nodes (social inferences) </w:t>
      </w:r>
      <w:proofErr w:type="gramStart"/>
      <w:r w:rsidR="000211AE" w:rsidRPr="000211AE">
        <w:rPr>
          <w:rFonts w:ascii="Times New Roman" w:hAnsi="Times New Roman" w:cs="Times New Roman"/>
          <w:lang w:eastAsia="zh-CN"/>
        </w:rPr>
        <w:t>are</w:t>
      </w:r>
      <w:r w:rsidR="00F00CFC">
        <w:rPr>
          <w:rFonts w:ascii="Times New Roman" w:hAnsi="Times New Roman" w:cs="Times New Roman"/>
          <w:lang w:eastAsia="zh-CN"/>
        </w:rPr>
        <w:t xml:space="preserve"> connected with</w:t>
      </w:r>
      <w:proofErr w:type="gramEnd"/>
      <w:r w:rsidR="00F00CFC">
        <w:rPr>
          <w:rFonts w:ascii="Times New Roman" w:hAnsi="Times New Roman" w:cs="Times New Roman"/>
          <w:lang w:eastAsia="zh-CN"/>
        </w:rPr>
        <w:t xml:space="preserve"> only a few steps from one another</w:t>
      </w:r>
      <w:r w:rsidR="00C87A23">
        <w:rPr>
          <w:rFonts w:ascii="Times New Roman" w:hAnsi="Times New Roman" w:cs="Times New Roman"/>
          <w:lang w:eastAsia="zh-CN"/>
        </w:rPr>
        <w:t>,</w:t>
      </w:r>
      <w:r w:rsidR="00F00CFC">
        <w:rPr>
          <w:rFonts w:ascii="Times New Roman" w:hAnsi="Times New Roman" w:cs="Times New Roman"/>
          <w:lang w:eastAsia="zh-CN"/>
        </w:rPr>
        <w:t xml:space="preserve"> so</w:t>
      </w:r>
      <w:r w:rsidR="00C87A23">
        <w:rPr>
          <w:rFonts w:ascii="Times New Roman" w:hAnsi="Times New Roman" w:cs="Times New Roman"/>
          <w:lang w:eastAsia="zh-CN"/>
        </w:rPr>
        <w:t xml:space="preserve"> </w:t>
      </w:r>
      <w:r w:rsidR="00F00CFC">
        <w:rPr>
          <w:rFonts w:ascii="Times New Roman" w:hAnsi="Times New Roman" w:cs="Times New Roman"/>
          <w:lang w:eastAsia="zh-CN"/>
        </w:rPr>
        <w:t>even limited activation—elicited by constrained stimuli in only a small subset of nodes—propagates broadly across the network</w:t>
      </w:r>
      <w:r w:rsidR="004366AA">
        <w:rPr>
          <w:rFonts w:ascii="Times New Roman" w:hAnsi="Times New Roman" w:cs="Times New Roman"/>
          <w:lang w:eastAsia="zh-CN"/>
        </w:rPr>
        <w:t xml:space="preserve">, producing </w:t>
      </w:r>
      <w:r w:rsidR="00EA29FD">
        <w:rPr>
          <w:rFonts w:ascii="Times New Roman" w:hAnsi="Times New Roman" w:cs="Times New Roman"/>
          <w:lang w:eastAsia="zh-CN"/>
        </w:rPr>
        <w:t xml:space="preserve">covariation that </w:t>
      </w:r>
      <w:r w:rsidR="00584447">
        <w:rPr>
          <w:rFonts w:ascii="Times New Roman" w:hAnsi="Times New Roman" w:cs="Times New Roman"/>
          <w:lang w:eastAsia="zh-CN"/>
        </w:rPr>
        <w:t>mimics low-dimensional structure</w:t>
      </w:r>
      <w:r w:rsidR="004366AA">
        <w:rPr>
          <w:rFonts w:ascii="Times New Roman" w:hAnsi="Times New Roman" w:cs="Times New Roman"/>
          <w:lang w:eastAsia="zh-CN"/>
        </w:rPr>
        <w:t>s</w:t>
      </w:r>
      <w:r w:rsidR="00584447">
        <w:rPr>
          <w:rFonts w:ascii="Times New Roman" w:hAnsi="Times New Roman" w:cs="Times New Roman"/>
          <w:lang w:eastAsia="zh-CN"/>
        </w:rPr>
        <w:t>.</w:t>
      </w:r>
      <w:r w:rsidR="004B42A4">
        <w:rPr>
          <w:rFonts w:ascii="Times New Roman" w:hAnsi="Times New Roman" w:cs="Times New Roman"/>
          <w:lang w:eastAsia="zh-CN"/>
        </w:rPr>
        <w:t xml:space="preserve"> </w:t>
      </w:r>
      <w:r w:rsidR="00EA29FD">
        <w:rPr>
          <w:rFonts w:ascii="Times New Roman" w:hAnsi="Times New Roman" w:cs="Times New Roman"/>
          <w:lang w:eastAsia="zh-CN"/>
        </w:rPr>
        <w:t>However,</w:t>
      </w:r>
      <w:r w:rsidR="004B4D36">
        <w:rPr>
          <w:rFonts w:ascii="Times New Roman" w:hAnsi="Times New Roman" w:cs="Times New Roman"/>
          <w:lang w:eastAsia="zh-CN"/>
        </w:rPr>
        <w:t xml:space="preserve"> these dimensions are not functional </w:t>
      </w:r>
      <w:r w:rsidR="00584447">
        <w:rPr>
          <w:rFonts w:ascii="Times New Roman" w:hAnsi="Times New Roman" w:cs="Times New Roman"/>
          <w:lang w:eastAsia="zh-CN"/>
        </w:rPr>
        <w:t xml:space="preserve">but </w:t>
      </w:r>
      <w:r w:rsidR="004B4D36">
        <w:rPr>
          <w:rFonts w:ascii="Times New Roman" w:hAnsi="Times New Roman" w:cs="Times New Roman"/>
          <w:lang w:eastAsia="zh-CN"/>
        </w:rPr>
        <w:t>emerg</w:t>
      </w:r>
      <w:r w:rsidR="00584447">
        <w:rPr>
          <w:rFonts w:ascii="Times New Roman" w:hAnsi="Times New Roman" w:cs="Times New Roman"/>
          <w:lang w:eastAsia="zh-CN"/>
        </w:rPr>
        <w:t>ent</w:t>
      </w:r>
      <w:r w:rsidR="004B4D36">
        <w:rPr>
          <w:rFonts w:ascii="Times New Roman" w:hAnsi="Times New Roman" w:cs="Times New Roman"/>
          <w:lang w:eastAsia="zh-CN"/>
        </w:rPr>
        <w:t xml:space="preserve"> properties of network</w:t>
      </w:r>
      <w:r w:rsidR="00584447">
        <w:rPr>
          <w:rFonts w:ascii="Times New Roman" w:hAnsi="Times New Roman" w:cs="Times New Roman"/>
          <w:lang w:eastAsia="zh-CN"/>
        </w:rPr>
        <w:t xml:space="preserve"> dynamics under constrained input</w:t>
      </w:r>
      <w:r w:rsidR="004B4D36">
        <w:rPr>
          <w:rFonts w:ascii="Times New Roman" w:hAnsi="Times New Roman" w:cs="Times New Roman"/>
          <w:lang w:eastAsia="zh-CN"/>
        </w:rPr>
        <w:t>.</w:t>
      </w:r>
      <w:r w:rsidR="000704BC">
        <w:rPr>
          <w:rFonts w:ascii="Times New Roman" w:hAnsi="Times New Roman" w:cs="Times New Roman" w:hint="eastAsia"/>
          <w:lang w:eastAsia="zh-CN"/>
        </w:rPr>
        <w:t xml:space="preserve"> </w:t>
      </w:r>
      <w:r w:rsidR="000211AE" w:rsidRPr="000211AE">
        <w:rPr>
          <w:rFonts w:ascii="Times New Roman" w:hAnsi="Times New Roman" w:cs="Times New Roman"/>
          <w:lang w:eastAsia="zh-CN"/>
        </w:rPr>
        <w:t>W</w:t>
      </w:r>
      <w:r w:rsidR="000704BC">
        <w:rPr>
          <w:rFonts w:ascii="Times New Roman" w:hAnsi="Times New Roman" w:cs="Times New Roman" w:hint="eastAsia"/>
          <w:lang w:eastAsia="zh-CN"/>
        </w:rPr>
        <w:t>e</w:t>
      </w:r>
      <w:r w:rsidR="000211AE" w:rsidRPr="000211AE">
        <w:rPr>
          <w:rFonts w:ascii="Times New Roman" w:hAnsi="Times New Roman" w:cs="Times New Roman"/>
          <w:lang w:eastAsia="zh-CN"/>
        </w:rPr>
        <w:t xml:space="preserve"> demonstrate</w:t>
      </w:r>
      <w:r w:rsidR="00EE6B08">
        <w:rPr>
          <w:rFonts w:ascii="Times New Roman" w:hAnsi="Times New Roman" w:cs="Times New Roman" w:hint="eastAsia"/>
          <w:lang w:eastAsia="zh-CN"/>
        </w:rPr>
        <w:t>d</w:t>
      </w:r>
      <w:r w:rsidR="000211AE" w:rsidRPr="000211AE">
        <w:rPr>
          <w:rFonts w:ascii="Times New Roman" w:hAnsi="Times New Roman" w:cs="Times New Roman"/>
          <w:lang w:eastAsia="zh-CN"/>
        </w:rPr>
        <w:t xml:space="preserve"> how this </w:t>
      </w:r>
      <w:r w:rsidR="00EA29FD">
        <w:rPr>
          <w:rFonts w:ascii="Times New Roman" w:hAnsi="Times New Roman" w:cs="Times New Roman"/>
          <w:lang w:eastAsia="zh-CN"/>
        </w:rPr>
        <w:t>small-world</w:t>
      </w:r>
      <w:r w:rsidR="004366AA">
        <w:rPr>
          <w:rFonts w:ascii="Times New Roman" w:hAnsi="Times New Roman" w:cs="Times New Roman"/>
          <w:lang w:eastAsia="zh-CN"/>
        </w:rPr>
        <w:t>-minds</w:t>
      </w:r>
      <w:r w:rsidR="00EA29FD">
        <w:rPr>
          <w:rFonts w:ascii="Times New Roman" w:hAnsi="Times New Roman" w:cs="Times New Roman"/>
          <w:lang w:eastAsia="zh-CN"/>
        </w:rPr>
        <w:t xml:space="preserve"> perspective</w:t>
      </w:r>
      <w:r w:rsidR="000211AE" w:rsidRPr="000211AE">
        <w:rPr>
          <w:rFonts w:ascii="Times New Roman" w:hAnsi="Times New Roman" w:cs="Times New Roman"/>
          <w:lang w:eastAsia="zh-CN"/>
        </w:rPr>
        <w:t xml:space="preserve"> </w:t>
      </w:r>
      <w:r w:rsidR="00584447">
        <w:rPr>
          <w:rFonts w:ascii="Times New Roman" w:hAnsi="Times New Roman" w:cs="Times New Roman"/>
          <w:lang w:eastAsia="zh-CN"/>
        </w:rPr>
        <w:t>account</w:t>
      </w:r>
      <w:r w:rsidR="00AB27BE">
        <w:rPr>
          <w:rFonts w:ascii="Times New Roman" w:hAnsi="Times New Roman" w:cs="Times New Roman"/>
          <w:lang w:eastAsia="zh-CN"/>
        </w:rPr>
        <w:t>s</w:t>
      </w:r>
      <w:r w:rsidR="00584447">
        <w:rPr>
          <w:rFonts w:ascii="Times New Roman" w:hAnsi="Times New Roman" w:cs="Times New Roman"/>
          <w:lang w:eastAsia="zh-CN"/>
        </w:rPr>
        <w:t xml:space="preserve"> for classic</w:t>
      </w:r>
      <w:r w:rsidR="00EA29FD">
        <w:rPr>
          <w:rFonts w:ascii="Times New Roman" w:hAnsi="Times New Roman" w:cs="Times New Roman"/>
          <w:lang w:eastAsia="zh-CN"/>
        </w:rPr>
        <w:t xml:space="preserve"> phenomena</w:t>
      </w:r>
      <w:r w:rsidR="00584447">
        <w:rPr>
          <w:rFonts w:ascii="Times New Roman" w:hAnsi="Times New Roman" w:cs="Times New Roman"/>
          <w:lang w:eastAsia="zh-CN"/>
        </w:rPr>
        <w:t>—</w:t>
      </w:r>
      <w:r w:rsidR="00423EAA">
        <w:rPr>
          <w:rFonts w:ascii="Times New Roman" w:hAnsi="Times New Roman" w:cs="Times New Roman"/>
          <w:lang w:eastAsia="zh-CN"/>
        </w:rPr>
        <w:t>halo effect</w:t>
      </w:r>
      <w:r w:rsidR="000211AE" w:rsidRPr="000211AE">
        <w:rPr>
          <w:rFonts w:ascii="Times New Roman" w:hAnsi="Times New Roman" w:cs="Times New Roman"/>
          <w:lang w:eastAsia="zh-CN"/>
        </w:rPr>
        <w:t xml:space="preserve"> and </w:t>
      </w:r>
      <w:r w:rsidR="002922AC">
        <w:rPr>
          <w:rFonts w:ascii="Times New Roman" w:hAnsi="Times New Roman" w:cs="Times New Roman"/>
          <w:lang w:eastAsia="zh-CN"/>
        </w:rPr>
        <w:t>psychological</w:t>
      </w:r>
      <w:r w:rsidR="00EA29FD">
        <w:rPr>
          <w:rFonts w:ascii="Times New Roman" w:hAnsi="Times New Roman" w:cs="Times New Roman"/>
          <w:lang w:eastAsia="zh-CN"/>
        </w:rPr>
        <w:t xml:space="preserve"> dimensions</w:t>
      </w:r>
      <w:r w:rsidR="00584447">
        <w:rPr>
          <w:rFonts w:ascii="Times New Roman" w:hAnsi="Times New Roman" w:cs="Times New Roman"/>
          <w:lang w:eastAsia="zh-CN"/>
        </w:rPr>
        <w:t xml:space="preserve">—as artifacts of stimulus limitations. We call for moving </w:t>
      </w:r>
      <w:r w:rsidR="000211AE" w:rsidRPr="000211AE">
        <w:rPr>
          <w:rFonts w:ascii="Times New Roman" w:hAnsi="Times New Roman" w:cs="Times New Roman"/>
          <w:lang w:eastAsia="zh-CN"/>
        </w:rPr>
        <w:t xml:space="preserve">beyond low-dimensional paradigms </w:t>
      </w:r>
      <w:r w:rsidR="000704BC" w:rsidRPr="000704BC">
        <w:rPr>
          <w:rFonts w:ascii="Times New Roman" w:hAnsi="Times New Roman" w:cs="Times New Roman"/>
          <w:lang w:eastAsia="zh-CN"/>
        </w:rPr>
        <w:t xml:space="preserve">to </w:t>
      </w:r>
      <w:r w:rsidR="004B42A4">
        <w:rPr>
          <w:rFonts w:ascii="Times New Roman" w:hAnsi="Times New Roman" w:cs="Times New Roman"/>
          <w:lang w:eastAsia="zh-CN"/>
        </w:rPr>
        <w:t xml:space="preserve">understand </w:t>
      </w:r>
      <w:r w:rsidR="000704BC" w:rsidRPr="000704BC">
        <w:rPr>
          <w:rFonts w:ascii="Times New Roman" w:hAnsi="Times New Roman" w:cs="Times New Roman"/>
          <w:lang w:eastAsia="zh-CN"/>
        </w:rPr>
        <w:t>the complexity of social cognition.</w:t>
      </w:r>
      <w:r w:rsidR="000211AE">
        <w:rPr>
          <w:rFonts w:ascii="Times New Roman" w:hAnsi="Times New Roman" w:cs="Times New Roman" w:hint="eastAsia"/>
          <w:lang w:eastAsia="zh-CN"/>
        </w:rPr>
        <w:t xml:space="preserve"> (1</w:t>
      </w:r>
      <w:r w:rsidR="000704BC">
        <w:rPr>
          <w:rFonts w:ascii="Times New Roman" w:hAnsi="Times New Roman" w:cs="Times New Roman" w:hint="eastAsia"/>
          <w:lang w:eastAsia="zh-CN"/>
        </w:rPr>
        <w:t>50</w:t>
      </w:r>
      <w:r w:rsidR="000211AE">
        <w:rPr>
          <w:rFonts w:ascii="Times New Roman" w:hAnsi="Times New Roman" w:cs="Times New Roman" w:hint="eastAsia"/>
          <w:lang w:eastAsia="zh-CN"/>
        </w:rPr>
        <w:t>/150)</w:t>
      </w:r>
    </w:p>
    <w:p w14:paraId="3F4EA81C" w14:textId="65CD26FE" w:rsidR="00D54634" w:rsidRPr="00874395" w:rsidRDefault="00D54634" w:rsidP="00EC40AA">
      <w:pPr>
        <w:pStyle w:val="af"/>
        <w:spacing w:beforeLines="50" w:before="156" w:afterLines="50" w:after="156"/>
        <w:rPr>
          <w:rFonts w:ascii="Times New Roman" w:hAnsi="Times New Roman" w:cs="Times New Roman"/>
          <w:color w:val="000000" w:themeColor="text1"/>
          <w:lang w:eastAsia="zh-CN"/>
        </w:rPr>
      </w:pPr>
      <w:r w:rsidRPr="00874395">
        <w:rPr>
          <w:rFonts w:ascii="Times New Roman" w:hAnsi="Times New Roman" w:cs="Times New Roman"/>
          <w:b/>
          <w:i/>
          <w:iCs/>
          <w:color w:val="000000" w:themeColor="text1"/>
          <w:lang w:eastAsia="zh-CN"/>
        </w:rPr>
        <w:t>Keywords</w:t>
      </w:r>
      <w:r w:rsidRPr="00874395">
        <w:rPr>
          <w:rFonts w:ascii="Times New Roman" w:hAnsi="Times New Roman" w:cs="Times New Roman"/>
          <w:color w:val="000000" w:themeColor="text1"/>
          <w:lang w:eastAsia="zh-CN"/>
        </w:rPr>
        <w:t xml:space="preserve">: </w:t>
      </w:r>
      <w:r w:rsidR="004366AA">
        <w:rPr>
          <w:rFonts w:ascii="Times New Roman" w:hAnsi="Times New Roman" w:cs="Times New Roman"/>
          <w:color w:val="000000" w:themeColor="text1"/>
          <w:lang w:eastAsia="zh-CN"/>
        </w:rPr>
        <w:t>person</w:t>
      </w:r>
      <w:r w:rsidR="004366AA" w:rsidRPr="00874395">
        <w:rPr>
          <w:rFonts w:ascii="Times New Roman" w:hAnsi="Times New Roman" w:cs="Times New Roman"/>
          <w:color w:val="000000" w:themeColor="text1"/>
          <w:lang w:eastAsia="zh-CN"/>
        </w:rPr>
        <w:t xml:space="preserve"> </w:t>
      </w:r>
      <w:r w:rsidRPr="00874395">
        <w:rPr>
          <w:rFonts w:ascii="Times New Roman" w:hAnsi="Times New Roman" w:cs="Times New Roman"/>
          <w:color w:val="000000" w:themeColor="text1"/>
          <w:lang w:eastAsia="zh-CN"/>
        </w:rPr>
        <w:t xml:space="preserve">perception, </w:t>
      </w:r>
      <w:r w:rsidR="0027287A">
        <w:rPr>
          <w:rFonts w:ascii="Times New Roman" w:hAnsi="Times New Roman" w:cs="Times New Roman" w:hint="eastAsia"/>
          <w:color w:val="000000" w:themeColor="text1"/>
          <w:lang w:eastAsia="zh-CN"/>
        </w:rPr>
        <w:t xml:space="preserve">social cognition, </w:t>
      </w:r>
      <w:r w:rsidRPr="00874395">
        <w:rPr>
          <w:rFonts w:ascii="Times New Roman" w:hAnsi="Times New Roman" w:cs="Times New Roman"/>
          <w:color w:val="000000" w:themeColor="text1"/>
          <w:lang w:eastAsia="zh-CN"/>
        </w:rPr>
        <w:t>network analysis, computational modeling, naturalistic design</w:t>
      </w:r>
    </w:p>
    <w:p w14:paraId="151080FD" w14:textId="47942000" w:rsidR="00D54634" w:rsidRPr="00874395" w:rsidRDefault="00D54634" w:rsidP="00EC40AA">
      <w:pPr>
        <w:spacing w:beforeLines="50" w:before="156" w:afterLines="50" w:after="156"/>
        <w:ind w:firstLine="720"/>
        <w:jc w:val="both"/>
        <w:rPr>
          <w:rFonts w:ascii="Times New Roman" w:hAnsi="Times New Roman" w:cs="Times New Roman"/>
        </w:rPr>
      </w:pPr>
      <w:r w:rsidRPr="00874395">
        <w:rPr>
          <w:rFonts w:ascii="Times New Roman" w:hAnsi="Times New Roman" w:cs="Times New Roman"/>
        </w:rPr>
        <w:br w:type="page"/>
      </w:r>
    </w:p>
    <w:p w14:paraId="1DDF181B" w14:textId="77777777" w:rsidR="00D54634" w:rsidRPr="00874395" w:rsidRDefault="00D54634" w:rsidP="000D14FA">
      <w:pPr>
        <w:pStyle w:val="1"/>
        <w:spacing w:beforeLines="50" w:before="156" w:afterLines="50" w:after="156"/>
        <w:jc w:val="center"/>
        <w:rPr>
          <w:rFonts w:ascii="Times New Roman" w:hAnsi="Times New Roman" w:cs="Times New Roman"/>
          <w:b/>
          <w:bCs/>
          <w:color w:val="000000" w:themeColor="text1"/>
          <w:sz w:val="24"/>
          <w:szCs w:val="24"/>
        </w:rPr>
      </w:pPr>
      <w:r w:rsidRPr="00874395">
        <w:rPr>
          <w:rFonts w:ascii="Times New Roman" w:hAnsi="Times New Roman" w:cs="Times New Roman"/>
          <w:b/>
          <w:bCs/>
          <w:color w:val="000000" w:themeColor="text1"/>
          <w:sz w:val="24"/>
          <w:szCs w:val="24"/>
        </w:rPr>
        <w:lastRenderedPageBreak/>
        <w:t>Introduction</w:t>
      </w:r>
    </w:p>
    <w:p w14:paraId="78AE0D17" w14:textId="71354CD0" w:rsidR="00D54634" w:rsidRPr="00D54634" w:rsidRDefault="00DC3809" w:rsidP="000D14FA">
      <w:pPr>
        <w:spacing w:beforeLines="50" w:before="156" w:afterLines="50" w:after="156"/>
        <w:ind w:firstLine="420"/>
        <w:rPr>
          <w:rFonts w:ascii="Times New Roman" w:hAnsi="Times New Roman" w:cs="Times New Roman"/>
        </w:rPr>
      </w:pPr>
      <w:r>
        <w:rPr>
          <w:rFonts w:ascii="Times New Roman" w:hAnsi="Times New Roman" w:cs="Times New Roman"/>
        </w:rPr>
        <w:t xml:space="preserve">People have hundreds of different concepts to describe their inferences about other </w:t>
      </w:r>
      <w:r w:rsidR="00F10E7A">
        <w:rPr>
          <w:rFonts w:ascii="Times New Roman" w:hAnsi="Times New Roman" w:cs="Times New Roman"/>
        </w:rPr>
        <w:t>individuals</w:t>
      </w:r>
      <w:r>
        <w:rPr>
          <w:rFonts w:ascii="Times New Roman" w:hAnsi="Times New Roman" w:cs="Times New Roman"/>
        </w:rPr>
        <w:t xml:space="preserve"> and groups, such as their personality traits, intentions and emotions,</w:t>
      </w:r>
      <w:r w:rsidR="00940DAC">
        <w:rPr>
          <w:rFonts w:ascii="Times New Roman" w:hAnsi="Times New Roman" w:cs="Times New Roman" w:hint="eastAsia"/>
          <w:lang w:eastAsia="zh-CN"/>
        </w:rPr>
        <w:t xml:space="preserve"> </w:t>
      </w:r>
      <w:r>
        <w:rPr>
          <w:rFonts w:ascii="Times New Roman" w:hAnsi="Times New Roman" w:cs="Times New Roman"/>
          <w:lang w:eastAsia="zh-CN"/>
        </w:rPr>
        <w:t xml:space="preserve">and demographic </w:t>
      </w:r>
      <w:proofErr w:type="spellStart"/>
      <w:r>
        <w:rPr>
          <w:rFonts w:ascii="Times New Roman" w:hAnsi="Times New Roman" w:cs="Times New Roman"/>
          <w:lang w:eastAsia="zh-CN"/>
        </w:rPr>
        <w:t>characteristics</w:t>
      </w:r>
      <w:r w:rsidR="00940DAC">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{"citationID":"aeUSrSiz","properties":{"formattedCitation":"\\super 1\\uc0\\u8211{}4\\nosupersub{}","plainCitation":"1–4","noteIndex":0},"citationItems":[{"id":627084,"uris":["http://zotero.org/users/6113531/items/EED58T4M"],"itemData":{"id":627084,"type":"article-journal","container-title":"Nature Reviews Psychology","DOI":"10.1038/s44159-025-00445-x","ISSN":"2731-0574","journalAbbreviation":"Nat Rev Psychol","language":"en","source":"DOI.org (Crossref)","title":"A learning and memory account of impression formation and updating","URL":"https://www.nature.com/articles/s44159-025-00445-x","author":[{"family":"Amodio","given":"David M."}],"accessed":{"date-parts":[["2025",5,29]]},"issued":{"date-parts":[["2025",4,29]]},"citation-key":"Amodiolearningmemoryaccount2025"}},{"id":457299,"uris":["http://zotero.org/users/6113531/items/XCWFUM8T"],"itemData":{"id":457299,"type":"article-journal","abstract":"People make social inferences without intentions, awareness, or effort, i.e., spontaneously. We review recent ﬁndings on spontaneous social inferences (especially traits, goals, and causes) and closely related phenomena. We then describe current thinking on some of the most relevant processes, implicit knowledge, and theories. These include automatic and controlled processes and their interplay; embodied cognition, including mimicry; and associative versus rule-based processes. Implicit knowledge includes adult folk theories, conditions of personhood, self-knowledge to simulate others, and cultural and social class differences. Implicit theories concern Bayesian networks, recent attribution research, and questions about the utility of the disposition-situation dichotomy. Developmental research provides new insights. Spontaneous social inferences include a growing array of phenomena, but they have been insufﬁciently linked to other phenomena and theories. We hope the links suggested in this review begin to remedy this.","container-title":"Annual Review of Psychology","DOI":"10.1146/annurev.psych.59.103006.093707","ISSN":"0066-4308, 1545-2085","issue":"1","journalAbbreviation":"Annu. Rev. Psychol.","language":"en","page":"329-360","source":"DOI.org (Crossref)","title":"Spontaneous Inferences, Implicit Impressions, and Implicit Theories","volume":"59","author":[{"family":"Uleman","given":"James S."},{"family":"Adil Saribay","given":"S."},{"family":"Gonzalez","given":"Celia M."}],"issued":{"date-parts":[["2008",1,1]]},"citation-key":"UlemanSpontaneousInferencesImplicit2008a"}},{"id":623664,"uris":["http://zotero.org/users/6113531/items/KV6Q4YM5"],"itemData":{"id":623664,"type":"article-journal","abstract":"A dynamic interactive theory of person construal is proposed. It assumes that the perception of other people is accomplished by a dynamical system involving continuous interaction between social categories, stereotypes, high-level cognitive states, and the low-level processing of facial, vocal, and bodily cues. This system permits lower-level sensory perception and higher-order social cognition to dynamically coordinate across multiple interactive levels of processing to give rise to stable person construals. A recurrent connectionist model of this system is described, which accounts for major findings on (a) partial parallel activation and dynamic competition in categorization and stereotyping, (b) top-down influences of high-level cognitive states and stereotype activations on categorization, (c) bottom-up category interactions due to shared perceptual features, and (d) contextual and cross-modal effects on categorization. The system’s probabilistic and continuously evolving activation states permit multiple construals to be flexibly active in parallel. These activation states are also able to be tightly yoked to ongoing changes in external perceptual cues and to ongoing changes in high-level cognitive states. The implications of a rapidly adaptive, dynamic, and interactive person construal system are discussed.","container-title":"Psychological Review","DOI":"10.1037/a0022327","ISSN":"1939-1471, 0033-295X","issue":"2","journalAbbreviation":"Psychological Review","language":"en","page":"247-279","source":"DOI.org (Crossref)","title":"A dynamic interactive theory of person construal.","volume":"118","author":[{"family":"Freeman","given":"Jonathan B."},{"family":"Ambady","given":"Nalini"}],"issued":{"date-parts":[["2011"]]},"citation-key":"Freemandynamicinteractivetheory2011a"}},{"id":26064,"uris":["http://zotero.org/users/6113531/items/HWXS8QE7"],"itemData":{"id":26064,"type":"article-journal","container-title":"Journal of Personality and Social Psychology","DOI":"10.1037/0022-3514.82.6.878","ISSN":"1939-1315, 0022-3514","issue":"6","journalAbbreviation":"Journal of Personality and Social Psychology","language":"en","note":"00000","page":"878-902","source":"DOI.org (Crossref)","title":"A model of (often mixed) stereotype content: Competence and warmth respectively follow from perceived status and competition.","title-short":"A model of (often mixed) stereotype content","volume":"82","author":[{"family":"Fiske","given":"Susan T."},{"family":"Cuddy","given":"Amy J. C."},{"family":"Glick","given":"Peter"},{"family":"Xu","given":"Jun"}],"issued":{"date-parts":[["2002",6]]},"citation-key":"Fiskemodeloftenmixed2002"}}],"schema":"https://github.com/citation-style-language/schema/raw/master/csl-citation.json"} </w:instrText>
      </w:r>
      <w:r w:rsidR="00940DAC">
        <w:rPr>
          <w:rFonts w:ascii="Times New Roman" w:hAnsi="Times New Roman" w:cs="Times New Roman"/>
          <w:lang w:eastAsia="zh-CN"/>
        </w:rPr>
        <w:fldChar w:fldCharType="separate"/>
      </w:r>
      <w:r w:rsidR="00940DAC" w:rsidRPr="00940DAC">
        <w:rPr>
          <w:rFonts w:ascii="Times New Roman" w:hAnsi="Times New Roman" w:cs="Times New Roman"/>
          <w:vertAlign w:val="superscript"/>
        </w:rPr>
        <w:t>1</w:t>
      </w:r>
      <w:proofErr w:type="spellEnd"/>
      <w:r w:rsidR="00940DAC" w:rsidRPr="00940DAC">
        <w:rPr>
          <w:rFonts w:ascii="Times New Roman" w:hAnsi="Times New Roman" w:cs="Times New Roman"/>
          <w:vertAlign w:val="superscript"/>
        </w:rPr>
        <w:t>–4</w:t>
      </w:r>
      <w:r w:rsidR="00940DAC">
        <w:rPr>
          <w:rFonts w:ascii="Times New Roman" w:hAnsi="Times New Roman" w:cs="Times New Roman"/>
          <w:lang w:eastAsia="zh-CN"/>
        </w:rPr>
        <w:fldChar w:fldCharType="end"/>
      </w:r>
      <w:r w:rsidR="00D54634" w:rsidRPr="00D54634">
        <w:rPr>
          <w:rFonts w:ascii="Times New Roman" w:hAnsi="Times New Roman" w:cs="Times New Roman"/>
        </w:rPr>
        <w:t xml:space="preserve">. </w:t>
      </w:r>
      <w:commentRangeStart w:id="6"/>
      <w:r>
        <w:rPr>
          <w:rFonts w:ascii="Times New Roman" w:hAnsi="Times New Roman" w:cs="Times New Roman"/>
        </w:rPr>
        <w:t xml:space="preserve">How do people represent these concepts in their </w:t>
      </w:r>
      <w:proofErr w:type="spellStart"/>
      <w:r>
        <w:rPr>
          <w:rFonts w:ascii="Times New Roman" w:hAnsi="Times New Roman" w:cs="Times New Roman"/>
        </w:rPr>
        <w:t>mind</w:t>
      </w:r>
      <w:r w:rsidR="00940DAC">
        <w:rPr>
          <w:rFonts w:ascii="Times New Roman" w:hAnsi="Times New Roman" w:cs="Times New Roman"/>
        </w:rPr>
        <w:fldChar w:fldCharType="begin"/>
      </w:r>
      <w:r w:rsidR="004F3F75">
        <w:rPr>
          <w:rFonts w:ascii="Times New Roman" w:hAnsi="Times New Roman" w:cs="Times New Roman"/>
        </w:rPr>
        <w:instrText xml:space="preserve"> ADDIN ZOTERO_ITEM CSL_CITATION {"citationID":"VHvcxZ9I","properties":{"formattedCitation":"\\super 5\\nosupersub{}","plainCitation":"5","noteIndex":0},"citationItems":[{"id":468070,"uris":["http://zotero.org/users/6113531/items/IHPNPQSX"],"itemData":{"id":468070,"type":"book","publisher":"MIT press","source":"Google Scholar","title":"Vision: A computational investigation into the human representation and processing of visual information","title-short":"Vision","URL":"https://www.google.com/books?hl=zh-CN&amp;lr=&amp;id=D8XxCwAAQBAJ&amp;oi=fnd&amp;pg=PR7&amp;dq=Vision:+A+computational+investigationinto+the+human+representationand+processing+of+visual+information&amp;ots=KJJDO2-9gz&amp;sig=7QpDI3gXz2lrRfldwnJo9hGBbiU","author":[{"family":"Marr","given":"David"}],"accessed":{"date-parts":[["2023",12,13]]},"issued":{"date-parts":[["1982"]]},"citation-key":"MarrVisioncomputationalinvestigation1982"}}],"schema":"https://github.com/citation-style-language/schema/raw/master/csl-citation.json"} </w:instrText>
      </w:r>
      <w:r w:rsidR="00940DAC">
        <w:rPr>
          <w:rFonts w:ascii="Times New Roman" w:hAnsi="Times New Roman" w:cs="Times New Roman"/>
        </w:rPr>
        <w:fldChar w:fldCharType="separate"/>
      </w:r>
      <w:r w:rsidR="00940DAC" w:rsidRPr="00940DAC">
        <w:rPr>
          <w:rFonts w:ascii="Times New Roman" w:hAnsi="Times New Roman" w:cs="Times New Roman"/>
          <w:vertAlign w:val="superscript"/>
        </w:rPr>
        <w:t>5</w:t>
      </w:r>
      <w:proofErr w:type="spellEnd"/>
      <w:r w:rsidR="00940DAC">
        <w:rPr>
          <w:rFonts w:ascii="Times New Roman" w:hAnsi="Times New Roman" w:cs="Times New Roman"/>
        </w:rPr>
        <w:fldChar w:fldCharType="end"/>
      </w:r>
      <w:r>
        <w:rPr>
          <w:rFonts w:ascii="Times New Roman" w:hAnsi="Times New Roman" w:cs="Times New Roman"/>
        </w:rPr>
        <w:t>?</w:t>
      </w:r>
      <w:r w:rsidR="00D54634" w:rsidRPr="00D54634">
        <w:rPr>
          <w:rFonts w:ascii="Times New Roman" w:hAnsi="Times New Roman" w:cs="Times New Roman"/>
        </w:rPr>
        <w:t xml:space="preserve"> </w:t>
      </w:r>
      <w:commentRangeEnd w:id="6"/>
      <w:r w:rsidR="00894871">
        <w:rPr>
          <w:rStyle w:val="af3"/>
        </w:rPr>
        <w:commentReference w:id="6"/>
      </w:r>
      <w:r w:rsidR="00940DAC">
        <w:rPr>
          <w:rFonts w:ascii="Times New Roman" w:hAnsi="Times New Roman" w:cs="Times New Roman" w:hint="eastAsia"/>
          <w:lang w:eastAsia="zh-CN"/>
        </w:rPr>
        <w:t xml:space="preserve">Traditionally, </w:t>
      </w:r>
      <w:r w:rsidR="00D54634" w:rsidRPr="00D54634">
        <w:rPr>
          <w:rFonts w:ascii="Times New Roman" w:hAnsi="Times New Roman" w:cs="Times New Roman"/>
        </w:rPr>
        <w:t>answer</w:t>
      </w:r>
      <w:r w:rsidR="00940DAC">
        <w:rPr>
          <w:rFonts w:ascii="Times New Roman" w:hAnsi="Times New Roman" w:cs="Times New Roman" w:hint="eastAsia"/>
          <w:lang w:eastAsia="zh-CN"/>
        </w:rPr>
        <w:t>s</w:t>
      </w:r>
      <w:r w:rsidR="00D54634" w:rsidRPr="00D54634">
        <w:rPr>
          <w:rFonts w:ascii="Times New Roman" w:hAnsi="Times New Roman" w:cs="Times New Roman"/>
        </w:rPr>
        <w:t xml:space="preserve"> to this question ha</w:t>
      </w:r>
      <w:r w:rsidR="00940DAC">
        <w:rPr>
          <w:rFonts w:ascii="Times New Roman" w:hAnsi="Times New Roman" w:cs="Times New Roman" w:hint="eastAsia"/>
          <w:lang w:eastAsia="zh-CN"/>
        </w:rPr>
        <w:t>ve</w:t>
      </w:r>
      <w:r w:rsidR="00D54634" w:rsidRPr="00D54634">
        <w:rPr>
          <w:rFonts w:ascii="Times New Roman" w:hAnsi="Times New Roman" w:cs="Times New Roman"/>
        </w:rPr>
        <w:t xml:space="preserve"> been dominated by low-dimensional </w:t>
      </w:r>
      <w:proofErr w:type="spellStart"/>
      <w:r w:rsidR="00D54634" w:rsidRPr="00D54634">
        <w:rPr>
          <w:rFonts w:ascii="Times New Roman" w:hAnsi="Times New Roman" w:cs="Times New Roman"/>
        </w:rPr>
        <w:t>models</w:t>
      </w:r>
      <w:r w:rsidR="00940DAC">
        <w:rPr>
          <w:rFonts w:ascii="Times New Roman" w:hAnsi="Times New Roman" w:cs="Times New Roman"/>
        </w:rPr>
        <w:fldChar w:fldCharType="begin"/>
      </w:r>
      <w:r w:rsidR="004F3F75">
        <w:rPr>
          <w:rFonts w:ascii="Times New Roman" w:hAnsi="Times New Roman" w:cs="Times New Roman"/>
        </w:rPr>
        <w:instrText xml:space="preserve"> ADDIN ZOTERO_ITEM CSL_CITATION {"citationID":"WDhvfOak","properties":{"formattedCitation":"\\super 6\\uc0\\u8211{}11\\nosupersub{}","plainCitation":"6–11","noteIndex":0},"citationItems":[{"id":514971,"uris":["http://zotero.org/users/6113531/items/TLWB9XKN"],"itemData":{"id":514971,"type":"article-journal","abstract":"In the 45 years since Cattell used English trait terms to begin the formulation of his \"description of personality,\" a number of investigators have proposed an alternative structure based on 5 orthogonal factors. The generality of this 5-factor model is here demonstrated across unusually comprehensive sets of trait terms. In the first of 3 studies, 1,431 trait adjectives grouped into 75 clusters were analyzed; virtually identical structures emerged in 10 replications, each based on a different factor-analytic procedure. A 2nd study of 479 common terms grouped into 133 synonym clusters revealed the same structure in 2 samples of self-ratings and in 2 samples of peer ratings. None of the factors beyond the 5th generalized across the samples. In the 3rd study, analyses of 100 clusters derived from 339 trait terms suggest their potential utility as Big-Five markers in future studies.","container-title":"Journal of Personality and Social Psychology","DOI":"10.1037//0022-3514.59.6.1216","ISSN":"0022-3514","issue":"6","journalAbbreviation":"J Pers Soc Psychol","language":"eng","note":"PMID: 2283588","page":"1216-1229","source":"PubMed","title":"An alternative \"description of personality\": the big-five factor structure","title-short":"An alternative \"description of personality\"","volume":"59","author":[{"family":"Goldberg","given":"L. R."}],"issued":{"date-parts":[["1990",12]]},"citation-key":"Goldbergalternativedescriptionpersonality1990"}},{"id":442077,"uris":["http://zotero.org/users/6113531/items/IK4FHH64"],"itemData":{"id":442077,"type":"article-journal","abstract":"Three experiments are presented that investigate the two-dimensional valence/trustworthiness by dominance model of social inferences from faces (Oosterhof &amp; Todorov, 2008). Experiment 1 used image averaging and morphing techniques to demonstrate that consistent facial cues subserve a range of social inferences, even in a highly variable sample of 1000 ambient images (images that are intended to be representative of those encountered in everyday life, see Jenkins, White, Van Montfort, &amp; Burton, 2011). Experiment 2 then tested Oosterhof and Todorov’s two-dimensional model on this extensive sample of face images. The original two dimensions were replicated and a novel ‘youthful-attractiveness’ factor also emerged. Experiment 3 successfully cross-validated the three-dimensional model using face averages directly constructed from the factor scores. These ﬁndings highlight the utility of the original trustworthiness and dominance dimensions, but also underscore the need to utilise varied face stimuli: with a more realistically diverse set of face images, social inferences from faces show a more elaborate underlying structure than hitherto suggested.","container-title":"Cognition","DOI":"10.1016/j.cognition.2012.12.001","ISSN":"00100277","issue":"1","journalAbbreviation":"Cognition","language":"en","page":"105-118","source":"DOI.org (Crossref)","title":"Social inferences from faces: Ambient images generate a three-dimensional model","title-short":"Social inferences from faces","volume":"127","author":[{"family":"Sutherland","given":"Clare A.M."},{"family":"Oldmeadow","given":"Julian A."},{"family":"Santos","given":"Isabel M."},{"family":"Towler","given":"John"},{"family":"Michael Burt","given":"D."},{"family":"Young","given":"Andrew W."}],"issued":{"date-parts":[["2013",4]]},"citation-key":"SutherlandSocialinferencesfaces2013"}},{"id":441391,"uris":["http://zotero.org/users/6113531/items/HWGQ6APR"],"itemData":{"id":441391,"type":"article-journal","abstract":"People automatically evaluate faces on multiple trait dimensions, and these evaluations predict important social outcomes, ranging from electoral success to sentencing decisions. Based on behavioral studies and computer modeling, we develop a 2D model of face evaluation. First, using a principal components analysis of trait judgments of emotionally neutral faces, we identify two orthogonal dimensions, valence and dominance, that are sufficient to describe face evaluation and show that these dimensions can be approximated by judgments of trustworthiness and dominance. Second, using a data-driven statistical model for face representation, we build and validate models for representing face trustworthiness and face dominance. Third, using these models, we show that, whereas valence evaluation is more sensitive to features resembling expressions signaling whether the person should be avoided or approached, dominance evaluation is more sensitive to features signaling physical strength/weakness. Fourth, we show that important social judgments, such as threat, can be reproduced as a function of the two orthogonal dimensions of valence and dominance. The findings suggest that face evaluation involves an overgeneralization of adaptive mechanisms for inferring harmful intentions and the ability to cause harm and can account for rapid, yet not necessarily accurate, judgments from faces.","container-title":"Proceedings of the National Academy of Sciences","DOI":"10.1073/pnas.0805664105","ISSN":"0027-8424, 1091-6490","issue":"32","journalAbbreviation":"Proc. Natl. Acad. Sci. U.S.A.","language":"en","page":"11087-11092","source":"DOI.org (Crossref)","title":"The functional basis of face evaluation","volume":"105","author":[{"family":"Oosterhof","given":"Nikolaas N."},{"family":"Todorov","given":"Alexander"}],"issued":{"date-parts":[["2008",8,12]]},"citation-key":"Oosterhoffunctionalbasisface2008"}},{"id":522844,"uris":["http://zotero.org/groups/5566095/items/JT9ZHS4W"],"itemData":{"id":522844,"type":"article-journal","container-title":"Journal of Personality and Social Psychology","DOI":"10.1037/h0030377","issue":"2","page":"124-9","title":"Constants across cultures in the face and emotion","volume":"17","author":[{"family":"Ekman","given":"Paul"},{"family":"Friesen","given":"Wallace V."}],"issued":{"date-parts":[["1971",2]]},"citation-key":"EkmanConstantsculturesface1971"}},{"id":507281,"uris":["http://zotero.org/users/6113531/items/QYDPXYBH"],"itemData":{"id":507281,"type":"article-journal","abstract":"Humans can experience a wide variety of different thoughts and feelings in the course of everyday life. To successfully navigate the social world, people need to perceive, understand, and predict others' mental states. Previous research suggests that people use three dimensions to represent mental states: rationality, social impact, and valence. This 3d Mind Model allows people to efﬁciently “see” the state of another person's mind by considering whether that state is rational or emotional, more or less socially impactful, and positive or negative. In the current investigation, we validate this model using neural, behavioral, and linguistic evidence. First, we examine the robustness of the 3d Mind Model by conducting a mega-analysis of four fMRI studies in which participants considered others' mental states. We ﬁnd evidence that rationality, social impact, and valence each contribute to explaining the neural representation of mental states. Second, we test whether the 3d Mind Model offers the optimal combination of dimensions for describing neural representations of mental state. Results reveal that the 3d Mind Model achieve the best performance among a large set of candidate dimensions. Indeed, it offers a highly explanatory account of mental state representation, explaining over 80% of reliable neural variance. Finally, we demonstrate that all three dimensions of the model likewise capture convergent behavioral and linguistic measures of mental state representation. Together, these ﬁndings provide strong support for the 3d Mind Model, indicating that is it is a robust and generalizable account of how people think about mental states.","container-title":"Cortex","DOI":"10.1016/j.cortex.2019.12.012","ISSN":"00109452","journalAbbreviation":"Cortex","language":"en","page":"44-59","source":"DOI.org (Crossref)","title":"People represent mental states in terms of rationality, social impact, and valence: Validating the 3d Mind Model","title-short":"People represent mental states in terms of rationality, social impact, and valence","volume":"125","author":[{"family":"Thornton","given":"Mark A."},{"family":"Tamir","given":"Diana I."}],"issued":{"date-parts":[["2020",4]]},"citation-key":"ThorntonPeoplerepresentmental2020"}},{"id":462869,"uris":["http://zotero.org/users/6113531/items/Y925JWMZ"],"itemData":{"id":462869,"type":"article-journal","container-title":"Journal of Personality and Social Psychology","DOI":"10.1037/h0026086","ISSN":"1939-1315, 0022-3514","issue":"4","journalAbbreviation":"Journal of Personality and Social Psychology","language":"en","page":"283-294","source":"DOI.org (Crossref)","title":"A multidimensional approach to the structure of personality impressions.","volume":"9","author":[{"family":"Rosenberg","given":"Seymour"},{"family":"Nelson","given":"Carnot"},{"family":"Vivekananthan","given":"P. S."}],"issued":{"date-parts":[["1968"]]},"citation-key":"Rosenbergmultidimensionalapproachstructure1968"}}],"schema":"https://github.com/citation-style-language/schema/raw/master/csl-citation.json"} </w:instrText>
      </w:r>
      <w:r w:rsidR="00940DAC">
        <w:rPr>
          <w:rFonts w:ascii="Times New Roman" w:hAnsi="Times New Roman" w:cs="Times New Roman"/>
        </w:rPr>
        <w:fldChar w:fldCharType="separate"/>
      </w:r>
      <w:r w:rsidR="00940DAC" w:rsidRPr="00940DAC">
        <w:rPr>
          <w:rFonts w:ascii="Times New Roman" w:hAnsi="Times New Roman" w:cs="Times New Roman"/>
          <w:vertAlign w:val="superscript"/>
        </w:rPr>
        <w:t>6</w:t>
      </w:r>
      <w:proofErr w:type="spellEnd"/>
      <w:r w:rsidR="00940DAC" w:rsidRPr="00940DAC">
        <w:rPr>
          <w:rFonts w:ascii="Times New Roman" w:hAnsi="Times New Roman" w:cs="Times New Roman"/>
          <w:vertAlign w:val="superscript"/>
        </w:rPr>
        <w:t>–11</w:t>
      </w:r>
      <w:r w:rsidR="00940DAC">
        <w:rPr>
          <w:rFonts w:ascii="Times New Roman" w:hAnsi="Times New Roman" w:cs="Times New Roman"/>
        </w:rPr>
        <w:fldChar w:fldCharType="end"/>
      </w:r>
      <w:r w:rsidR="00EB0170">
        <w:rPr>
          <w:rFonts w:ascii="Times New Roman" w:hAnsi="Times New Roman" w:cs="Times New Roman" w:hint="eastAsia"/>
          <w:lang w:eastAsia="zh-CN"/>
        </w:rPr>
        <w:t>, which</w:t>
      </w:r>
      <w:r w:rsidR="00AC226E">
        <w:rPr>
          <w:rFonts w:ascii="Times New Roman" w:hAnsi="Times New Roman" w:cs="Times New Roman" w:hint="eastAsia"/>
          <w:lang w:eastAsia="zh-CN"/>
        </w:rPr>
        <w:t xml:space="preserve"> assum</w:t>
      </w:r>
      <w:r w:rsidR="00EB0170">
        <w:rPr>
          <w:rFonts w:ascii="Times New Roman" w:hAnsi="Times New Roman" w:cs="Times New Roman" w:hint="eastAsia"/>
          <w:lang w:eastAsia="zh-CN"/>
        </w:rPr>
        <w:t>e</w:t>
      </w:r>
      <w:r w:rsidR="00B5327E">
        <w:rPr>
          <w:rFonts w:ascii="Times New Roman" w:hAnsi="Times New Roman" w:cs="Times New Roman"/>
          <w:lang w:eastAsia="zh-CN"/>
        </w:rPr>
        <w:t xml:space="preserve"> that</w:t>
      </w:r>
      <w:r w:rsidR="00AC226E">
        <w:rPr>
          <w:rFonts w:ascii="Times New Roman" w:hAnsi="Times New Roman" w:cs="Times New Roman" w:hint="eastAsia"/>
          <w:lang w:eastAsia="zh-CN"/>
        </w:rPr>
        <w:t xml:space="preserve"> </w:t>
      </w:r>
      <w:r w:rsidR="00F10E7A">
        <w:rPr>
          <w:rFonts w:ascii="Times New Roman" w:hAnsi="Times New Roman" w:cs="Times New Roman"/>
          <w:lang w:eastAsia="zh-CN"/>
        </w:rPr>
        <w:t>there are</w:t>
      </w:r>
      <w:r w:rsidR="00D54634" w:rsidRPr="00D54634">
        <w:rPr>
          <w:rFonts w:ascii="Times New Roman" w:hAnsi="Times New Roman" w:cs="Times New Roman"/>
        </w:rPr>
        <w:t xml:space="preserve"> mental shortcuts</w:t>
      </w:r>
      <w:r w:rsidR="000B5A91">
        <w:rPr>
          <w:rFonts w:ascii="Times New Roman" w:hAnsi="Times New Roman" w:cs="Times New Roman"/>
        </w:rPr>
        <w:t>—</w:t>
      </w:r>
      <w:r w:rsidR="00EE65EF">
        <w:rPr>
          <w:rFonts w:ascii="Times New Roman" w:hAnsi="Times New Roman" w:cs="Times New Roman"/>
        </w:rPr>
        <w:t xml:space="preserve">only a few core </w:t>
      </w:r>
      <w:r w:rsidR="000B5A91">
        <w:rPr>
          <w:rFonts w:ascii="Times New Roman" w:hAnsi="Times New Roman" w:cs="Times New Roman"/>
        </w:rPr>
        <w:t>latent dimensions—</w:t>
      </w:r>
      <w:r w:rsidR="00F10E7A">
        <w:rPr>
          <w:rFonts w:ascii="Times New Roman" w:hAnsi="Times New Roman" w:cs="Times New Roman"/>
        </w:rPr>
        <w:t>that simplify the complexity of social inferences</w:t>
      </w:r>
      <w:r w:rsidR="00D54634" w:rsidRPr="00D54634">
        <w:rPr>
          <w:rFonts w:ascii="Times New Roman" w:hAnsi="Times New Roman" w:cs="Times New Roman"/>
        </w:rPr>
        <w:t xml:space="preserve">. </w:t>
      </w:r>
      <w:r w:rsidR="00C75CBE" w:rsidRPr="00C75CBE">
        <w:rPr>
          <w:rFonts w:ascii="Times New Roman" w:hAnsi="Times New Roman" w:cs="Times New Roman"/>
          <w:lang w:eastAsia="zh-CN"/>
        </w:rPr>
        <w:t xml:space="preserve">For instance, when </w:t>
      </w:r>
      <w:r w:rsidR="00474CFE">
        <w:rPr>
          <w:rFonts w:ascii="Times New Roman" w:hAnsi="Times New Roman" w:cs="Times New Roman"/>
          <w:lang w:eastAsia="zh-CN"/>
        </w:rPr>
        <w:t>participants were asked to infer target individuals’</w:t>
      </w:r>
      <w:r w:rsidR="00C75CBE" w:rsidRPr="00C75CBE">
        <w:rPr>
          <w:rFonts w:ascii="Times New Roman" w:hAnsi="Times New Roman" w:cs="Times New Roman"/>
          <w:lang w:eastAsia="zh-CN"/>
        </w:rPr>
        <w:t xml:space="preserve"> personality traits based on facial appearance</w:t>
      </w:r>
      <w:r w:rsidR="00474CFE">
        <w:rPr>
          <w:rFonts w:ascii="Times New Roman" w:hAnsi="Times New Roman" w:cs="Times New Roman"/>
          <w:lang w:eastAsia="zh-CN"/>
        </w:rPr>
        <w:t>s</w:t>
      </w:r>
      <w:commentRangeStart w:id="7"/>
      <w:r w:rsidR="00C75CBE" w:rsidRPr="00C75CBE">
        <w:rPr>
          <w:rFonts w:ascii="Times New Roman" w:hAnsi="Times New Roman" w:cs="Times New Roman"/>
          <w:lang w:eastAsia="zh-CN"/>
        </w:rPr>
        <w:t xml:space="preserve">, </w:t>
      </w:r>
      <w:r w:rsidR="00474CFE">
        <w:rPr>
          <w:rFonts w:ascii="Times New Roman" w:hAnsi="Times New Roman" w:cs="Times New Roman"/>
          <w:lang w:eastAsia="zh-CN"/>
        </w:rPr>
        <w:t>the variation in these inferences can be captured by only four</w:t>
      </w:r>
      <w:r w:rsidR="00C75CBE" w:rsidRPr="00C75CBE">
        <w:rPr>
          <w:rFonts w:ascii="Times New Roman" w:hAnsi="Times New Roman" w:cs="Times New Roman"/>
          <w:lang w:eastAsia="zh-CN"/>
        </w:rPr>
        <w:t xml:space="preserve"> </w:t>
      </w:r>
      <w:r w:rsidR="000B5A91">
        <w:rPr>
          <w:rFonts w:ascii="Times New Roman" w:hAnsi="Times New Roman" w:cs="Times New Roman"/>
          <w:lang w:eastAsia="zh-CN"/>
        </w:rPr>
        <w:t xml:space="preserve">latent </w:t>
      </w:r>
      <w:r w:rsidR="00C75CBE" w:rsidRPr="00C75CBE">
        <w:rPr>
          <w:rFonts w:ascii="Times New Roman" w:hAnsi="Times New Roman" w:cs="Times New Roman"/>
          <w:lang w:eastAsia="zh-CN"/>
        </w:rPr>
        <w:t>dimensions</w:t>
      </w:r>
      <w:r w:rsidR="00474CFE">
        <w:rPr>
          <w:rFonts w:ascii="Times New Roman" w:hAnsi="Times New Roman" w:cs="Times New Roman"/>
          <w:lang w:eastAsia="zh-CN"/>
        </w:rPr>
        <w:t>,</w:t>
      </w:r>
      <w:r w:rsidR="00C75CBE">
        <w:rPr>
          <w:rFonts w:ascii="Times New Roman" w:hAnsi="Times New Roman" w:cs="Times New Roman" w:hint="eastAsia"/>
          <w:lang w:eastAsia="zh-CN"/>
        </w:rPr>
        <w:t xml:space="preserve"> </w:t>
      </w:r>
      <w:commentRangeEnd w:id="7"/>
      <w:r w:rsidR="00612413">
        <w:rPr>
          <w:rStyle w:val="af3"/>
        </w:rPr>
        <w:commentReference w:id="7"/>
      </w:r>
      <w:r w:rsidR="00D54634" w:rsidRPr="00D54634">
        <w:rPr>
          <w:rFonts w:ascii="Times New Roman" w:hAnsi="Times New Roman" w:cs="Times New Roman"/>
        </w:rPr>
        <w:t>“warmth”, “competence”, “femininity”, and “</w:t>
      </w:r>
      <w:proofErr w:type="spellStart"/>
      <w:r w:rsidR="00D54634" w:rsidRPr="00D54634">
        <w:rPr>
          <w:rFonts w:ascii="Times New Roman" w:hAnsi="Times New Roman" w:cs="Times New Roman"/>
        </w:rPr>
        <w:t>youth”</w:t>
      </w:r>
      <w:r w:rsidR="00AC226E">
        <w:rPr>
          <w:rFonts w:ascii="Times New Roman" w:hAnsi="Times New Roman" w:cs="Times New Roman"/>
        </w:rPr>
        <w:fldChar w:fldCharType="begin"/>
      </w:r>
      <w:r w:rsidR="004F3F75">
        <w:rPr>
          <w:rFonts w:ascii="Times New Roman" w:hAnsi="Times New Roman" w:cs="Times New Roman"/>
        </w:rPr>
        <w:instrText xml:space="preserve"> ADDIN ZOTERO_ITEM CSL_CITATION {"citationID":"5k2gmUBc","properties":{"formattedCitation":"\\super 12\\nosupersub{}","plainCitation":"12","noteIndex":0},"citationItems":[{"id":275535,"uris":["http://zotero.org/users/6113531/items/ZF499KF7"],"itemData":{"id":275535,"type":"article-journal","abstract":"Abstract\n            People readily (but often inaccurately) attribute traits to others based on faces. While the details of attributions depend on the language available to describe social traits, psychological theories argue that two or three dimensions (such as valence and dominance) summarize social trait attributions from faces. However, prior work has used only a small number of trait words (12 to 18), limiting conclusions to date. In two large-scale, preregistered studies we ask participants to rate 100 faces (obtained from existing face stimuli sets), using a list of 100 English trait words that we derived using deep neural network analysis of words that have been used by other participants in prior studies to describe faces. In study 1 we find that these attributions are best described by four psychological dimensions, which we interpret as “warmth”, “competence”, “femininity”, and “youth”. In study 2 we partially reproduce these four dimensions using the same stimuli among additional participant raters from multiple regions around the world, in both aggregated and individual-level data. These results provide a comprehensive characterization of trait attributions from faces, although we note our conclusions are limited by the scope of our study (in particular we note only white faces and English trait words were included).","container-title":"Nature Communications","DOI":"10.1038/s41467-021-25500-y","ISSN":"2041-1723","issue":"1","journalAbbreviation":"Nat Commun","language":"en","page":"5168","source":"DOI.org (Crossref)","title":"Four dimensions characterize attributions from faces using a representative set of English trait words","volume":"12","author":[{"family":"Lin","given":"Chujun"},{"family":"Keles","given":"Umit"},{"family":"Adolphs","given":"Ralph"}],"issued":{"date-parts":[["2021",8,27]]},"citation-key":"LinFourdimensionscharacterize2021"}}],"schema":"https://github.com/citation-style-language/schema/raw/master/csl-citation.json"} </w:instrText>
      </w:r>
      <w:r w:rsidR="00AC226E">
        <w:rPr>
          <w:rFonts w:ascii="Times New Roman" w:hAnsi="Times New Roman" w:cs="Times New Roman"/>
        </w:rPr>
        <w:fldChar w:fldCharType="separate"/>
      </w:r>
      <w:r w:rsidR="00AC226E" w:rsidRPr="00AC226E">
        <w:rPr>
          <w:rFonts w:ascii="Times New Roman" w:hAnsi="Times New Roman" w:cs="Times New Roman"/>
          <w:vertAlign w:val="superscript"/>
        </w:rPr>
        <w:t>12</w:t>
      </w:r>
      <w:proofErr w:type="spellEnd"/>
      <w:r w:rsidR="00AC226E">
        <w:rPr>
          <w:rFonts w:ascii="Times New Roman" w:hAnsi="Times New Roman" w:cs="Times New Roman"/>
        </w:rPr>
        <w:fldChar w:fldCharType="end"/>
      </w:r>
      <w:r w:rsidR="00D54634" w:rsidRPr="00D54634">
        <w:rPr>
          <w:rFonts w:ascii="Times New Roman" w:hAnsi="Times New Roman" w:cs="Times New Roman"/>
        </w:rPr>
        <w:t xml:space="preserve">. </w:t>
      </w:r>
    </w:p>
    <w:p w14:paraId="21068AFD" w14:textId="51BC1A77" w:rsidR="00345C06" w:rsidRDefault="00D54634" w:rsidP="000D14FA">
      <w:pPr>
        <w:spacing w:beforeLines="50" w:before="156" w:afterLines="50" w:after="156"/>
        <w:ind w:firstLine="420"/>
        <w:rPr>
          <w:rFonts w:ascii="Times New Roman" w:hAnsi="Times New Roman" w:cs="Times New Roman"/>
        </w:rPr>
      </w:pPr>
      <w:r w:rsidRPr="004709CF">
        <w:rPr>
          <w:rFonts w:ascii="Times New Roman" w:hAnsi="Times New Roman" w:cs="Times New Roman"/>
        </w:rPr>
        <w:t>Th</w:t>
      </w:r>
      <w:r w:rsidR="000B5A91" w:rsidRPr="004709CF">
        <w:rPr>
          <w:rFonts w:ascii="Times New Roman" w:hAnsi="Times New Roman" w:cs="Times New Roman"/>
          <w:lang w:eastAsia="zh-CN"/>
        </w:rPr>
        <w:t>is</w:t>
      </w:r>
      <w:r w:rsidRPr="004709CF">
        <w:rPr>
          <w:rFonts w:ascii="Times New Roman" w:hAnsi="Times New Roman" w:cs="Times New Roman"/>
        </w:rPr>
        <w:t xml:space="preserve"> low-dimensional perspective </w:t>
      </w:r>
      <w:r w:rsidR="000B5A91" w:rsidRPr="004709CF">
        <w:rPr>
          <w:rFonts w:ascii="Times New Roman" w:hAnsi="Times New Roman" w:cs="Times New Roman"/>
          <w:lang w:eastAsia="zh-CN"/>
        </w:rPr>
        <w:t>is supported by</w:t>
      </w:r>
      <w:r w:rsidRPr="004709CF">
        <w:rPr>
          <w:rFonts w:ascii="Times New Roman" w:hAnsi="Times New Roman" w:cs="Times New Roman"/>
        </w:rPr>
        <w:t xml:space="preserve"> two major </w:t>
      </w:r>
      <w:r w:rsidR="00C75CBE" w:rsidRPr="004709CF">
        <w:rPr>
          <w:rFonts w:ascii="Times New Roman" w:hAnsi="Times New Roman" w:cs="Times New Roman" w:hint="eastAsia"/>
          <w:lang w:eastAsia="zh-CN"/>
        </w:rPr>
        <w:t>lines</w:t>
      </w:r>
      <w:r w:rsidRPr="004709CF">
        <w:rPr>
          <w:rFonts w:ascii="Times New Roman" w:hAnsi="Times New Roman" w:cs="Times New Roman"/>
        </w:rPr>
        <w:t xml:space="preserve"> of </w:t>
      </w:r>
      <w:r w:rsidR="000B5A91" w:rsidRPr="004709CF">
        <w:rPr>
          <w:rFonts w:ascii="Times New Roman" w:hAnsi="Times New Roman" w:cs="Times New Roman"/>
        </w:rPr>
        <w:t>empirical findings</w:t>
      </w:r>
      <w:r w:rsidRPr="004709CF">
        <w:rPr>
          <w:rFonts w:ascii="Times New Roman" w:hAnsi="Times New Roman" w:cs="Times New Roman"/>
        </w:rPr>
        <w:t>.</w:t>
      </w:r>
      <w:r w:rsidRPr="00D54634">
        <w:rPr>
          <w:rFonts w:ascii="Times New Roman" w:hAnsi="Times New Roman" w:cs="Times New Roman"/>
        </w:rPr>
        <w:t xml:space="preserve"> First, the halo effect</w:t>
      </w:r>
      <w:r w:rsidR="004709CF">
        <w:rPr>
          <w:rFonts w:ascii="Times New Roman" w:hAnsi="Times New Roman" w:cs="Times New Roman"/>
        </w:rPr>
        <w:t>, such as the beauty-is-good stereotype,</w:t>
      </w:r>
      <w:r w:rsidR="00C667A1">
        <w:rPr>
          <w:rFonts w:ascii="Times New Roman" w:hAnsi="Times New Roman" w:cs="Times New Roman"/>
        </w:rPr>
        <w:t xml:space="preserve"> which</w:t>
      </w:r>
      <w:r w:rsidRPr="00D54634">
        <w:rPr>
          <w:rFonts w:ascii="Times New Roman" w:hAnsi="Times New Roman" w:cs="Times New Roman"/>
        </w:rPr>
        <w:t xml:space="preserve"> illustrate</w:t>
      </w:r>
      <w:r w:rsidR="00C667A1">
        <w:rPr>
          <w:rFonts w:ascii="Times New Roman" w:hAnsi="Times New Roman" w:cs="Times New Roman"/>
        </w:rPr>
        <w:t>s</w:t>
      </w:r>
      <w:r w:rsidRPr="00D54634">
        <w:rPr>
          <w:rFonts w:ascii="Times New Roman" w:hAnsi="Times New Roman" w:cs="Times New Roman"/>
        </w:rPr>
        <w:t xml:space="preserve"> </w:t>
      </w:r>
      <w:r w:rsidR="00C75CBE">
        <w:rPr>
          <w:rFonts w:ascii="Times New Roman" w:hAnsi="Times New Roman" w:cs="Times New Roman" w:hint="eastAsia"/>
          <w:lang w:eastAsia="zh-CN"/>
        </w:rPr>
        <w:t xml:space="preserve">that </w:t>
      </w:r>
      <w:r w:rsidR="00636F2B">
        <w:rPr>
          <w:rFonts w:ascii="Times New Roman" w:hAnsi="Times New Roman" w:cs="Times New Roman"/>
        </w:rPr>
        <w:t xml:space="preserve">people perceive individuals who look physically attractive to </w:t>
      </w:r>
      <w:r w:rsidR="00EE65EF">
        <w:rPr>
          <w:rFonts w:ascii="Times New Roman" w:hAnsi="Times New Roman" w:cs="Times New Roman"/>
        </w:rPr>
        <w:t>possess other positive qualities as well such as</w:t>
      </w:r>
      <w:r w:rsidR="00636F2B">
        <w:rPr>
          <w:rFonts w:ascii="Times New Roman" w:hAnsi="Times New Roman" w:cs="Times New Roman"/>
        </w:rPr>
        <w:t xml:space="preserve"> </w:t>
      </w:r>
      <w:r w:rsidRPr="00D54634">
        <w:rPr>
          <w:rFonts w:ascii="Times New Roman" w:hAnsi="Times New Roman" w:cs="Times New Roman"/>
        </w:rPr>
        <w:t>intelligen</w:t>
      </w:r>
      <w:r w:rsidR="00636F2B">
        <w:rPr>
          <w:rFonts w:ascii="Times New Roman" w:hAnsi="Times New Roman" w:cs="Times New Roman"/>
        </w:rPr>
        <w:t>t</w:t>
      </w:r>
      <w:r w:rsidRPr="00D54634">
        <w:rPr>
          <w:rFonts w:ascii="Times New Roman" w:hAnsi="Times New Roman" w:cs="Times New Roman"/>
        </w:rPr>
        <w:t>, health</w:t>
      </w:r>
      <w:r w:rsidR="00636F2B">
        <w:rPr>
          <w:rFonts w:ascii="Times New Roman" w:hAnsi="Times New Roman" w:cs="Times New Roman"/>
        </w:rPr>
        <w:t>y</w:t>
      </w:r>
      <w:r w:rsidRPr="00D54634">
        <w:rPr>
          <w:rFonts w:ascii="Times New Roman" w:hAnsi="Times New Roman" w:cs="Times New Roman"/>
        </w:rPr>
        <w:t>, and moral</w:t>
      </w:r>
      <w:r w:rsidR="00636F2B">
        <w:rPr>
          <w:rFonts w:ascii="Times New Roman" w:hAnsi="Times New Roman" w:cs="Times New Roman"/>
        </w:rPr>
        <w:t>. Stereotypes like this</w:t>
      </w:r>
      <w:r w:rsidRPr="00D54634">
        <w:rPr>
          <w:rFonts w:ascii="Times New Roman" w:hAnsi="Times New Roman" w:cs="Times New Roman"/>
        </w:rPr>
        <w:t xml:space="preserve"> suggest that perceivers </w:t>
      </w:r>
      <w:r w:rsidR="00636F2B">
        <w:rPr>
          <w:rFonts w:ascii="Times New Roman" w:hAnsi="Times New Roman" w:cs="Times New Roman"/>
          <w:lang w:eastAsia="zh-CN"/>
        </w:rPr>
        <w:t xml:space="preserve">compress </w:t>
      </w:r>
      <w:r w:rsidR="00404421">
        <w:rPr>
          <w:rFonts w:ascii="Times New Roman" w:hAnsi="Times New Roman" w:cs="Times New Roman"/>
          <w:lang w:eastAsia="zh-CN"/>
        </w:rPr>
        <w:t>inferences</w:t>
      </w:r>
      <w:r w:rsidR="00636F2B">
        <w:rPr>
          <w:rFonts w:ascii="Times New Roman" w:hAnsi="Times New Roman" w:cs="Times New Roman"/>
          <w:lang w:eastAsia="zh-CN"/>
        </w:rPr>
        <w:t xml:space="preserve"> of an individual into</w:t>
      </w:r>
      <w:r w:rsidR="00C75CBE">
        <w:rPr>
          <w:rFonts w:ascii="Times New Roman" w:hAnsi="Times New Roman" w:cs="Times New Roman" w:hint="eastAsia"/>
          <w:lang w:eastAsia="zh-CN"/>
        </w:rPr>
        <w:t xml:space="preserve"> a </w:t>
      </w:r>
      <w:r w:rsidR="00636F2B">
        <w:rPr>
          <w:rFonts w:ascii="Times New Roman" w:hAnsi="Times New Roman" w:cs="Times New Roman"/>
          <w:lang w:eastAsia="zh-CN"/>
        </w:rPr>
        <w:t xml:space="preserve">single </w:t>
      </w:r>
      <w:r w:rsidR="00C75CBE">
        <w:rPr>
          <w:rFonts w:ascii="Times New Roman" w:hAnsi="Times New Roman" w:cs="Times New Roman" w:hint="eastAsia"/>
          <w:lang w:eastAsia="zh-CN"/>
        </w:rPr>
        <w:t>broad</w:t>
      </w:r>
      <w:r w:rsidRPr="00D54634">
        <w:rPr>
          <w:rFonts w:ascii="Times New Roman" w:hAnsi="Times New Roman" w:cs="Times New Roman"/>
        </w:rPr>
        <w:t xml:space="preserve"> evaluative </w:t>
      </w:r>
      <w:proofErr w:type="spellStart"/>
      <w:r w:rsidRPr="00D54634">
        <w:rPr>
          <w:rFonts w:ascii="Times New Roman" w:hAnsi="Times New Roman" w:cs="Times New Roman"/>
        </w:rPr>
        <w:t>dimension</w:t>
      </w:r>
      <w:r w:rsidR="00EB0170">
        <w:rPr>
          <w:rFonts w:ascii="Times New Roman" w:hAnsi="Times New Roman" w:cs="Times New Roman"/>
        </w:rPr>
        <w:fldChar w:fldCharType="begin"/>
      </w:r>
      <w:r w:rsidR="004F3F75">
        <w:rPr>
          <w:rFonts w:ascii="Times New Roman" w:hAnsi="Times New Roman" w:cs="Times New Roman"/>
        </w:rPr>
        <w:instrText xml:space="preserve"> ADDIN ZOTERO_ITEM CSL_CITATION {"citationID":"qv0WKLvp","properties":{"formattedCitation":"\\super 13\\uc0\\u8211{}17\\nosupersub{}","plainCitation":"13–17","noteIndex":0},"citationItems":[{"id":540089,"uris":["http://zotero.org/users/6113531/items/I68UQICS"],"itemData":{"id":540089,"type":"article-journal","container-title":"Journal of Personality and Social Psychology","DOI":"10.1037/h0033731","issue":"3","language":"en","page":"285-290","source":"Zotero","title":"WHAT IS BEAUTIFUL IS GOOD","volume":"24","author":[{"family":"Dion","given":"Karen"},{"family":"Walster","given":"Elaine"}],"issued":{"date-parts":[["1972"]]},"citation-key":"DionWHATBEAUTIFULGOOD1972"}},{"id":540335,"uris":["http://zotero.org/users/6113531/items/UWJT7TYS"],"itemData":{"id":540335,"type":"article-journal","container-title":"Psychological Bulletin","issue":"1","language":"en","page":"109-128","source":"Zotero","title":"What Is Beautiful Is Good, But. . .: A Meta-Anatytic Review of Research on the Physical Attractiveness Stereotype","volume":"110","author":[{"family":"Eagjy","given":"Alice H"},{"family":"Ashmore","given":"Richard D"},{"family":"Makhijani","given":"Mona G"}],"issued":{"date-parts":[["1991"]]},"citation-key":"EagjyWhatBeautifulGood1991"}},{"id":550402,"uris":["http://zotero.org/users/6113531/items/Z3HR3XK7"],"itemData":{"id":550402,"type":"article-journal","abstract":"The target article is a qualitative review of selected findings in the physical attractiveness literature. This commentary explains why the meta-analytic approach, frequently used by other attractiveness reviewers, is preferable for drawing unbiased conclusions about the effects of attractiveness. The article's main contribution is affording a foundation for subsequent meta-analysis of the studies discussed in a subjective fashion.","container-title":"Behavioral and Brain Sciences","DOI":"10.1017/S0140525X16000492","ISSN":"0140-525X, 1469-1825","language":"en","page":"e28","source":"Cambridge University Press","title":"Understanding the physical attractiveness literature: Qualitative reviews versus meta-analysis","title-short":"Understanding the physical attractiveness literature","volume":"40","author":[{"family":"Feingold","given":"Alan"}],"issued":{"date-parts":[["2017",1]]},"citation-key":"FeingoldUnderstandingphysicalattractiveness2017"}},{"id":550874,"uris":["http://zotero.org/users/6113531/items/2YTZTNHU"],"itemData":{"id":550874,"type":"article-journal","container-title":"Psychological Bulletin","DOI":"10.1037/0033-2909.111.2.304","ISSN":"1939-1455, 0033-2909","issue":"2","journalAbbreviation":"Psychological Bulletin","language":"en","page":"304-341","source":"DOI.org (Crossref)","title":"Good-looking people are not what we think.","volume":"111","author":[{"family":"Feingold","given":"Alan"}],"issued":{"date-parts":[["1992",3]]},"citation-key":"FeingoldGoodlookingpeopleare1992"}},{"id":539784,"uris":["http://zotero.org/users/6113531/items/F8YYPGJL"],"itemData":{"id":539784,"type":"article-journal","abstract":"The authors investigated accuracy of judging intelligence from facial photos of strangers across the lifespan, facial qualities contributing to accuracy, and developmental paths producing correlations between facial qualities and IQ scores. Judgments were more accurate than chance in childhood and puberty, marginally more accurate in middle adulthood, but not more accurate than chance in adolescence or late adulthood. Reliance on the valid cue of facial attractiveness could explain judges? accuracy. Multiple developmental paths contributed to relationships between facial attractiveness and IQ: biological, environmental, influences of intelligence on attractiveness, influences of attractiveness on intelligence. The findings provide a caveat to evolutionary psychologists? assumption that relationships between attractiveness and intelligence or other traits reflect an influence of ?good genes? on both, as well as to social and developmental psychologists? assumption that such relationships reflect self-fulfilling prophecy effects. Each of these mechanisms failed to explain some observed correlations.","container-title":"Personality and Social Psychology Bulletin","DOI":"10.1177/0146167202282009","ISSN":"0146-1672","issue":"2","journalAbbreviation":"Pers Soc Psychol Bull","note":"publisher: SAGE Publications Inc","page":"238-249","source":"SAGE Journals","title":"Looking Smart and Looking Good: Facial Cues to Intelligence and their Origins","title-short":"Looking Smart and Looking Good","volume":"28","author":[{"family":"Zebrowitz","given":"Leslie A."},{"family":"Hall","given":"Judith A."},{"family":"Murphy","given":"Nora A."},{"family":"Rhodes","given":"Gillian"}],"issued":{"date-parts":[["2002",2,1]]},"citation-key":"ZebrowitzLookingSmartLooking2002"}}],"schema":"https://github.com/citation-style-language/schema/raw/master/csl-citation.json"} </w:instrText>
      </w:r>
      <w:r w:rsidR="00EB0170">
        <w:rPr>
          <w:rFonts w:ascii="Times New Roman" w:hAnsi="Times New Roman" w:cs="Times New Roman"/>
        </w:rPr>
        <w:fldChar w:fldCharType="separate"/>
      </w:r>
      <w:r w:rsidR="00EB0170" w:rsidRPr="00EB0170">
        <w:rPr>
          <w:rFonts w:ascii="Times New Roman" w:hAnsi="Times New Roman" w:cs="Times New Roman"/>
          <w:vertAlign w:val="superscript"/>
        </w:rPr>
        <w:t>13</w:t>
      </w:r>
      <w:proofErr w:type="spellEnd"/>
      <w:r w:rsidR="00EB0170" w:rsidRPr="00EB0170">
        <w:rPr>
          <w:rFonts w:ascii="Times New Roman" w:hAnsi="Times New Roman" w:cs="Times New Roman"/>
          <w:vertAlign w:val="superscript"/>
        </w:rPr>
        <w:t>–17</w:t>
      </w:r>
      <w:r w:rsidR="00EB0170">
        <w:rPr>
          <w:rFonts w:ascii="Times New Roman" w:hAnsi="Times New Roman" w:cs="Times New Roman"/>
        </w:rPr>
        <w:fldChar w:fldCharType="end"/>
      </w:r>
      <w:r w:rsidRPr="00D54634">
        <w:rPr>
          <w:rFonts w:ascii="Times New Roman" w:hAnsi="Times New Roman" w:cs="Times New Roman"/>
        </w:rPr>
        <w:t xml:space="preserve">. </w:t>
      </w:r>
      <w:r w:rsidR="00C75CBE" w:rsidRPr="00C75CBE">
        <w:rPr>
          <w:rFonts w:ascii="Times New Roman" w:hAnsi="Times New Roman" w:cs="Times New Roman"/>
        </w:rPr>
        <w:t>Second,</w:t>
      </w:r>
      <w:r w:rsidR="00E00C55">
        <w:rPr>
          <w:rFonts w:ascii="Times New Roman" w:hAnsi="Times New Roman" w:cs="Times New Roman"/>
        </w:rPr>
        <w:t xml:space="preserve"> </w:t>
      </w:r>
      <w:r w:rsidR="0066582A">
        <w:rPr>
          <w:rFonts w:ascii="Times New Roman" w:hAnsi="Times New Roman" w:cs="Times New Roman"/>
        </w:rPr>
        <w:t>a small number of core psychological</w:t>
      </w:r>
      <w:r w:rsidR="00636F2B">
        <w:rPr>
          <w:rFonts w:ascii="Times New Roman" w:hAnsi="Times New Roman" w:cs="Times New Roman"/>
        </w:rPr>
        <w:t xml:space="preserve"> dimensions, which are shown to account for a large amount of variance in the </w:t>
      </w:r>
      <w:r w:rsidR="00C75CBE" w:rsidRPr="00C75CBE">
        <w:rPr>
          <w:rFonts w:ascii="Times New Roman" w:hAnsi="Times New Roman" w:cs="Times New Roman"/>
        </w:rPr>
        <w:t>wide range of inferences</w:t>
      </w:r>
      <w:r w:rsidR="00636F2B">
        <w:rPr>
          <w:rFonts w:ascii="Times New Roman" w:hAnsi="Times New Roman" w:cs="Times New Roman"/>
        </w:rPr>
        <w:t xml:space="preserve"> people make about others</w:t>
      </w:r>
      <w:r w:rsidR="00C75CBE" w:rsidRPr="00C75CBE">
        <w:rPr>
          <w:rFonts w:ascii="Times New Roman" w:hAnsi="Times New Roman" w:cs="Times New Roman"/>
        </w:rPr>
        <w:t>, from personality traits</w:t>
      </w:r>
      <w:r w:rsidR="00636F2B">
        <w:rPr>
          <w:rFonts w:ascii="Times New Roman" w:hAnsi="Times New Roman" w:cs="Times New Roman"/>
        </w:rPr>
        <w:t>,</w:t>
      </w:r>
      <w:r w:rsidR="00C75CBE" w:rsidRPr="00C75CBE">
        <w:rPr>
          <w:rFonts w:ascii="Times New Roman" w:hAnsi="Times New Roman" w:cs="Times New Roman"/>
        </w:rPr>
        <w:t xml:space="preserve"> emotional </w:t>
      </w:r>
      <w:r w:rsidR="00636F2B">
        <w:rPr>
          <w:rFonts w:ascii="Times New Roman" w:hAnsi="Times New Roman" w:cs="Times New Roman"/>
        </w:rPr>
        <w:t>states,</w:t>
      </w:r>
      <w:r w:rsidR="00636F2B" w:rsidRPr="00C75CBE">
        <w:rPr>
          <w:rFonts w:ascii="Times New Roman" w:hAnsi="Times New Roman" w:cs="Times New Roman"/>
        </w:rPr>
        <w:t xml:space="preserve"> </w:t>
      </w:r>
      <w:r w:rsidR="00C75CBE" w:rsidRPr="00C75CBE">
        <w:rPr>
          <w:rFonts w:ascii="Times New Roman" w:hAnsi="Times New Roman" w:cs="Times New Roman"/>
        </w:rPr>
        <w:t xml:space="preserve">to </w:t>
      </w:r>
      <w:r w:rsidR="00442E7F">
        <w:rPr>
          <w:rFonts w:ascii="Times New Roman" w:hAnsi="Times New Roman" w:cs="Times New Roman"/>
        </w:rPr>
        <w:t xml:space="preserve">group </w:t>
      </w:r>
      <w:proofErr w:type="spellStart"/>
      <w:r w:rsidR="00C75CBE" w:rsidRPr="00C75CBE">
        <w:rPr>
          <w:rFonts w:ascii="Times New Roman" w:hAnsi="Times New Roman" w:cs="Times New Roman"/>
        </w:rPr>
        <w:t>stereotypes</w:t>
      </w:r>
      <w:r w:rsidR="00EB0170">
        <w:rPr>
          <w:rFonts w:ascii="Times New Roman" w:hAnsi="Times New Roman" w:cs="Times New Roman"/>
        </w:rPr>
        <w:fldChar w:fldCharType="begin"/>
      </w:r>
      <w:r w:rsidR="004F3F75">
        <w:rPr>
          <w:rFonts w:ascii="Times New Roman" w:hAnsi="Times New Roman" w:cs="Times New Roman"/>
        </w:rPr>
        <w:instrText xml:space="preserve"> ADDIN ZOTERO_ITEM CSL_CITATION {"citationID":"WJZBfNoW","properties":{"formattedCitation":"\\super 4,6\\uc0\\u8211{}9,12,18\\nosupersub{}","plainCitation":"4,6–9,12,18","noteIndex":0},"citationItems":[{"id":26064,"uris":["http://zotero.org/users/6113531/items/HWXS8QE7"],"itemData":{"id":26064,"type":"article-journal","container-title":"Journal of Personality and Social Psychology","DOI":"10.1037/0022-3514.82.6.878","ISSN":"1939-1315, 0022-3514","issue":"6","journalAbbreviation":"Journal of Personality and Social Psychology","language":"en","note":"00000","page":"878-902","source":"DOI.org (Crossref)","title":"A model of (often mixed) stereotype content: Competence and warmth respectively follow from perceived status and competition.","title-short":"A model of (often mixed) stereotype content","volume":"82","author":[{"family":"Fiske","given":"Susan T."},{"family":"Cuddy","given":"Amy J. C."},{"family":"Glick","given":"Peter"},{"family":"Xu","given":"Jun"}],"issued":{"date-parts":[["2002",6]]},"citation-key":"Fiskemodeloftenmixed2002"}},{"id":514971,"uris":["http://zotero.org/users/6113531/items/TLWB9XKN"],"itemData":{"id":514971,"type":"article-journal","abstract":"In the 45 years since Cattell used English trait terms to begin the formulation of his \"description of personality,\" a number of investigators have proposed an alternative structure based on 5 orthogonal factors. The generality of this 5-factor model is here demonstrated across unusually comprehensive sets of trait terms. In the first of 3 studies, 1,431 trait adjectives grouped into 75 clusters were analyzed; virtually identical structures emerged in 10 replications, each based on a different factor-analytic procedure. A 2nd study of 479 common terms grouped into 133 synonym clusters revealed the same structure in 2 samples of self-ratings and in 2 samples of peer ratings. None of the factors beyond the 5th generalized across the samples. In the 3rd study, analyses of 100 clusters derived from 339 trait terms suggest their potential utility as Big-Five markers in future studies.","container-title":"Journal of Personality and Social Psychology","DOI":"10.1037//0022-3514.59.6.1216","ISSN":"0022-3514","issue":"6","journalAbbreviation":"J Pers Soc Psychol","language":"eng","note":"PMID: 2283588","page":"1216-1229","source":"PubMed","title":"An alternative \"description of personality\": the big-five factor structure","title-short":"An alternative \"description of personality\"","volume":"59","author":[{"family":"Goldberg","given":"L. R."}],"issued":{"date-parts":[["1990",12]]},"citation-key":"Goldbergalternativedescriptionpersonality1990"}},{"id":442077,"uris":["http://zotero.org/users/6113531/items/IK4FHH64"],"itemData":{"id":442077,"type":"article-journal","abstract":"Three experiments are presented that investigate the two-dimensional valence/trustworthiness by dominance model of social inferences from faces (Oosterhof &amp; Todorov, 2008). Experiment 1 used image averaging and morphing techniques to demonstrate that consistent facial cues subserve a range of social inferences, even in a highly variable sample of 1000 ambient images (images that are intended to be representative of those encountered in everyday life, see Jenkins, White, Van Montfort, &amp; Burton, 2011). Experiment 2 then tested Oosterhof and Todorov’s two-dimensional model on this extensive sample of face images. The original two dimensions were replicated and a novel ‘youthful-attractiveness’ factor also emerged. Experiment 3 successfully cross-validated the three-dimensional model using face averages directly constructed from the factor scores. These ﬁndings highlight the utility of the original trustworthiness and dominance dimensions, but also underscore the need to utilise varied face stimuli: with a more realistically diverse set of face images, social inferences from faces show a more elaborate underlying structure than hitherto suggested.","container-title":"Cognition","DOI":"10.1016/j.cognition.2012.12.001","ISSN":"00100277","issue":"1","journalAbbreviation":"Cognition","language":"en","page":"105-118","source":"DOI.org (Crossref)","title":"Social inferences from faces: Ambient images generate a three-dimensional model","title-short":"Social inferences from faces","volume":"127","author":[{"family":"Sutherland","given":"Clare A.M."},{"family":"Oldmeadow","given":"Julian A."},{"family":"Santos","given":"Isabel M."},{"family":"Towler","given":"John"},{"family":"Michael Burt","given":"D."},{"family":"Young","given":"Andrew W."}],"issued":{"date-parts":[["2013",4]]},"citation-key":"SutherlandSocialinferencesfaces2013"}},{"id":441391,"uris":["http://zotero.org/users/6113531/items/HWGQ6APR"],"itemData":{"id":441391,"type":"article-journal","abstract":"People automatically evaluate faces on multiple trait dimensions, and these evaluations predict important social outcomes, ranging from electoral success to sentencing decisions. Based on behavioral studies and computer modeling, we develop a 2D model of face evaluation. First, using a principal components analysis of trait judgments of emotionally neutral faces, we identify two orthogonal dimensions, valence and dominance, that are sufficient to describe face evaluation and show that these dimensions can be approximated by judgments of trustworthiness and dominance. Second, using a data-driven statistical model for face representation, we build and validate models for representing face trustworthiness and face dominance. Third, using these models, we show that, whereas valence evaluation is more sensitive to features resembling expressions signaling whether the person should be avoided or approached, dominance evaluation is more sensitive to features signaling physical strength/weakness. Fourth, we show that important social judgments, such as threat, can be reproduced as a function of the two orthogonal dimensions of valence and dominance. The findings suggest that face evaluation involves an overgeneralization of adaptive mechanisms for inferring harmful intentions and the ability to cause harm and can account for rapid, yet not necessarily accurate, judgments from faces.","container-title":"Proceedings of the National Academy of Sciences","DOI":"10.1073/pnas.0805664105","ISSN":"0027-8424, 1091-6490","issue":"32","journalAbbreviation":"Proc. Natl. Acad. Sci. U.S.A.","language":"en","page":"11087-11092","source":"DOI.org (Crossref)","title":"The functional basis of face evaluation","volume":"105","author":[{"family":"Oosterhof","given":"Nikolaas N."},{"family":"Todorov","given":"Alexander"}],"issued":{"date-parts":[["2008",8,12]]},"citation-key":"Oosterhoffunctionalbasisface2008"}},{"id":522844,"uris":["http://zotero.org/groups/5566095/items/JT9ZHS4W"],"itemData":{"id":522844,"type":"article-journal","container-title":"Journal of Personality and Social Psychology","DOI":"10.1037/h0030377","issue":"2","page":"124-9","title":"Constants across cultures in the face and emotion","volume":"17","author":[{"family":"Ekman","given":"Paul"},{"family":"Friesen","given":"Wallace V."}],"issued":{"date-parts":[["1971",2]]},"citation-key":"EkmanConstantsculturesface1971"}},{"id":275535,"uris":["http://zotero.org/users/6113531/items/ZF499KF7"],"itemData":{"id":275535,"type":"article-journal","abstract":"Abstract\n            People readily (but often inaccurately) attribute traits to others based on faces. While the details of attributions depend on the language available to describe social traits, psychological theories argue that two or three dimensions (such as valence and dominance) summarize social trait attributions from faces. However, prior work has used only a small number of trait words (12 to 18), limiting conclusions to date. In two large-scale, preregistered studies we ask participants to rate 100 faces (obtained from existing face stimuli sets), using a list of 100 English trait words that we derived using deep neural network analysis of words that have been used by other participants in prior studies to describe faces. In study 1 we find that these attributions are best described by four psychological dimensions, which we interpret as “warmth”, “competence”, “femininity”, and “youth”. In study 2 we partially reproduce these four dimensions using the same stimuli among additional participant raters from multiple regions around the world, in both aggregated and individual-level data. These results provide a comprehensive characterization of trait attributions from faces, although we note our conclusions are limited by the scope of our study (in particular we note only white faces and English trait words were included).","container-title":"Nature Communications","DOI":"10.1038/s41467-021-25500-y","ISSN":"2041-1723","issue":"1","journalAbbreviation":"Nat Commun","language":"en","page":"5168","source":"DOI.org (Crossref)","title":"Four dimensions characterize attributions from faces using a representative set of English trait words","volume":"12","author":[{"family":"Lin","given":"Chujun"},{"family":"Keles","given":"Umit"},{"family":"Adolphs","given":"Ralph"}],"issued":{"date-parts":[["2021",8,27]]},"citation-key":"LinFourdimensionscharacterize2021"}},{"id":638068,"uris":["http://zotero.org/users/6113531/items/IL2LYWXZ"],"itemData":{"id":638068,"type":"article-journal","container-title":"iScience","DOI":"10.1016/j.isci.2024.110378","ISSN":"2589-0042","issue":"7","journalAbbreviation":"iScience","language":"English","note":"publisher: Elsevier","source":"www.cell.com","title":"A shared structure for emotion experiences from narratives, videos, and everyday life","URL":"https://www.cell.com/iscience/abstract/S2589-0042(24)01603-1","volume":"27","author":[{"family":"Han","given":"Yanting"},{"family":"Adolphs","given":"Ralph"}],"accessed":{"date-parts":[["2025",7,11]]},"issued":{"date-parts":[["2024",7,19]]},"citation-key":"Hansharedstructureemotion2024"}}],"schema":"https://github.com/citation-style-language/schema/raw/master/csl-citation.json"} </w:instrText>
      </w:r>
      <w:r w:rsidR="00EB0170">
        <w:rPr>
          <w:rFonts w:ascii="Times New Roman" w:hAnsi="Times New Roman" w:cs="Times New Roman"/>
        </w:rPr>
        <w:fldChar w:fldCharType="separate"/>
      </w:r>
      <w:r w:rsidR="00F675E0" w:rsidRPr="00F675E0">
        <w:rPr>
          <w:rFonts w:ascii="Times New Roman" w:hAnsi="Times New Roman" w:cs="Times New Roman"/>
          <w:vertAlign w:val="superscript"/>
        </w:rPr>
        <w:t>4,6</w:t>
      </w:r>
      <w:proofErr w:type="spellEnd"/>
      <w:r w:rsidR="00F675E0" w:rsidRPr="00F675E0">
        <w:rPr>
          <w:rFonts w:ascii="Times New Roman" w:hAnsi="Times New Roman" w:cs="Times New Roman"/>
          <w:vertAlign w:val="superscript"/>
        </w:rPr>
        <w:t>–9,12,18</w:t>
      </w:r>
      <w:r w:rsidR="00EB0170">
        <w:rPr>
          <w:rFonts w:ascii="Times New Roman" w:hAnsi="Times New Roman" w:cs="Times New Roman"/>
        </w:rPr>
        <w:fldChar w:fldCharType="end"/>
      </w:r>
      <w:commentRangeStart w:id="8"/>
      <w:r w:rsidR="00C75CBE" w:rsidRPr="00C75CBE">
        <w:rPr>
          <w:rFonts w:ascii="Times New Roman" w:hAnsi="Times New Roman" w:cs="Times New Roman"/>
        </w:rPr>
        <w:t>.</w:t>
      </w:r>
      <w:r w:rsidRPr="00D54634">
        <w:rPr>
          <w:rFonts w:ascii="Times New Roman" w:hAnsi="Times New Roman" w:cs="Times New Roman"/>
        </w:rPr>
        <w:t xml:space="preserve"> </w:t>
      </w:r>
      <w:commentRangeEnd w:id="8"/>
      <w:r w:rsidR="00345C06">
        <w:rPr>
          <w:rStyle w:val="af3"/>
        </w:rPr>
        <w:commentReference w:id="8"/>
      </w:r>
    </w:p>
    <w:p w14:paraId="48392F4E" w14:textId="190196EA" w:rsidR="00D54634" w:rsidRPr="00D54634" w:rsidRDefault="00D54634" w:rsidP="000D14FA">
      <w:pPr>
        <w:spacing w:beforeLines="50" w:before="156" w:afterLines="50" w:after="156"/>
        <w:ind w:firstLine="420"/>
        <w:rPr>
          <w:rFonts w:ascii="Times New Roman" w:hAnsi="Times New Roman" w:cs="Times New Roman"/>
        </w:rPr>
      </w:pPr>
      <w:r w:rsidRPr="00D54634">
        <w:rPr>
          <w:rFonts w:ascii="Times New Roman" w:hAnsi="Times New Roman" w:cs="Times New Roman"/>
        </w:rPr>
        <w:t xml:space="preserve">Despite </w:t>
      </w:r>
      <w:r w:rsidR="0066582A">
        <w:rPr>
          <w:rFonts w:ascii="Times New Roman" w:hAnsi="Times New Roman" w:cs="Times New Roman"/>
        </w:rPr>
        <w:t>a long-standing literature</w:t>
      </w:r>
      <w:r w:rsidR="0066582A">
        <w:rPr>
          <w:rFonts w:ascii="Times New Roman" w:hAnsi="Times New Roman" w:cs="Times New Roman"/>
          <w:lang w:eastAsia="zh-CN"/>
        </w:rPr>
        <w:t xml:space="preserve"> supporting </w:t>
      </w:r>
      <w:r w:rsidR="00C75CBE">
        <w:rPr>
          <w:rFonts w:ascii="Times New Roman" w:hAnsi="Times New Roman" w:cs="Times New Roman" w:hint="eastAsia"/>
          <w:lang w:eastAsia="zh-CN"/>
        </w:rPr>
        <w:t>th</w:t>
      </w:r>
      <w:r w:rsidR="0066582A">
        <w:rPr>
          <w:rFonts w:ascii="Times New Roman" w:hAnsi="Times New Roman" w:cs="Times New Roman"/>
          <w:lang w:eastAsia="zh-CN"/>
        </w:rPr>
        <w:t>e</w:t>
      </w:r>
      <w:r w:rsidR="00C75CBE">
        <w:rPr>
          <w:rFonts w:ascii="Times New Roman" w:hAnsi="Times New Roman" w:cs="Times New Roman" w:hint="eastAsia"/>
          <w:lang w:eastAsia="zh-CN"/>
        </w:rPr>
        <w:t xml:space="preserve"> </w:t>
      </w:r>
      <w:r w:rsidRPr="00D54634">
        <w:rPr>
          <w:rFonts w:ascii="Times New Roman" w:hAnsi="Times New Roman" w:cs="Times New Roman"/>
        </w:rPr>
        <w:t>low-dimensional</w:t>
      </w:r>
      <w:r w:rsidR="0066582A">
        <w:rPr>
          <w:rFonts w:ascii="Times New Roman" w:hAnsi="Times New Roman" w:cs="Times New Roman"/>
        </w:rPr>
        <w:t xml:space="preserve"> perspective</w:t>
      </w:r>
      <w:r w:rsidRPr="00D54634">
        <w:rPr>
          <w:rFonts w:ascii="Times New Roman" w:hAnsi="Times New Roman" w:cs="Times New Roman"/>
        </w:rPr>
        <w:t xml:space="preserve">, a growing body of </w:t>
      </w:r>
      <w:r w:rsidR="0066582A">
        <w:rPr>
          <w:rFonts w:ascii="Times New Roman" w:hAnsi="Times New Roman" w:cs="Times New Roman"/>
        </w:rPr>
        <w:t>research instead</w:t>
      </w:r>
      <w:r w:rsidR="0066582A" w:rsidRPr="00D54634">
        <w:rPr>
          <w:rFonts w:ascii="Times New Roman" w:hAnsi="Times New Roman" w:cs="Times New Roman"/>
        </w:rPr>
        <w:t xml:space="preserve"> </w:t>
      </w:r>
      <w:r w:rsidR="003825D7">
        <w:rPr>
          <w:rFonts w:ascii="Times New Roman" w:hAnsi="Times New Roman" w:cs="Times New Roman" w:hint="eastAsia"/>
          <w:lang w:eastAsia="zh-CN"/>
        </w:rPr>
        <w:t>points toward</w:t>
      </w:r>
      <w:r w:rsidRPr="00D54634">
        <w:rPr>
          <w:rFonts w:ascii="Times New Roman" w:hAnsi="Times New Roman" w:cs="Times New Roman"/>
        </w:rPr>
        <w:t xml:space="preserve"> a high-dimensional social </w:t>
      </w:r>
      <w:proofErr w:type="spellStart"/>
      <w:r w:rsidRPr="00D54634">
        <w:rPr>
          <w:rFonts w:ascii="Times New Roman" w:hAnsi="Times New Roman" w:cs="Times New Roman"/>
        </w:rPr>
        <w:t>cognition</w:t>
      </w:r>
      <w:r w:rsidR="00EB0170">
        <w:rPr>
          <w:rFonts w:ascii="Times New Roman" w:hAnsi="Times New Roman" w:cs="Times New Roman"/>
        </w:rPr>
        <w:fldChar w:fldCharType="begin"/>
      </w:r>
      <w:r w:rsidR="004F3F75">
        <w:rPr>
          <w:rFonts w:ascii="Times New Roman" w:hAnsi="Times New Roman" w:cs="Times New Roman"/>
        </w:rPr>
        <w:instrText xml:space="preserve"> ADDIN ZOTERO_ITEM CSL_CITATION {"citationID":"MftDxsc5","properties":{"formattedCitation":"\\super 19\\uc0\\u8211{}29\\nosupersub{}","plainCitation":"19–29","noteIndex":0},"citationItems":[{"id":627085,"uris":["http://zotero.org/users/6113531/items/LWUDTKG6"],"itemData":{"id":627085,"type":"article-journal","container-title":"Trends in Cognitive Sciences","DOI":"10.1016/j.tics.2025.04.011","ISSN":"13646613","journalAbbreviation":"Trends in Cognitive Sciences","language":"en","page":"S136466132500110X","source":"DOI.org (Crossref)","title":"A high-dimensional model of social impressions","author":[{"family":"Freeman","given":"Jonathan B."},{"family":"Lin","given":"Chujun"}],"issued":{"date-parts":[["2025",5]]},"citation-key":"Freemanhighdimensionalmodelsocial2025"}},{"id":637534,"uris":["http://zotero.org/users/6113531/items/357RVBSC"],"itemData":{"id":637534,"type":"article-journal","abstract":"Abstract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id":447806,"uris":["http://zotero.org/users/6113531/items/AQNWP76Y"],"itemData":{"id":447806,"type":"chapter","container-title":"Advances in Experimental Social Psychology","ISBN":"978-0-12-820372-9","language":"en","note":"DOI: 10.1016/bs.aesp.2019.09.005","page":"237-287","publisher":"Elsevier","source":"DOI.org (Crossref)","title":"Dynamic interactive theory as a domain-general account of social perception","URL":"https://linkinghub.elsevier.com/retrieve/pii/S0065260119300346","volume":"61","author":[{"family":"Freeman","given":"Jonathan B."},{"family":"Stolier","given":"Ryan M."},{"family":"Brooks","given":"Jeffrey A."}],"accessed":{"date-parts":[["2023",10,1]]},"issued":{"date-parts":[["2020"]]},"citation-key":"FreemanDynamicinteractivetheory2020"}},{"id":633740,"uris":["http://zotero.org/users/6113531/items/BJPAVQKM"],"itemData":{"id":633740,"type":"article-journal","abstract":"Cross-cultural studies of the meaning of facial expressions have largely focused on judgments of small sets of stereotypical images by small numbers of people. Here, we used large-scale data collection and machine learning to map what facial expressions convey in six countries. Using a mimicry paradigm, 5,833 participants formed facial expressions found in 4,659 naturalistic images, resulting in 423,193 participant-generated facial expressions. In their own language, participants also rated each expression in terms of 48 emotions and mental states. A deep neural network tasked with predicting the culture-speciﬁc meanings people attributed to facial movements while ignoring physical appearance and context discovered 28 distinct dimensions of facial expression, with 21 dimensions showing strong evidence of universality and the remainder showing varying degrees of cultural speciﬁcity. These results capture the underlying dimensions of the meanings of facial expressions within and across cultures in unprecedented detail.","container-title":"iScience","DOI":"10.1016/j.isci.2024.109175","ISSN":"25890042","issue":"3","journalAbbreviation":"iScience","language":"en","page":"109175","source":"DOI.org (Crossref)","title":"Deep learning reveals what facial expressions mean to people in different cultures","volume":"27","author":[{"family":"Brooks","given":"Jeffrey A."},{"family":"Kim","given":"Lauren"},{"family":"Opara","given":"Michael"},{"family":"Keltner","given":"Dacher"},{"family":"Fang","given":"Xia"},{"family":"Monroy","given":"Maria"},{"family":"Corona","given":"Rebecca"},{"family":"Tzirakis","given":"Panagiotis"},{"family":"Baird","given":"Alice"},{"family":"Metrick","given":"Jacob"},{"family":"Taddesse","given":"Nolawi"},{"family":"Zegeye","given":"Kiflom"},{"family":"Cowen","given":"Alan S."}],"issued":{"date-parts":[["2024",3]]},"citation-key":"BrooksDeeplearningreveals2024"}},{"id":633741,"uris":["http://zotero.org/users/6113531/items/LKQ9NLYY"],"itemData":{"id":633741,"type":"article-journal","abstract":"Core to understanding emotion are subjective experiences and their expression in facial behavior. Past studies have largely focused on six emotions and prototypical facial poses, reflecting limitations in scale and narrow assumptions about the variety of emotions and their patterns of expression. We examine 45,231 facial reactions to 2,185 evocative videos, largely in North America, Europe, and Japan, collecting participants’ self-reported experiences in English or Japanese and manual and automated annotations of facial movement. Guided by Semantic Space Theory, we uncover 21 dimensions of emotion in the self-reported experiences of participants in Japan, the United States, and Western Europe, and considerable cross-cultural similarities in experience. Facial expressions predict at least 12 dimensions of experience, despite massive individual differences in experience. We find considerable cross-cultural convergence in the facial actions involved in the expression of emotion, and culture-specific display tendencies—many facial movements differ in intensity in Japan compared to the U.S./Canada and Europe but represent similar experiences. These results quantitatively detail that people in dramatically different cultures experience and express emotion in a high-dimensional, categorical, and similar but complex fashion.","container-title":"Frontiers in Psychology","DOI":"10.3389/fpsyg.2024.1350631","ISSN":"1664-1078","journalAbbreviation":"Front. Psychol.","language":"en","page":"1350631","source":"DOI.org (Crossref)","title":"How emotion is experienced and expressed in multiple cultures: a large-scale experiment across North America, Europe, and Japan","title-short":"How emotion is experienced and expressed in multiple cultures","volume":"15","author":[{"family":"Cowen","given":"Alan S."},{"family":"Brooks","given":"Jeffrey A."},{"family":"Prasad","given":"Gautam"},{"family":"Tanaka","given":"Misato"},{"family":"Kamitani","given":"Yukiyasu"},{"family":"Kirilyuk","given":"Vladimir"},{"family":"Somandepalli","given":"Krishna"},{"family":"Jou","given":"Brendan"},{"family":"Schroff","given":"Florian"},{"family":"Adam","given":"Hartwig"},{"family":"Sauter","given":"Disa"},{"family":"Fang","given":"Xia"},{"family":"Manokara","given":"Kunalan"},{"family":"Tzirakis","given":"Panagiotis"},{"family":"Oh","given":"Moses"},{"family":"Keltner","given":"Dacher"}],"issued":{"date-parts":[["2024",6,20]]},"citation-key":"CowenHowemotionexperienced2024"}},{"id":633743,"uris":["http://zotero.org/users/6113531/items/YPF56ZAQ"],"itemData":{"id":633743,"type":"article-journal","abstract":"Significance\n            Do our subjective experiences when listening to music show evidence of universality? And if so, what is the nature of these experiences? With data-driven methodological and statistical approaches, we examined the feelings evoked by 2,168 music excerpts in the United States and China. We uncovered 13 distinct types of experiences that people across 2 different cultures report in listening to music of different kinds. Categories such as “awe” drive the experience of music more so than broad affective features like valence. However, emotions that scientists have long treated as discrete can be blended together. Our results provide answers to long-standing questions about the nature of the subjective experiences associated with music.\n          , \n            \n              What is the nature of the feelings evoked by music? We investigated how people represent the subjective experiences associated with Western and Chinese music and the form in which these representational processes are preserved across different cultural groups. US (\n              n\n              = 1,591) and Chinese (\n              n\n              = 1,258) participants listened to 2,168 music samples and reported on the specific feelings (e.g., “angry,” “dreamy”) or broad affective features (e.g., valence, arousal) that they made individuals feel. Using large-scale statistical tools, we uncovered 13 distinct types of subjective experience associated with music in both cultures. Specific feelings such as “triumphant” were better preserved across the 2 cultures than levels of valence and arousal, contrasting with theoretical claims that valence and arousal are building blocks of subjective experience. This held true even for music selected on the basis of its valence and arousal levels and for traditional Chinese music. Furthermore, the feelings associated with music were found to occupy continuous gradients, contradicting discrete emotion theories. Our findings, visualized within an interactive map (\n              https://www.ocf.berkeley.edu/</w:instrText>
      </w:r>
      <w:r w:rsidR="004F3F75">
        <w:rPr>
          <w:rFonts w:ascii="Cambria Math" w:hAnsi="Cambria Math" w:cs="Cambria Math"/>
        </w:rPr>
        <w:instrText>∼</w:instrText>
      </w:r>
      <w:r w:rsidR="004F3F75">
        <w:rPr>
          <w:rFonts w:ascii="Times New Roman" w:hAnsi="Times New Roman" w:cs="Times New Roman"/>
        </w:rPr>
        <w:instrText xml:space="preserve">acowen/music.html\n              ) reveal a complex, high-dimensional space of subjective experience associated with music in multiple cultures. These findings can inform inquiries ranging from the etiology of affective disorders to the neurological basis of emotion.","container-title":"Proceedings of the National Academy of Sciences","DOI":"10.1073/pnas.1910704117","ISSN":"0027-8424, 1091-6490","issue":"4","journalAbbreviation":"Proc. Natl. Acad. Sci. U.S.A.","language":"en","page":"1924-1934","source":"DOI.org (Crossref)","title":"What music makes us feel: At least 13 dimensions organize subjective experiences associated with music across different cultures","title-short":"What music makes us feel","volume":"117","author":[{"family":"Cowen","given":"Alan S."},{"family":"Fang","given":"Xia"},{"family":"Sauter","given":"Disa"},{"family":"Keltner","given":"Dacher"}],"issued":{"date-parts":[["2020",1,28]]},"citation-key":"CowenWhatmusicmakes2020"}},{"id":448461,"uris":["http://zotero.org/users/6113531/items/4EEHRNIE"],"itemData":{"id":448461,"type":"article-journal","abstract":"Significance\n            Claims about how reported emotional experiences are geometrically organized within a semantic space have shaped the study of emotion. Using statistical methods to analyze reports of emotional states elicited by 2,185 emotionally evocative short videos with richly varying situational content, we uncovered 27 varieties of reported emotional experience. Reported experience is better captured by categories such as “amusement” than by ratings of widely measured affective dimensions such as valence and arousal. Although categories are found to organize dimensional appraisals in a coherent and powerful fashion, many categories are linked by smooth gradients, contrary to discrete theories. Our results comprise an approximation of a geometric structure of reported emotional experience.\n          , \n            \n              Emotions are centered in subjective experiences that people represent, in part, with hundreds, if not thousands, of semantic terms. Claims about the distribution of reported emotional states and the boundaries between emotion categories—that is, the geometric organization of the semantic space of emotion—have sparked intense debate. Here we introduce a conceptual framework to analyze reported emotional states elicited by 2,185 short videos, examining the richest array of reported emotional experiences studied to date and the extent to which reported experiences of emotion are structured by discrete and dimensional geometries. Across self-report methods, we find that the videos reliably elicit 27 distinct varieties of reported emotional experience. Further analyses revealed that categorical labels such as amusement better capture reports of subjective experience than commonly measured affective dimensions (e.g., valence and arousal). Although reported emotional experiences are represented within a semantic space best captured by categorical labels, the boundaries between categories of emotion are fuzzy rather than discrete. By analyzing the distribution of reported emotional states we uncover gradients of emotion—from anxiety to fear to horror to disgust, calmness to aesthetic appreciation to awe, and others—that correspond to smooth variation in affective dimensions such as valence and dominance. Reported emotional states occupy a complex, high-dimensional categorical space. In addition, our library of videos and an interactive map of the emotional states they elicit (\n              https://s3-us-west-1.amazonaws.com/emogifs/map.html\n              ) are made available to advance the science of emotion.","container-title":"Proceedings of the National Academy of Sciences","DOI":"10.1073/pnas.1702247114","ISSN":"0027-8424, 1091-6490","issue":"38","journalAbbreviation":"Proc. Natl. Acad. Sci. U.S.A.","language":"en","source":"DOI.org (Crossref)","title":"Self-report captures 27 distinct categories of emotion bridged by continuous gradients","URL":"https://pnas.org/doi/full/10.1073/pnas.1702247114","volume":"114","author":[{"family":"Cowen","given":"Alan S."},{"family":"Keltner","given":"Dacher"}],"accessed":{"date-parts":[["2023",10,4]]},"issued":{"date-parts":[["2017",9,19]]},"citation-key":"CowenSelfreportcaptures272017"}},{"id":633745,"uris":["http://zotero.org/users/6113531/items/7NLSJHQ5"],"itemData":{"id":633745,"type":"article","abstract":"Central to science and technology are questions about how to measure facial expression. The current gold standard is the facial action coding system (FACS), which is often assumed to account for all facial muscle movements relevant to perceived emotion. However, the mapping from FACS codes to perceived emotion is not well understood. Six prototypical configurations of facial action units (AU) are sometimes assumed to account for perceived emotion, but this hypothesis remains largely untested. Here, using statistical modeling, we examine how FACS codes actually correspond to perceived emotions in a wide range of naturalistic expressions. Each of 1456 facial expressions was independently FACS coded by two experts (r = .84, κ = .84). Naive observers reported the emotions they perceived in each expression in many different ways, including emotions (N = 666); valence, arousal and appraisal dimensions (N =1116); authenticity (N = 121), and free response (N = 193). We find that facial expressions are much richer in meaning than typically assumed: At least 20 patterns of facial muscle movements captured by FACS have distinct perceived emotional meanings. Surprisingly, however, FACS codes do not offer a complete description of real-world facial expressions, capturing no more than half of the reliable variance in perceived emotion. Our findings suggest that the perceived emotional meanings of facial expressions are most accurately and efficiently represented using a wide range of carefully selected emotion concepts, such as the Cowen &amp; Keltner (2019) taxonomy of 28 emotions. Further work is needed to characterize the anatomical bases of these facial expressions.","DOI":"10.31234/osf.io/hc93t","language":"en","license":"https://creativecommons.org/licenses/by/4.0/legalcode","publisher":"PsyArXiv","source":"DOI.org (Crossref)","title":"Facial movements have over twenty dimensions of perceived meaning that are only partially captured with traditional methods","URL":"https://osf.io/hc93t","author":[{"family":"Cowen","given":"Alan S."},{"family":"Manokara","given":"Kunalan"},{"family":"Fang","given":"Xia"},{"family":"Sauter","given":"Disa"},{"family":"Brooks","given":"Jeffrey A"},{"family":"Keltner","given":"Dacher"}],"accessed":{"date-parts":[["2025",6,27]]},"issued":{"date-parts":[["2021",6,9]]},"citation-key":"CowenFacialmovementshave2021"}},{"id":563425,"uris":["http://zotero.org/users/6113531/items/MAT83UVR"],"itemData":{"id":563425,"type":"article-journal","abstract":"Dominant models of impression formation focus on two fundamental dimensions: a horizontal dimension of warmth/ communion/trustworthiness and a vertical dimension of competence/agency/dominance. However, these models have typically been studied using theory-driven methods and stimuli of restricted complexity. We used a data-driven approach and naturalistic stimuli to explore the latent dimensions underlying &gt;300,000 unconstrained linguistic descriptions of 1,000 Facebook profile pictures from 2,188 participants. Via traditional (Exploratory Factor Analysis) and modern (natural language dictionaries, semantic sentence embeddings) approaches, we observed impressions to form with regard to the horizontal and vertical dimensions and their respective facets of sociability/morality and ability/assertiveness, plus the key demographic variables of gender, age, and race. However, we also observed impressions to form along numerous further dimensions, including adventurousness, conservatism, fitness, non-conformity, and stylishness. These results serve to emphasize the importance of high-dimensional models of impression formation and help to clarify the content dimensions underlying unconstrained descriptions of individuals.","container-title":"Personality and Social Psychology Bulletin","issue":"0","language":"en","page":"1-17","source":"Zotero","title":"Unconstrained Descriptions of Facebook Profile Pictures Support High-Dimensional Models of Impression Formation","volume":"0","author":[{"family":"Connor","given":"Paul"},{"family":"Nicolas","given":"Gandalf"},{"family":"Antonoplis","given":"Stephen"},{"family":"Koch","given":"Alex"}],"issued":{"date-parts":[["2024"]]},"citation-key":"ConnorUnconstrainedDescriptionsFacebook2024"}},{"id":637540,"uris":["http://zotero.org/users/6113531/items/ZPJF8SXM"],"itemData":{"id":637540,"type":"article-journal","abstract":"Across two studies (N = 4,526), we characterize a taxonomy of spontaneous face impressions by applying artificial intelligence text analyses to thousands of free-response descriptions of computer-generated faces. The taxonomy codes almost 100% of the impressions into Appearance (including Beauty), Sociability, Morality, Ability, Assertiveness, Emotion, Social Group, socioeconomic Status, Uniqueness, Family, Health, Occupation, Geographic origin, and political-religious Beliefs content. Results suggest that dimensions from low-dimensional models (e.g., Communion, Agency facets) are highly prevalent, but that alternative dimensions such as Uniqueness and Health are also prevalent. Most dimensions show high (positive) directions, and their correlational structure supports the clustering of low-dimensional models as separate from the expanded taxonomy dimensions. Finally, the taxonomy improves predictions of general evaluations of faces (how positive/negative the face is evaluated overall) and decision making in hypothetical scenarios (e.g., how much to prioritize a target for health care access or antidiscrimination protections).","container-title":"Social Cognition","DOI":"10.1521/soco.2025.43.2.114","ISSN":"0278-016X","issue":"2","language":"en","note":"publisher: Guilford Publications","page":"114-143","source":"Crossref","title":"Spontaneous Content of Impressions of Naturalistic Face Photographs","volume":"43","author":[{"family":"Nicolas","given":"Gandalf"},{"family":"Uddenberg","given":"Stefan"},{"family":"Todorov","given":"Alexander"}],"issued":{"date-parts":[["2025",4]]},"citation-key":"NicolasSpontaneousContentImpressions2025"}},{"id":564006,"uris":["http://zotero.org/users/6113531/items/VUEJHVJX"],"itemData":{"id":564006,"type":"article-journal","abstract":"The spontaneous stereotype content model (SSCM) describes a comprehensive taxonomy, with associated properties and predictive value, of social-group beliefs that perceivers report in open-ended responses. Four studies (N = 1,470) show the utility of spontaneous stereotypes, compared to traditional, prompted, scale-based stereotypes. Using natural language processing text analyses, Study 1 shows the most common spontaneous stereotype dimensions for salient social groups. Our results conﬁrm existing stereotype models’ dimensions, while uncovering a signiﬁcant prevalence of dimensions that these models do not cover, such as Health, Appearance, and Deviance. The SSCM also characterizes the valence, direction, and accessibility of reported dimensions (e.g., Ability stereotypes are mostly positive, but Morality stereotypes are mostly negative; Sociability stereotypes are provided later than Ability stereotypes in a sequence of open-ended responses). Studies 2 and 3 check the robustness of these ﬁndings by: using a larger sample of social groups, varying time pressure, and diversifying analytical strategies. Study 3 also establishes the value of spontaneous stereotypes: compared to scales alone, open-ended measures improve predictions of attitudes toward social groups. Improvement in attitude prediction results partially from a more comprehensive taxonomy as well as a construct we refer to as stereotype representativeness: the prevalence of a stereotype dimension in perceivers’ spontaneous beliefs about a social group. Finally, Study 4 examines how the taxonomy provides additional insight into stereotypes’ inﬂuence on decision-making in socially relevant scenarios. Overall, spontaneous content broadens our understanding of stereotyping and intergroup relations.","container-title":"Journal of Personality and Social Psychology","DOI":"10.1037/pspa0000312","ISSN":"1939-1315, 0022-3514","issue":"6","journalAbbreviation":"Journal of Personality and Social Psychology","language":"en","page":"1243-1263","source":"DOI.org (Crossref)","title":"A spontaneous stereotype content model: Taxonomy, properties, and prediction.","title-short":"A spontaneous stereotype content model","volume":"123","author":[{"family":"Nicolas","given":"Gandalf"},{"family":"Bai","given":"Xuechunzi"},{"family":"Fiske","given":"Susan T."}],"issued":{"date-parts":[["2022",12]]},"citation-key":"Nicolasspontaneousstereotypecontent2022"}}],"schema":"https://github.com/citation-style-language/schema/raw/master/csl-citation.json"} </w:instrText>
      </w:r>
      <w:r w:rsidR="00EB0170">
        <w:rPr>
          <w:rFonts w:ascii="Times New Roman" w:hAnsi="Times New Roman" w:cs="Times New Roman"/>
        </w:rPr>
        <w:fldChar w:fldCharType="separate"/>
      </w:r>
      <w:r w:rsidR="00F675E0" w:rsidRPr="00F675E0">
        <w:rPr>
          <w:rFonts w:ascii="Times New Roman" w:hAnsi="Times New Roman" w:cs="Times New Roman"/>
          <w:vertAlign w:val="superscript"/>
        </w:rPr>
        <w:t>19</w:t>
      </w:r>
      <w:proofErr w:type="spellEnd"/>
      <w:r w:rsidR="00F675E0" w:rsidRPr="00F675E0">
        <w:rPr>
          <w:rFonts w:ascii="Times New Roman" w:hAnsi="Times New Roman" w:cs="Times New Roman"/>
          <w:vertAlign w:val="superscript"/>
        </w:rPr>
        <w:t>–29</w:t>
      </w:r>
      <w:r w:rsidR="00EB0170">
        <w:rPr>
          <w:rFonts w:ascii="Times New Roman" w:hAnsi="Times New Roman" w:cs="Times New Roman"/>
        </w:rPr>
        <w:fldChar w:fldCharType="end"/>
      </w:r>
      <w:r w:rsidRPr="00D54634">
        <w:rPr>
          <w:rFonts w:ascii="Times New Roman" w:hAnsi="Times New Roman" w:cs="Times New Roman"/>
        </w:rPr>
        <w:t xml:space="preserve">. </w:t>
      </w:r>
      <w:r w:rsidR="004B6240">
        <w:rPr>
          <w:rFonts w:ascii="Times New Roman" w:hAnsi="Times New Roman" w:cs="Times New Roman" w:hint="eastAsia"/>
          <w:lang w:eastAsia="zh-CN"/>
        </w:rPr>
        <w:t>F</w:t>
      </w:r>
      <w:r w:rsidR="003825D7" w:rsidRPr="003825D7">
        <w:rPr>
          <w:rFonts w:ascii="Times New Roman" w:hAnsi="Times New Roman" w:cs="Times New Roman"/>
        </w:rPr>
        <w:t>or example,</w:t>
      </w:r>
      <w:r w:rsidR="0066582A">
        <w:rPr>
          <w:rFonts w:ascii="Times New Roman" w:hAnsi="Times New Roman" w:cs="Times New Roman"/>
        </w:rPr>
        <w:t xml:space="preserve"> the emotional experiences elicited by</w:t>
      </w:r>
      <w:r w:rsidR="003825D7" w:rsidRPr="003825D7">
        <w:rPr>
          <w:rFonts w:ascii="Times New Roman" w:hAnsi="Times New Roman" w:cs="Times New Roman"/>
        </w:rPr>
        <w:t xml:space="preserve"> naturalistic </w:t>
      </w:r>
      <w:r w:rsidR="0066582A">
        <w:rPr>
          <w:rFonts w:ascii="Times New Roman" w:hAnsi="Times New Roman" w:cs="Times New Roman"/>
        </w:rPr>
        <w:t>videos are captured by</w:t>
      </w:r>
      <w:r w:rsidR="0066582A" w:rsidRPr="003825D7">
        <w:rPr>
          <w:rFonts w:ascii="Times New Roman" w:hAnsi="Times New Roman" w:cs="Times New Roman"/>
        </w:rPr>
        <w:t xml:space="preserve"> </w:t>
      </w:r>
      <w:r w:rsidR="003825D7" w:rsidRPr="003825D7">
        <w:rPr>
          <w:rFonts w:ascii="Times New Roman" w:hAnsi="Times New Roman" w:cs="Times New Roman"/>
        </w:rPr>
        <w:t>2</w:t>
      </w:r>
      <w:r w:rsidR="004B6240">
        <w:rPr>
          <w:rFonts w:ascii="Times New Roman" w:hAnsi="Times New Roman" w:cs="Times New Roman" w:hint="eastAsia"/>
          <w:lang w:eastAsia="zh-CN"/>
        </w:rPr>
        <w:t>7</w:t>
      </w:r>
      <w:r w:rsidR="003825D7" w:rsidRPr="003825D7">
        <w:rPr>
          <w:rFonts w:ascii="Times New Roman" w:hAnsi="Times New Roman" w:cs="Times New Roman"/>
        </w:rPr>
        <w:t xml:space="preserve"> distinct </w:t>
      </w:r>
      <w:proofErr w:type="spellStart"/>
      <w:r w:rsidR="003825D7" w:rsidRPr="003825D7">
        <w:rPr>
          <w:rFonts w:ascii="Times New Roman" w:hAnsi="Times New Roman" w:cs="Times New Roman"/>
        </w:rPr>
        <w:t>dimensions</w:t>
      </w:r>
      <w:r w:rsidR="004B6240">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{"citationID":"r8Fr8vse","properties":{"formattedCitation":"\\super 25\\nosupersub{}","plainCitation":"25","noteIndex":0},"citationItems":[{"id":448461,"uris":["http://zotero.org/users/6113531/items/4EEHRNIE"],"itemData":{"id":448461,"type":"article-journal","abstract":"Significance\n            Claims about how reported emotional experiences are geometrically organized within a semantic space have shaped the study of emotion. Using statistical methods to analyze reports of emotional states elicited by 2,185 emotionally evocative short videos with richly varying situational content, we uncovered 27 varieties of reported emotional experience. Reported experience is better captured by categories such as “amusement” than by ratings of widely measured affective dimensions such as valence and arousal. Although categories are found to organize dimensional appraisals in a coherent and powerful fashion, many categories are linked by smooth gradients, contrary to discrete theories. Our results comprise an approximation of a geometric structure of reported emotional experience.\n          , \n            \n              Emotions are centered in subjective experiences that people represent, in part, with hundreds, if not thousands, of semantic terms. Claims about the distribution of reported emotional states and the boundaries between emotion categories—that is, the geometric organization of the semantic space of emotion—have sparked intense debate. Here we introduce a conceptual framework to analyze reported emotional states elicited by 2,185 short videos, examining the richest array of reported emotional experiences studied to date and the extent to which reported experiences of emotion are structured by discrete and dimensional geometries. Across self-report methods, we find that the videos reliably elicit 27 distinct varieties of reported emotional experience. Further analyses revealed that categorical labels such as amusement better capture reports of subjective experience than commonly measured affective dimensions (e.g., valence and arousal). Although reported emotional experiences are represented within a semantic space best captured by categorical labels, the boundaries between categories of emotion are fuzzy rather than discrete. By analyzing the distribution of reported emotional states we uncover gradients of emotion—from anxiety to fear to horror to disgust, calmness to aesthetic appreciation to awe, and others—that correspond to smooth variation in affective dimensions such as valence and dominance. Reported emotional states occupy a complex, high-dimensional categorical space. In addition, our library of videos and an interactive map of the emotional states they elicit (\n              https://s3-us-west-1.amazonaws.com/emogifs/map.html\n              ) are made available to advance the science of emotion.","container-title":"Proceedings of the National Academy of Sciences","DOI":"10.1073/pnas.1702247114","ISSN":"0027-8424, 1091-6490","issue":"38","journalAbbreviation":"Proc. Natl. Acad. Sci. U.S.A.","language":"en","source":"DOI.org (Crossref)","title":"Self-report captures 27 distinct categories of emotion bridged by continuous gradients","URL":"https://pnas.org/doi/full/10.1073/pnas.1702247114","volume":"114","author":[{"family":"Cowen","given":"Alan S."},{"family":"Keltner","given":"Dacher"}],"accessed":{"date-parts":[["2023",10,4]]},"issued":{"date-parts":[["2017",9,19]]},"citation-key":"CowenSelfreportcaptures272017"}}],"schema":"https://github.com/citation-style-language/schema/raw/master/csl-citation.json"} </w:instrText>
      </w:r>
      <w:r w:rsidR="004B6240">
        <w:rPr>
          <w:rFonts w:ascii="Times New Roman" w:hAnsi="Times New Roman" w:cs="Times New Roman"/>
          <w:lang w:eastAsia="zh-CN"/>
        </w:rPr>
        <w:fldChar w:fldCharType="separate"/>
      </w:r>
      <w:r w:rsidR="00F675E0" w:rsidRPr="00F675E0">
        <w:rPr>
          <w:rFonts w:ascii="Times New Roman" w:hAnsi="Times New Roman" w:cs="Times New Roman"/>
          <w:vertAlign w:val="superscript"/>
        </w:rPr>
        <w:t>25</w:t>
      </w:r>
      <w:proofErr w:type="spellEnd"/>
      <w:r w:rsidR="004B6240">
        <w:rPr>
          <w:rFonts w:ascii="Times New Roman" w:hAnsi="Times New Roman" w:cs="Times New Roman"/>
          <w:lang w:eastAsia="zh-CN"/>
        </w:rPr>
        <w:fldChar w:fldCharType="end"/>
      </w:r>
      <w:r w:rsidR="003825D7" w:rsidRPr="003825D7">
        <w:rPr>
          <w:rFonts w:ascii="Times New Roman" w:hAnsi="Times New Roman" w:cs="Times New Roman"/>
        </w:rPr>
        <w:t xml:space="preserve">. </w:t>
      </w:r>
      <w:commentRangeStart w:id="9"/>
      <w:r w:rsidR="0066582A">
        <w:rPr>
          <w:rFonts w:ascii="Times New Roman" w:hAnsi="Times New Roman" w:cs="Times New Roman"/>
        </w:rPr>
        <w:t xml:space="preserve">Our own work </w:t>
      </w:r>
      <w:commentRangeEnd w:id="9"/>
      <w:r w:rsidR="00913499">
        <w:rPr>
          <w:rStyle w:val="af3"/>
        </w:rPr>
        <w:commentReference w:id="9"/>
      </w:r>
      <w:r w:rsidR="0066582A">
        <w:rPr>
          <w:rFonts w:ascii="Times New Roman" w:hAnsi="Times New Roman" w:cs="Times New Roman"/>
        </w:rPr>
        <w:t xml:space="preserve">analyzing people’s free descriptions of targets in naturalistic videos </w:t>
      </w:r>
      <w:r w:rsidR="00913499">
        <w:rPr>
          <w:rFonts w:ascii="Times New Roman" w:hAnsi="Times New Roman" w:cs="Times New Roman"/>
        </w:rPr>
        <w:t xml:space="preserve">shows that even 25 latent dimensions are not sufficient to capture the variance in social </w:t>
      </w:r>
      <w:proofErr w:type="spellStart"/>
      <w:r w:rsidR="00913499">
        <w:rPr>
          <w:rFonts w:ascii="Times New Roman" w:hAnsi="Times New Roman" w:cs="Times New Roman"/>
        </w:rPr>
        <w:t>inferences</w:t>
      </w:r>
      <w:r w:rsidR="00913499">
        <w:rPr>
          <w:rFonts w:ascii="Times New Roman" w:hAnsi="Times New Roman" w:cs="Times New Roman"/>
        </w:rPr>
        <w:fldChar w:fldCharType="begin"/>
      </w:r>
      <w:r w:rsidR="004F3F75">
        <w:rPr>
          <w:rFonts w:ascii="Times New Roman" w:hAnsi="Times New Roman" w:cs="Times New Roman"/>
        </w:rPr>
        <w:instrText xml:space="preserve"> ADDIN ZOTERO_ITEM CSL_CITATION {"citationID":"iTq4fAm8","properties":{"formattedCitation":"\\super 20\\nosupersub{}","plainCitation":"20","noteIndex":0},"citationItems":[{"id":637534,"uris":["http://zotero.org/users/6113531/items/357RVBSC"],"itemData":{"id":637534,"type":"article-journal","abstract":"Abstract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schema":"https://github.com/citation-style-language/schema/raw/master/csl-citation.json"} </w:instrText>
      </w:r>
      <w:r w:rsidR="00913499">
        <w:rPr>
          <w:rFonts w:ascii="Times New Roman" w:hAnsi="Times New Roman" w:cs="Times New Roman"/>
        </w:rPr>
        <w:fldChar w:fldCharType="separate"/>
      </w:r>
      <w:r w:rsidR="00913499" w:rsidRPr="00913499">
        <w:rPr>
          <w:rFonts w:ascii="Times New Roman" w:hAnsi="Times New Roman" w:cs="Times New Roman"/>
          <w:vertAlign w:val="superscript"/>
        </w:rPr>
        <w:t>20</w:t>
      </w:r>
      <w:proofErr w:type="spellEnd"/>
      <w:r w:rsidR="00913499">
        <w:rPr>
          <w:rFonts w:ascii="Times New Roman" w:hAnsi="Times New Roman" w:cs="Times New Roman"/>
        </w:rPr>
        <w:fldChar w:fldCharType="end"/>
      </w:r>
      <w:r w:rsidR="00913499">
        <w:rPr>
          <w:rFonts w:ascii="Times New Roman" w:hAnsi="Times New Roman" w:cs="Times New Roman"/>
        </w:rPr>
        <w:t xml:space="preserve">. </w:t>
      </w:r>
    </w:p>
    <w:p w14:paraId="4892A85E" w14:textId="5D705858" w:rsidR="00345C06" w:rsidRDefault="00A20617" w:rsidP="00EE65EF">
      <w:pPr>
        <w:spacing w:beforeLines="50" w:before="156" w:afterLines="50" w:after="156"/>
        <w:ind w:firstLine="420"/>
        <w:rPr>
          <w:rFonts w:ascii="Times New Roman" w:hAnsi="Times New Roman" w:cs="Times New Roman"/>
        </w:rPr>
      </w:pPr>
      <w:r>
        <w:rPr>
          <w:rFonts w:ascii="Times New Roman" w:hAnsi="Times New Roman" w:cs="Times New Roman"/>
        </w:rPr>
        <w:t>Why do some studies reveal low-dimensional structures, while others uncover high-dimensionality?</w:t>
      </w:r>
      <w:r w:rsidR="00D54634" w:rsidRPr="00D54634">
        <w:rPr>
          <w:rFonts w:ascii="Times New Roman" w:hAnsi="Times New Roman" w:cs="Times New Roman"/>
        </w:rPr>
        <w:t xml:space="preserve"> </w:t>
      </w:r>
      <w:r>
        <w:rPr>
          <w:rFonts w:ascii="Times New Roman" w:hAnsi="Times New Roman" w:cs="Times New Roman"/>
        </w:rPr>
        <w:t>We propose that this discrepancy stems from the small-world network properties of social cognition.</w:t>
      </w:r>
      <w:r w:rsidR="00D54634" w:rsidRPr="00D54634">
        <w:rPr>
          <w:rFonts w:ascii="Times New Roman" w:hAnsi="Times New Roman" w:cs="Times New Roman"/>
        </w:rPr>
        <w:t xml:space="preserve"> </w:t>
      </w:r>
      <w:commentRangeStart w:id="10"/>
      <w:r w:rsidR="00C1147C">
        <w:rPr>
          <w:rFonts w:ascii="Times New Roman" w:hAnsi="Times New Roman" w:cs="Times New Roman"/>
        </w:rPr>
        <w:t>Specifically</w:t>
      </w:r>
      <w:commentRangeEnd w:id="10"/>
      <w:r w:rsidR="00271FBA">
        <w:rPr>
          <w:rStyle w:val="af3"/>
        </w:rPr>
        <w:commentReference w:id="10"/>
      </w:r>
      <w:r w:rsidR="00C1147C">
        <w:rPr>
          <w:rFonts w:ascii="Times New Roman" w:hAnsi="Times New Roman" w:cs="Times New Roman"/>
        </w:rPr>
        <w:t xml:space="preserve">, </w:t>
      </w:r>
      <w:r w:rsidR="00C1147C" w:rsidRPr="00EF1F76">
        <w:rPr>
          <w:rFonts w:ascii="Times New Roman" w:hAnsi="Times New Roman" w:cs="Times New Roman"/>
        </w:rPr>
        <w:t>w</w:t>
      </w:r>
      <w:r w:rsidR="00D54634" w:rsidRPr="00070C7B">
        <w:rPr>
          <w:rFonts w:ascii="Times New Roman" w:hAnsi="Times New Roman" w:cs="Times New Roman"/>
        </w:rPr>
        <w:t xml:space="preserve">e </w:t>
      </w:r>
      <w:r w:rsidR="00C1147C" w:rsidRPr="00EF1F76">
        <w:rPr>
          <w:rFonts w:ascii="Times New Roman" w:hAnsi="Times New Roman" w:cs="Times New Roman"/>
        </w:rPr>
        <w:t>argue</w:t>
      </w:r>
      <w:r w:rsidR="00D54634" w:rsidRPr="00070C7B">
        <w:rPr>
          <w:rFonts w:ascii="Times New Roman" w:hAnsi="Times New Roman" w:cs="Times New Roman"/>
        </w:rPr>
        <w:t xml:space="preserve"> that mental representations of social </w:t>
      </w:r>
      <w:r w:rsidR="00C1147C" w:rsidRPr="00EF1F76">
        <w:rPr>
          <w:rFonts w:ascii="Times New Roman" w:hAnsi="Times New Roman" w:cs="Times New Roman"/>
        </w:rPr>
        <w:t>inferences</w:t>
      </w:r>
      <w:r w:rsidR="00D54634" w:rsidRPr="00070C7B">
        <w:rPr>
          <w:rFonts w:ascii="Times New Roman" w:hAnsi="Times New Roman" w:cs="Times New Roman"/>
        </w:rPr>
        <w:t xml:space="preserve"> </w:t>
      </w:r>
      <w:r w:rsidR="00C1147C" w:rsidRPr="00EF1F76">
        <w:rPr>
          <w:rFonts w:ascii="Times New Roman" w:hAnsi="Times New Roman" w:cs="Times New Roman"/>
          <w:lang w:eastAsia="zh-CN"/>
        </w:rPr>
        <w:t>are structured</w:t>
      </w:r>
      <w:r w:rsidR="00491182" w:rsidRPr="00EF1F76">
        <w:rPr>
          <w:rFonts w:ascii="Times New Roman" w:hAnsi="Times New Roman" w:cs="Times New Roman"/>
          <w:lang w:eastAsia="zh-CN"/>
        </w:rPr>
        <w:t xml:space="preserve"> </w:t>
      </w:r>
      <w:r w:rsidR="00C1147C" w:rsidRPr="00EF1F76">
        <w:rPr>
          <w:rFonts w:ascii="Times New Roman" w:hAnsi="Times New Roman" w:cs="Times New Roman"/>
          <w:lang w:eastAsia="zh-CN"/>
        </w:rPr>
        <w:t>as</w:t>
      </w:r>
      <w:r w:rsidR="00921854" w:rsidRPr="00070C7B">
        <w:rPr>
          <w:rFonts w:ascii="Times New Roman" w:hAnsi="Times New Roman" w:cs="Times New Roman"/>
        </w:rPr>
        <w:t xml:space="preserve"> </w:t>
      </w:r>
      <w:r w:rsidR="00D54634" w:rsidRPr="00070C7B">
        <w:rPr>
          <w:rFonts w:ascii="Times New Roman" w:hAnsi="Times New Roman" w:cs="Times New Roman"/>
        </w:rPr>
        <w:t>a small-world network</w:t>
      </w:r>
      <w:r w:rsidR="006577C5" w:rsidRPr="00EF1F76">
        <w:rPr>
          <w:rFonts w:ascii="Times New Roman" w:hAnsi="Times New Roman" w:cs="Times New Roman"/>
        </w:rPr>
        <w:t xml:space="preserve"> that grows in a specific way</w:t>
      </w:r>
      <w:r w:rsidR="00491182" w:rsidRPr="00EF1F76">
        <w:rPr>
          <w:rFonts w:ascii="Times New Roman" w:hAnsi="Times New Roman" w:cs="Times New Roman"/>
        </w:rPr>
        <w:t>:</w:t>
      </w:r>
      <w:r w:rsidR="00EE65EF">
        <w:rPr>
          <w:rFonts w:ascii="Times New Roman" w:hAnsi="Times New Roman" w:cs="Times New Roman"/>
        </w:rPr>
        <w:t xml:space="preserve"> as people learn more concepts of social inferences, the network expands while preserving many distinct nodes (social inference concepts) and maintaining short paths between them (one social inference can trigger another through a small number of inferences between them). </w:t>
      </w:r>
      <w:r w:rsidR="001446B0">
        <w:rPr>
          <w:rFonts w:ascii="Times New Roman" w:hAnsi="Times New Roman" w:cs="Times New Roman"/>
        </w:rPr>
        <w:t xml:space="preserve">By analogy, social connections between people are structured as a small-world </w:t>
      </w:r>
      <w:proofErr w:type="spellStart"/>
      <w:r w:rsidR="001446B0">
        <w:rPr>
          <w:rFonts w:ascii="Times New Roman" w:hAnsi="Times New Roman" w:cs="Times New Roman"/>
        </w:rPr>
        <w:t>network</w:t>
      </w:r>
      <w:r w:rsidR="004F3F75">
        <w:rPr>
          <w:rFonts w:ascii="Times New Roman" w:hAnsi="Times New Roman" w:cs="Times New Roman"/>
        </w:rPr>
        <w:fldChar w:fldCharType="begin"/>
      </w:r>
      <w:r w:rsidR="004F3F75">
        <w:rPr>
          <w:rFonts w:ascii="Times New Roman" w:hAnsi="Times New Roman" w:cs="Times New Roman"/>
        </w:rPr>
        <w:instrText xml:space="preserve"> ADDIN ZOTERO_ITEM CSL_CITATION {"citationID":"BkWTTLtn","properties":{"formattedCitation":"\\super 30\\nosupersub{}","plainCitation":"30","noteIndex":0},"citationItems":[{"id":646943,"uris":["http://zotero.org/users/6113531/items/GBBY5CNU"],"itemData":{"id":646943,"type":"article-journal","container-title":"Physical Review Letters","DOI":"10.1103/PhysRevLett.88.128701","ISSN":"0031-9007, 1079-7114","issue":"12","journalAbbreviation":"Phys. Rev. Lett.","language":"en","license":"http://link.aps.org/licenses/aps-default-license","page":"128701","source":"DOI.org (Crossref)","title":"Emergence of a Small World from Local Interactions: Modeling Acquaintance Networks","title-short":"Emergence of a Small World from Local Interactions","volume":"88","author":[{"family":"Davidsen","given":"Jörn"},{"family":"Ebel","given":"Holger"},{"family":"Bornholdt","given":"Stefan"}],"issued":{"date-parts":[["2002",3,8]]},"citation-key":"DavidsenEmergenceSmallWorld2002"}}],"schema":"https://github.com/citation-style-language/schema/raw/master/csl-citation.json"} </w:instrText>
      </w:r>
      <w:r w:rsidR="004F3F75">
        <w:rPr>
          <w:rFonts w:ascii="Times New Roman" w:hAnsi="Times New Roman" w:cs="Times New Roman"/>
        </w:rPr>
        <w:fldChar w:fldCharType="separate"/>
      </w:r>
      <w:r w:rsidR="004F3F75" w:rsidRPr="004F3F75">
        <w:rPr>
          <w:rFonts w:ascii="Times New Roman" w:hAnsi="Times New Roman" w:cs="Times New Roman"/>
          <w:vertAlign w:val="superscript"/>
        </w:rPr>
        <w:t>30</w:t>
      </w:r>
      <w:proofErr w:type="spellEnd"/>
      <w:r w:rsidR="004F3F75">
        <w:rPr>
          <w:rFonts w:ascii="Times New Roman" w:hAnsi="Times New Roman" w:cs="Times New Roman"/>
        </w:rPr>
        <w:fldChar w:fldCharType="end"/>
      </w:r>
      <w:r w:rsidR="001446B0">
        <w:rPr>
          <w:rFonts w:ascii="Times New Roman" w:hAnsi="Times New Roman" w:cs="Times New Roman"/>
        </w:rPr>
        <w:t xml:space="preserve">: as we get to know more people, the network grows with more members, but we can also reach nearly anyone </w:t>
      </w:r>
      <w:r w:rsidR="00EC009F">
        <w:rPr>
          <w:rFonts w:ascii="Times New Roman" w:hAnsi="Times New Roman" w:cs="Times New Roman"/>
        </w:rPr>
        <w:t>in the network</w:t>
      </w:r>
      <w:r w:rsidR="001446B0">
        <w:rPr>
          <w:rFonts w:ascii="Times New Roman" w:hAnsi="Times New Roman" w:cs="Times New Roman"/>
        </w:rPr>
        <w:t xml:space="preserve"> </w:t>
      </w:r>
      <w:r w:rsidR="00EC009F">
        <w:rPr>
          <w:rFonts w:ascii="Times New Roman" w:hAnsi="Times New Roman" w:cs="Times New Roman"/>
        </w:rPr>
        <w:t xml:space="preserve">through </w:t>
      </w:r>
      <w:r w:rsidR="001446B0">
        <w:rPr>
          <w:rFonts w:ascii="Times New Roman" w:hAnsi="Times New Roman" w:cs="Times New Roman"/>
        </w:rPr>
        <w:t xml:space="preserve">just a few intermediaries (a friend of a friend). </w:t>
      </w:r>
    </w:p>
    <w:p w14:paraId="54D8983B" w14:textId="2C955340" w:rsidR="00D54634" w:rsidRPr="00D54634" w:rsidRDefault="004F3F75" w:rsidP="00EE65EF">
      <w:pPr>
        <w:spacing w:beforeLines="50" w:before="156" w:afterLines="50" w:after="156"/>
        <w:ind w:firstLine="420"/>
        <w:rPr>
          <w:rFonts w:ascii="Times New Roman" w:hAnsi="Times New Roman" w:cs="Times New Roman"/>
        </w:rPr>
      </w:pPr>
      <w:ins w:id="11" w:author="Lu, Junsong" w:date="2025-08-20T21:57:00Z" w16du:dateUtc="2025-08-20T13:57:00Z">
        <w:r>
          <w:rPr>
            <w:rFonts w:ascii="Times New Roman" w:hAnsi="Times New Roman" w:cs="Times New Roman" w:hint="eastAsia"/>
            <w:lang w:eastAsia="zh-CN"/>
          </w:rPr>
          <w:t>A</w:t>
        </w:r>
      </w:ins>
      <w:del w:id="12" w:author="Lu, Junsong" w:date="2025-08-20T21:57:00Z" w16du:dateUtc="2025-08-20T13:57:00Z">
        <w:r w:rsidR="00271FBA" w:rsidDel="004F3F75">
          <w:rPr>
            <w:rFonts w:ascii="Times New Roman" w:hAnsi="Times New Roman" w:cs="Times New Roman"/>
          </w:rPr>
          <w:delText>Th</w:delText>
        </w:r>
        <w:r w:rsidR="00EC009F" w:rsidDel="004F3F75">
          <w:rPr>
            <w:rFonts w:ascii="Times New Roman" w:hAnsi="Times New Roman" w:cs="Times New Roman"/>
          </w:rPr>
          <w:delText>e</w:delText>
        </w:r>
      </w:del>
      <w:r w:rsidR="001446B0">
        <w:rPr>
          <w:rFonts w:ascii="Times New Roman" w:hAnsi="Times New Roman" w:cs="Times New Roman"/>
        </w:rPr>
        <w:t xml:space="preserve"> small-world </w:t>
      </w:r>
      <w:del w:id="13" w:author="Lu, Junsong" w:date="2025-08-20T21:57:00Z" w16du:dateUtc="2025-08-20T13:57:00Z">
        <w:r w:rsidR="001446B0" w:rsidDel="004F3F75">
          <w:rPr>
            <w:rFonts w:ascii="Times New Roman" w:hAnsi="Times New Roman" w:cs="Times New Roman" w:hint="eastAsia"/>
            <w:lang w:eastAsia="zh-CN"/>
          </w:rPr>
          <w:delText>mind</w:delText>
        </w:r>
        <w:r w:rsidR="00271FBA" w:rsidDel="004F3F75">
          <w:rPr>
            <w:rFonts w:ascii="Times New Roman" w:hAnsi="Times New Roman" w:cs="Times New Roman" w:hint="eastAsia"/>
            <w:lang w:eastAsia="zh-CN"/>
          </w:rPr>
          <w:delText xml:space="preserve"> </w:delText>
        </w:r>
      </w:del>
      <w:ins w:id="14" w:author="Lu, Junsong" w:date="2025-08-20T21:57:00Z" w16du:dateUtc="2025-08-20T13:57:00Z">
        <w:r>
          <w:rPr>
            <w:rFonts w:ascii="Times New Roman" w:hAnsi="Times New Roman" w:cs="Times New Roman" w:hint="eastAsia"/>
            <w:lang w:eastAsia="zh-CN"/>
          </w:rPr>
          <w:t xml:space="preserve">mental representation might </w:t>
        </w:r>
      </w:ins>
      <w:ins w:id="15" w:author="Lu, Junsong" w:date="2025-08-22T15:31:00Z" w16du:dateUtc="2025-08-22T07:31:00Z">
        <w:r w:rsidR="001801A4">
          <w:rPr>
            <w:rFonts w:ascii="Times New Roman" w:hAnsi="Times New Roman" w:cs="Times New Roman" w:hint="eastAsia"/>
            <w:lang w:eastAsia="zh-CN"/>
          </w:rPr>
          <w:t xml:space="preserve">be complex and </w:t>
        </w:r>
      </w:ins>
      <w:ins w:id="16" w:author="Lu, Junsong" w:date="2025-08-20T21:58:00Z" w16du:dateUtc="2025-08-20T13:58:00Z">
        <w:r>
          <w:rPr>
            <w:rFonts w:ascii="Times New Roman" w:hAnsi="Times New Roman" w:cs="Times New Roman" w:hint="eastAsia"/>
            <w:lang w:eastAsia="zh-CN"/>
          </w:rPr>
          <w:t>have a large set of nodes</w:t>
        </w:r>
      </w:ins>
      <w:del w:id="17" w:author="Lu, Junsong" w:date="2025-08-20T21:57:00Z" w16du:dateUtc="2025-08-20T13:57:00Z">
        <w:r w:rsidR="00271FBA" w:rsidDel="004F3F75">
          <w:rPr>
            <w:rFonts w:ascii="Times New Roman" w:hAnsi="Times New Roman" w:cs="Times New Roman"/>
          </w:rPr>
          <w:delText>is inherently high-dimensional</w:delText>
        </w:r>
      </w:del>
      <w:r w:rsidR="00271FBA">
        <w:rPr>
          <w:rFonts w:ascii="Times New Roman" w:hAnsi="Times New Roman" w:cs="Times New Roman"/>
        </w:rPr>
        <w:t>; however, when people make inferences based on constrained stimuli</w:t>
      </w:r>
      <w:r w:rsidR="00E87FEE">
        <w:rPr>
          <w:rFonts w:ascii="Times New Roman" w:hAnsi="Times New Roman" w:cs="Times New Roman"/>
        </w:rPr>
        <w:t xml:space="preserve">, only a small </w:t>
      </w:r>
      <w:r w:rsidR="00EE65EF">
        <w:rPr>
          <w:rFonts w:ascii="Times New Roman" w:hAnsi="Times New Roman" w:cs="Times New Roman"/>
        </w:rPr>
        <w:t xml:space="preserve">subset </w:t>
      </w:r>
      <w:r w:rsidR="00E87FEE">
        <w:rPr>
          <w:rFonts w:ascii="Times New Roman" w:hAnsi="Times New Roman" w:cs="Times New Roman"/>
        </w:rPr>
        <w:t xml:space="preserve">of </w:t>
      </w:r>
      <w:commentRangeStart w:id="18"/>
      <w:r w:rsidR="00E87FEE">
        <w:rPr>
          <w:rFonts w:ascii="Times New Roman" w:hAnsi="Times New Roman" w:cs="Times New Roman"/>
        </w:rPr>
        <w:t>nodes</w:t>
      </w:r>
      <w:commentRangeEnd w:id="18"/>
      <w:r w:rsidR="001801A4">
        <w:rPr>
          <w:rStyle w:val="af3"/>
        </w:rPr>
        <w:commentReference w:id="18"/>
      </w:r>
      <w:r w:rsidR="00E87FEE">
        <w:rPr>
          <w:rFonts w:ascii="Times New Roman" w:hAnsi="Times New Roman" w:cs="Times New Roman"/>
        </w:rPr>
        <w:t xml:space="preserve"> </w:t>
      </w:r>
      <w:del w:id="19" w:author="Lu, Junsong" w:date="2025-08-22T15:31:00Z" w16du:dateUtc="2025-08-22T07:31:00Z">
        <w:r w:rsidR="001446B0" w:rsidDel="001801A4">
          <w:rPr>
            <w:rFonts w:ascii="Times New Roman" w:hAnsi="Times New Roman" w:cs="Times New Roman"/>
          </w:rPr>
          <w:delText xml:space="preserve">in this high-dimensional network </w:delText>
        </w:r>
      </w:del>
      <w:r w:rsidR="00EE65EF">
        <w:rPr>
          <w:rFonts w:ascii="Times New Roman" w:hAnsi="Times New Roman" w:cs="Times New Roman"/>
        </w:rPr>
        <w:t>is</w:t>
      </w:r>
      <w:r w:rsidR="00E87FEE">
        <w:rPr>
          <w:rFonts w:ascii="Times New Roman" w:hAnsi="Times New Roman" w:cs="Times New Roman"/>
        </w:rPr>
        <w:t xml:space="preserve"> activated</w:t>
      </w:r>
      <w:r w:rsidR="00EE65EF">
        <w:rPr>
          <w:rFonts w:ascii="Times New Roman" w:hAnsi="Times New Roman" w:cs="Times New Roman"/>
        </w:rPr>
        <w:t>,</w:t>
      </w:r>
      <w:r w:rsidR="00E87FEE">
        <w:rPr>
          <w:rFonts w:ascii="Times New Roman" w:hAnsi="Times New Roman" w:cs="Times New Roman"/>
        </w:rPr>
        <w:t xml:space="preserve"> and th</w:t>
      </w:r>
      <w:r w:rsidR="00EE65EF">
        <w:rPr>
          <w:rFonts w:ascii="Times New Roman" w:hAnsi="Times New Roman" w:cs="Times New Roman"/>
        </w:rPr>
        <w:t>e</w:t>
      </w:r>
      <w:r w:rsidR="00E87FEE">
        <w:rPr>
          <w:rFonts w:ascii="Times New Roman" w:hAnsi="Times New Roman" w:cs="Times New Roman"/>
        </w:rPr>
        <w:t>se activations propagate broadly across the network due to the short paths between nodes</w:t>
      </w:r>
      <w:r w:rsidR="00EE65EF">
        <w:rPr>
          <w:rFonts w:ascii="Times New Roman" w:hAnsi="Times New Roman" w:cs="Times New Roman"/>
        </w:rPr>
        <w:t>—</w:t>
      </w:r>
      <w:r w:rsidR="00E87FEE">
        <w:rPr>
          <w:rFonts w:ascii="Times New Roman" w:hAnsi="Times New Roman" w:cs="Times New Roman"/>
        </w:rPr>
        <w:t>mimicki</w:t>
      </w:r>
      <w:r w:rsidR="00EC009F">
        <w:rPr>
          <w:rFonts w:ascii="Times New Roman" w:hAnsi="Times New Roman" w:cs="Times New Roman"/>
        </w:rPr>
        <w:t xml:space="preserve">ng </w:t>
      </w:r>
      <w:r w:rsidR="00070C7B">
        <w:rPr>
          <w:rFonts w:ascii="Times New Roman" w:hAnsi="Times New Roman" w:cs="Times New Roman"/>
        </w:rPr>
        <w:t>activation</w:t>
      </w:r>
      <w:r w:rsidR="00EE65EF">
        <w:rPr>
          <w:rFonts w:ascii="Times New Roman" w:hAnsi="Times New Roman" w:cs="Times New Roman"/>
        </w:rPr>
        <w:t xml:space="preserve"> patterns expected from a</w:t>
      </w:r>
      <w:r w:rsidR="00E87FEE">
        <w:rPr>
          <w:rFonts w:ascii="Times New Roman" w:hAnsi="Times New Roman" w:cs="Times New Roman"/>
        </w:rPr>
        <w:t xml:space="preserve"> low-dimensional structure. Our small-world</w:t>
      </w:r>
      <w:r w:rsidR="001446B0">
        <w:rPr>
          <w:rFonts w:ascii="Times New Roman" w:hAnsi="Times New Roman" w:cs="Times New Roman"/>
        </w:rPr>
        <w:t xml:space="preserve"> </w:t>
      </w:r>
      <w:r w:rsidR="00E87FEE">
        <w:rPr>
          <w:rFonts w:ascii="Times New Roman" w:hAnsi="Times New Roman" w:cs="Times New Roman"/>
        </w:rPr>
        <w:t>mind</w:t>
      </w:r>
      <w:r w:rsidR="00070C7B">
        <w:rPr>
          <w:rFonts w:ascii="Times New Roman" w:hAnsi="Times New Roman" w:cs="Times New Roman"/>
        </w:rPr>
        <w:t>s</w:t>
      </w:r>
      <w:r w:rsidR="00E87FEE">
        <w:rPr>
          <w:rFonts w:ascii="Times New Roman" w:hAnsi="Times New Roman" w:cs="Times New Roman"/>
        </w:rPr>
        <w:t xml:space="preserve"> perspective is </w:t>
      </w:r>
      <w:r w:rsidR="00E87FEE">
        <w:rPr>
          <w:rFonts w:ascii="Times New Roman" w:hAnsi="Times New Roman" w:cs="Times New Roman"/>
        </w:rPr>
        <w:lastRenderedPageBreak/>
        <w:t>supported by multiple lines of empirical research and can</w:t>
      </w:r>
      <w:r w:rsidR="00070C7B">
        <w:rPr>
          <w:rFonts w:ascii="Times New Roman" w:hAnsi="Times New Roman" w:cs="Times New Roman"/>
        </w:rPr>
        <w:t xml:space="preserve"> reconcile the low-vs-high dimensional findings of social cognition. </w:t>
      </w:r>
      <w:r w:rsidR="00E87FEE">
        <w:rPr>
          <w:rFonts w:ascii="Times New Roman" w:hAnsi="Times New Roman" w:cs="Times New Roman"/>
        </w:rPr>
        <w:t xml:space="preserve"> </w:t>
      </w:r>
    </w:p>
    <w:p w14:paraId="1454E18F" w14:textId="09504D41" w:rsidR="00D54634" w:rsidRPr="00D54634" w:rsidRDefault="00EC009F" w:rsidP="00DB5570">
      <w:pPr>
        <w:spacing w:beforeLines="50" w:before="156" w:afterLines="50" w:after="156"/>
        <w:ind w:firstLine="420"/>
        <w:rPr>
          <w:rFonts w:ascii="Times New Roman" w:hAnsi="Times New Roman" w:cs="Times New Roman"/>
        </w:rPr>
      </w:pPr>
      <w:r>
        <w:rPr>
          <w:rFonts w:ascii="Times New Roman" w:hAnsi="Times New Roman" w:cs="Times New Roman"/>
        </w:rPr>
        <w:t>We illustrate th</w:t>
      </w:r>
      <w:r w:rsidR="00465810">
        <w:rPr>
          <w:rFonts w:ascii="Times New Roman" w:hAnsi="Times New Roman" w:cs="Times New Roman"/>
        </w:rPr>
        <w:t>is</w:t>
      </w:r>
      <w:r>
        <w:rPr>
          <w:rFonts w:ascii="Times New Roman" w:hAnsi="Times New Roman" w:cs="Times New Roman"/>
        </w:rPr>
        <w:t xml:space="preserve"> small-world minds perspective in detail </w:t>
      </w:r>
      <w:r w:rsidR="00216903">
        <w:rPr>
          <w:rFonts w:ascii="Times New Roman" w:hAnsi="Times New Roman" w:cs="Times New Roman"/>
        </w:rPr>
        <w:t>across</w:t>
      </w:r>
      <w:r w:rsidR="00EB54B6">
        <w:rPr>
          <w:rFonts w:ascii="Times New Roman" w:hAnsi="Times New Roman" w:cs="Times New Roman"/>
        </w:rPr>
        <w:t xml:space="preserve"> four sections of this paper</w:t>
      </w:r>
      <w:commentRangeStart w:id="20"/>
      <w:r w:rsidR="00D54634" w:rsidRPr="00D54634">
        <w:rPr>
          <w:rFonts w:ascii="Times New Roman" w:hAnsi="Times New Roman" w:cs="Times New Roman"/>
        </w:rPr>
        <w:t xml:space="preserve">. </w:t>
      </w:r>
      <w:commentRangeEnd w:id="20"/>
      <w:r w:rsidR="002E62F2">
        <w:rPr>
          <w:rStyle w:val="af3"/>
        </w:rPr>
        <w:commentReference w:id="20"/>
      </w:r>
      <w:r w:rsidR="00D54634" w:rsidRPr="00D54634">
        <w:rPr>
          <w:rFonts w:ascii="Times New Roman" w:hAnsi="Times New Roman" w:cs="Times New Roman"/>
        </w:rPr>
        <w:t>First,</w:t>
      </w:r>
      <w:r w:rsidR="00DB5570">
        <w:rPr>
          <w:rFonts w:ascii="Times New Roman" w:hAnsi="Times New Roman" w:cs="Times New Roman"/>
        </w:rPr>
        <w:t xml:space="preserve"> we introduce the </w:t>
      </w:r>
      <w:r w:rsidR="00216903">
        <w:rPr>
          <w:rFonts w:ascii="Times New Roman" w:hAnsi="Times New Roman" w:cs="Times New Roman"/>
        </w:rPr>
        <w:t>ongoing</w:t>
      </w:r>
      <w:r w:rsidR="00DB5570">
        <w:rPr>
          <w:rFonts w:ascii="Times New Roman" w:hAnsi="Times New Roman" w:cs="Times New Roman"/>
        </w:rPr>
        <w:t xml:space="preserve"> debate between </w:t>
      </w:r>
      <w:r w:rsidR="00465810">
        <w:rPr>
          <w:rFonts w:ascii="Times New Roman" w:hAnsi="Times New Roman" w:cs="Times New Roman"/>
        </w:rPr>
        <w:t>the</w:t>
      </w:r>
      <w:r w:rsidR="00DB5570">
        <w:rPr>
          <w:rFonts w:ascii="Times New Roman" w:hAnsi="Times New Roman" w:cs="Times New Roman"/>
        </w:rPr>
        <w:t xml:space="preserve"> low-dimensional and high-dimensional account</w:t>
      </w:r>
      <w:r w:rsidR="00216903">
        <w:rPr>
          <w:rFonts w:ascii="Times New Roman" w:hAnsi="Times New Roman" w:cs="Times New Roman"/>
        </w:rPr>
        <w:t>s</w:t>
      </w:r>
      <w:r w:rsidR="00DB5570">
        <w:rPr>
          <w:rFonts w:ascii="Times New Roman" w:hAnsi="Times New Roman" w:cs="Times New Roman"/>
        </w:rPr>
        <w:t xml:space="preserve"> of social cognition. Second, we propose a small-world network </w:t>
      </w:r>
      <w:r w:rsidR="00216903">
        <w:rPr>
          <w:rFonts w:ascii="Times New Roman" w:hAnsi="Times New Roman" w:cs="Times New Roman"/>
        </w:rPr>
        <w:t>account</w:t>
      </w:r>
      <w:r w:rsidR="00DB5570">
        <w:rPr>
          <w:rFonts w:ascii="Times New Roman" w:hAnsi="Times New Roman" w:cs="Times New Roman"/>
        </w:rPr>
        <w:t xml:space="preserve"> of social cognition</w:t>
      </w:r>
      <w:r w:rsidR="00A61D91">
        <w:rPr>
          <w:rFonts w:ascii="Times New Roman" w:hAnsi="Times New Roman" w:cs="Times New Roman"/>
        </w:rPr>
        <w:t xml:space="preserve"> that</w:t>
      </w:r>
      <w:r w:rsidR="00DB5570">
        <w:rPr>
          <w:rFonts w:ascii="Times New Roman" w:hAnsi="Times New Roman" w:cs="Times New Roman"/>
        </w:rPr>
        <w:t xml:space="preserve"> reconciles this debate. </w:t>
      </w:r>
      <w:r w:rsidR="00D15C7C" w:rsidRPr="00D54634">
        <w:rPr>
          <w:rFonts w:ascii="Times New Roman" w:hAnsi="Times New Roman" w:cs="Times New Roman"/>
        </w:rPr>
        <w:t>This section</w:t>
      </w:r>
      <w:r w:rsidR="00D54634" w:rsidRPr="00D54634">
        <w:rPr>
          <w:rFonts w:ascii="Times New Roman" w:hAnsi="Times New Roman" w:cs="Times New Roman"/>
        </w:rPr>
        <w:t xml:space="preserve"> </w:t>
      </w:r>
      <w:r w:rsidR="00A61D91">
        <w:rPr>
          <w:rFonts w:ascii="Times New Roman" w:hAnsi="Times New Roman" w:cs="Times New Roman"/>
          <w:lang w:eastAsia="zh-CN"/>
        </w:rPr>
        <w:t>outlines</w:t>
      </w:r>
      <w:r w:rsidR="00AC32BA" w:rsidRPr="00D54634">
        <w:rPr>
          <w:rFonts w:ascii="Times New Roman" w:hAnsi="Times New Roman" w:cs="Times New Roman"/>
        </w:rPr>
        <w:t xml:space="preserve"> </w:t>
      </w:r>
      <w:r w:rsidR="00AC32BA">
        <w:rPr>
          <w:rFonts w:ascii="Times New Roman" w:hAnsi="Times New Roman" w:cs="Times New Roman"/>
        </w:rPr>
        <w:t>the structure of</w:t>
      </w:r>
      <w:r w:rsidR="007D3964" w:rsidRPr="007D3964">
        <w:rPr>
          <w:rFonts w:ascii="Times New Roman" w:hAnsi="Times New Roman" w:cs="Times New Roman"/>
        </w:rPr>
        <w:t xml:space="preserve"> the network</w:t>
      </w:r>
      <w:r w:rsidR="00AC32BA">
        <w:rPr>
          <w:rFonts w:ascii="Times New Roman" w:hAnsi="Times New Roman" w:cs="Times New Roman"/>
        </w:rPr>
        <w:t xml:space="preserve"> and its dynamic interaction with</w:t>
      </w:r>
      <w:r w:rsidR="007D3964" w:rsidRPr="007D3964">
        <w:rPr>
          <w:rFonts w:ascii="Times New Roman" w:hAnsi="Times New Roman" w:cs="Times New Roman"/>
        </w:rPr>
        <w:t xml:space="preserve"> environmental input</w:t>
      </w:r>
      <w:r w:rsidR="00D54634" w:rsidRPr="00D54634">
        <w:rPr>
          <w:rFonts w:ascii="Times New Roman" w:hAnsi="Times New Roman" w:cs="Times New Roman"/>
        </w:rPr>
        <w:t>.</w:t>
      </w:r>
      <w:r w:rsidR="00AC32BA">
        <w:rPr>
          <w:rFonts w:ascii="Times New Roman" w:hAnsi="Times New Roman" w:cs="Times New Roman"/>
        </w:rPr>
        <w:t xml:space="preserve"> We </w:t>
      </w:r>
      <w:r w:rsidR="00BB4149">
        <w:rPr>
          <w:rFonts w:ascii="Times New Roman" w:hAnsi="Times New Roman" w:cs="Times New Roman"/>
        </w:rPr>
        <w:t>present</w:t>
      </w:r>
      <w:r w:rsidR="007D3964">
        <w:rPr>
          <w:rFonts w:ascii="Times New Roman" w:hAnsi="Times New Roman" w:cs="Times New Roman" w:hint="eastAsia"/>
          <w:lang w:eastAsia="zh-CN"/>
        </w:rPr>
        <w:t xml:space="preserve"> </w:t>
      </w:r>
      <w:r w:rsidR="00AC32BA">
        <w:rPr>
          <w:rFonts w:ascii="Times New Roman" w:hAnsi="Times New Roman" w:cs="Times New Roman"/>
          <w:lang w:eastAsia="zh-CN"/>
        </w:rPr>
        <w:t>s</w:t>
      </w:r>
      <w:commentRangeStart w:id="21"/>
      <w:r w:rsidR="007D3964">
        <w:rPr>
          <w:rFonts w:ascii="Times New Roman" w:hAnsi="Times New Roman" w:cs="Times New Roman" w:hint="eastAsia"/>
          <w:lang w:eastAsia="zh-CN"/>
        </w:rPr>
        <w:t xml:space="preserve">imulation </w:t>
      </w:r>
      <w:commentRangeEnd w:id="21"/>
      <w:r w:rsidR="00AC32BA">
        <w:rPr>
          <w:rStyle w:val="af3"/>
        </w:rPr>
        <w:commentReference w:id="21"/>
      </w:r>
      <w:r w:rsidR="00BB4149">
        <w:rPr>
          <w:rFonts w:ascii="Times New Roman" w:hAnsi="Times New Roman" w:cs="Times New Roman"/>
          <w:lang w:eastAsia="zh-CN"/>
        </w:rPr>
        <w:t xml:space="preserve">results </w:t>
      </w:r>
      <w:r w:rsidR="00AC32BA">
        <w:rPr>
          <w:rFonts w:ascii="Times New Roman" w:hAnsi="Times New Roman" w:cs="Times New Roman"/>
          <w:lang w:eastAsia="zh-CN"/>
        </w:rPr>
        <w:t xml:space="preserve">in the main text </w:t>
      </w:r>
      <w:r w:rsidR="00BB4149">
        <w:rPr>
          <w:rFonts w:ascii="Times New Roman" w:hAnsi="Times New Roman" w:cs="Times New Roman"/>
          <w:lang w:eastAsia="zh-CN"/>
        </w:rPr>
        <w:t>along with</w:t>
      </w:r>
      <w:r w:rsidR="00AC32BA">
        <w:rPr>
          <w:rFonts w:ascii="Times New Roman" w:hAnsi="Times New Roman" w:cs="Times New Roman"/>
          <w:lang w:eastAsia="zh-CN"/>
        </w:rPr>
        <w:t xml:space="preserve"> </w:t>
      </w:r>
      <w:r w:rsidR="007D3964">
        <w:rPr>
          <w:rFonts w:ascii="Times New Roman" w:hAnsi="Times New Roman" w:cs="Times New Roman" w:hint="eastAsia"/>
          <w:lang w:eastAsia="zh-CN"/>
        </w:rPr>
        <w:t xml:space="preserve">detailed mathematical </w:t>
      </w:r>
      <w:r w:rsidR="00BB4149">
        <w:rPr>
          <w:rFonts w:ascii="Times New Roman" w:hAnsi="Times New Roman" w:cs="Times New Roman"/>
          <w:lang w:eastAsia="zh-CN"/>
        </w:rPr>
        <w:t>derivations</w:t>
      </w:r>
      <w:r w:rsidR="007D3964">
        <w:rPr>
          <w:rFonts w:ascii="Times New Roman" w:hAnsi="Times New Roman" w:cs="Times New Roman" w:hint="eastAsia"/>
          <w:lang w:eastAsia="zh-CN"/>
        </w:rPr>
        <w:t xml:space="preserve"> in </w:t>
      </w:r>
      <w:r w:rsidR="00AC32BA">
        <w:rPr>
          <w:rFonts w:ascii="Times New Roman" w:hAnsi="Times New Roman" w:cs="Times New Roman"/>
          <w:lang w:eastAsia="zh-CN"/>
        </w:rPr>
        <w:t xml:space="preserve">the </w:t>
      </w:r>
      <w:r w:rsidR="007D3964">
        <w:rPr>
          <w:rFonts w:ascii="Times New Roman" w:hAnsi="Times New Roman" w:cs="Times New Roman"/>
          <w:lang w:eastAsia="zh-CN"/>
        </w:rPr>
        <w:t>supplementary</w:t>
      </w:r>
      <w:r w:rsidR="007D3964">
        <w:rPr>
          <w:rFonts w:ascii="Times New Roman" w:hAnsi="Times New Roman" w:cs="Times New Roman" w:hint="eastAsia"/>
          <w:lang w:eastAsia="zh-CN"/>
        </w:rPr>
        <w:t xml:space="preserve"> materials.</w:t>
      </w:r>
      <w:r w:rsidR="00D54634" w:rsidRPr="00D54634">
        <w:rPr>
          <w:rFonts w:ascii="Times New Roman" w:hAnsi="Times New Roman" w:cs="Times New Roman"/>
        </w:rPr>
        <w:t xml:space="preserve"> </w:t>
      </w:r>
      <w:r w:rsidR="00BB4149">
        <w:rPr>
          <w:rFonts w:ascii="Times New Roman" w:hAnsi="Times New Roman" w:cs="Times New Roman"/>
        </w:rPr>
        <w:t>W</w:t>
      </w:r>
      <w:r w:rsidR="00BB4149" w:rsidRPr="00BB4149">
        <w:rPr>
          <w:rFonts w:ascii="Times New Roman" w:hAnsi="Times New Roman" w:cs="Times New Roman"/>
        </w:rPr>
        <w:t>e review evidence from neural</w:t>
      </w:r>
      <w:r w:rsidR="00A1695E">
        <w:rPr>
          <w:rFonts w:ascii="Times New Roman" w:hAnsi="Times New Roman" w:cs="Times New Roman"/>
        </w:rPr>
        <w:t xml:space="preserve"> and</w:t>
      </w:r>
      <w:r w:rsidR="00BB4149" w:rsidRPr="00BB4149">
        <w:rPr>
          <w:rFonts w:ascii="Times New Roman" w:hAnsi="Times New Roman" w:cs="Times New Roman"/>
        </w:rPr>
        <w:t xml:space="preserve"> developmental research that supports the small-world </w:t>
      </w:r>
      <w:r w:rsidR="00BB4149">
        <w:rPr>
          <w:rFonts w:ascii="Times New Roman" w:hAnsi="Times New Roman" w:cs="Times New Roman"/>
        </w:rPr>
        <w:t xml:space="preserve">network </w:t>
      </w:r>
      <w:r w:rsidR="00BB4149" w:rsidRPr="00BB4149">
        <w:rPr>
          <w:rFonts w:ascii="Times New Roman" w:hAnsi="Times New Roman" w:cs="Times New Roman"/>
        </w:rPr>
        <w:t xml:space="preserve">account of social cognition. </w:t>
      </w:r>
      <w:r w:rsidR="007D3964" w:rsidRPr="007D3964">
        <w:rPr>
          <w:rFonts w:ascii="Times New Roman" w:hAnsi="Times New Roman" w:cs="Times New Roman"/>
        </w:rPr>
        <w:t xml:space="preserve">Third, </w:t>
      </w:r>
      <w:r w:rsidR="00AC32BA">
        <w:rPr>
          <w:rFonts w:ascii="Times New Roman" w:hAnsi="Times New Roman" w:cs="Times New Roman"/>
        </w:rPr>
        <w:t>we apply this small-world minds framework to</w:t>
      </w:r>
      <w:r w:rsidR="007D3964" w:rsidRPr="007D3964">
        <w:rPr>
          <w:rFonts w:ascii="Times New Roman" w:hAnsi="Times New Roman" w:cs="Times New Roman"/>
        </w:rPr>
        <w:t xml:space="preserve"> </w:t>
      </w:r>
      <w:r w:rsidR="00BB4149">
        <w:rPr>
          <w:rFonts w:ascii="Times New Roman" w:hAnsi="Times New Roman" w:cs="Times New Roman"/>
        </w:rPr>
        <w:t>explain why prior studies have yielded both</w:t>
      </w:r>
      <w:r w:rsidR="007D3964" w:rsidRPr="007D3964">
        <w:rPr>
          <w:rFonts w:ascii="Times New Roman" w:hAnsi="Times New Roman" w:cs="Times New Roman"/>
        </w:rPr>
        <w:t xml:space="preserve"> low-dimensional </w:t>
      </w:r>
      <w:r w:rsidR="00AC32BA">
        <w:rPr>
          <w:rFonts w:ascii="Times New Roman" w:hAnsi="Times New Roman" w:cs="Times New Roman"/>
        </w:rPr>
        <w:t>and high-dimensional findings</w:t>
      </w:r>
      <w:r w:rsidR="007D3964" w:rsidRPr="007D3964">
        <w:rPr>
          <w:rFonts w:ascii="Times New Roman" w:hAnsi="Times New Roman" w:cs="Times New Roman"/>
        </w:rPr>
        <w:t>.</w:t>
      </w:r>
      <w:r w:rsidR="00D54634" w:rsidRPr="00D54634">
        <w:rPr>
          <w:rFonts w:ascii="Times New Roman" w:hAnsi="Times New Roman" w:cs="Times New Roman"/>
        </w:rPr>
        <w:t xml:space="preserve"> </w:t>
      </w:r>
      <w:r w:rsidR="007D3964" w:rsidRPr="007D3964">
        <w:rPr>
          <w:rFonts w:ascii="Times New Roman" w:hAnsi="Times New Roman" w:cs="Times New Roman"/>
        </w:rPr>
        <w:t>Finally</w:t>
      </w:r>
      <w:r w:rsidR="00D54634" w:rsidRPr="00D54634">
        <w:rPr>
          <w:rFonts w:ascii="Times New Roman" w:hAnsi="Times New Roman" w:cs="Times New Roman"/>
        </w:rPr>
        <w:t xml:space="preserve">, we </w:t>
      </w:r>
      <w:r w:rsidR="00AC32BA">
        <w:rPr>
          <w:rFonts w:ascii="Times New Roman" w:hAnsi="Times New Roman" w:cs="Times New Roman"/>
          <w:lang w:eastAsia="zh-CN"/>
        </w:rPr>
        <w:t xml:space="preserve">conclude </w:t>
      </w:r>
      <w:r w:rsidR="00BB4149">
        <w:rPr>
          <w:rFonts w:ascii="Times New Roman" w:hAnsi="Times New Roman" w:cs="Times New Roman"/>
          <w:lang w:eastAsia="zh-CN"/>
        </w:rPr>
        <w:t>by advocating</w:t>
      </w:r>
      <w:r w:rsidR="00AC32BA">
        <w:rPr>
          <w:rFonts w:ascii="Times New Roman" w:hAnsi="Times New Roman" w:cs="Times New Roman"/>
          <w:lang w:eastAsia="zh-CN"/>
        </w:rPr>
        <w:t xml:space="preserve"> </w:t>
      </w:r>
      <w:r w:rsidR="007D3964">
        <w:rPr>
          <w:rFonts w:ascii="Times New Roman" w:hAnsi="Times New Roman" w:cs="Times New Roman" w:hint="eastAsia"/>
          <w:lang w:eastAsia="zh-CN"/>
        </w:rPr>
        <w:t xml:space="preserve">for </w:t>
      </w:r>
      <w:r w:rsidR="00BB4149">
        <w:rPr>
          <w:rFonts w:ascii="Times New Roman" w:hAnsi="Times New Roman" w:cs="Times New Roman"/>
          <w:lang w:eastAsia="zh-CN"/>
        </w:rPr>
        <w:t>a paradigm shift</w:t>
      </w:r>
      <w:r w:rsidR="00BB4149">
        <w:rPr>
          <w:rFonts w:ascii="Times New Roman" w:hAnsi="Times New Roman" w:cs="Times New Roman" w:hint="eastAsia"/>
          <w:lang w:eastAsia="zh-CN"/>
        </w:rPr>
        <w:t xml:space="preserve"> </w:t>
      </w:r>
      <w:r w:rsidR="007D3964">
        <w:rPr>
          <w:rFonts w:ascii="Times New Roman" w:hAnsi="Times New Roman" w:cs="Times New Roman" w:hint="eastAsia"/>
          <w:lang w:eastAsia="zh-CN"/>
        </w:rPr>
        <w:t xml:space="preserve">beyond low-dimensional </w:t>
      </w:r>
      <w:r w:rsidR="00BB4149">
        <w:rPr>
          <w:rFonts w:ascii="Times New Roman" w:hAnsi="Times New Roman" w:cs="Times New Roman"/>
          <w:lang w:eastAsia="zh-CN"/>
        </w:rPr>
        <w:t xml:space="preserve">psychology </w:t>
      </w:r>
      <w:r w:rsidR="007D3964">
        <w:rPr>
          <w:rFonts w:ascii="Times New Roman" w:hAnsi="Times New Roman" w:cs="Times New Roman" w:hint="eastAsia"/>
          <w:lang w:eastAsia="zh-CN"/>
        </w:rPr>
        <w:t xml:space="preserve">to </w:t>
      </w:r>
      <w:r w:rsidR="00BB4149">
        <w:rPr>
          <w:rFonts w:ascii="Times New Roman" w:hAnsi="Times New Roman" w:cs="Times New Roman"/>
          <w:lang w:eastAsia="zh-CN"/>
        </w:rPr>
        <w:t>better capture the complexity of human</w:t>
      </w:r>
      <w:r w:rsidR="007D3964">
        <w:rPr>
          <w:rFonts w:ascii="Times New Roman" w:hAnsi="Times New Roman" w:cs="Times New Roman" w:hint="eastAsia"/>
          <w:lang w:eastAsia="zh-CN"/>
        </w:rPr>
        <w:t xml:space="preserve"> social cognition</w:t>
      </w:r>
      <w:r w:rsidR="009C5F13">
        <w:rPr>
          <w:rFonts w:ascii="Times New Roman" w:hAnsi="Times New Roman" w:cs="Times New Roman"/>
          <w:lang w:eastAsia="zh-CN"/>
        </w:rPr>
        <w:t xml:space="preserve"> in the real world</w:t>
      </w:r>
      <w:r w:rsidR="00D54634" w:rsidRPr="00D54634">
        <w:rPr>
          <w:rFonts w:ascii="Times New Roman" w:hAnsi="Times New Roman" w:cs="Times New Roman"/>
        </w:rPr>
        <w:t xml:space="preserve">. </w:t>
      </w:r>
    </w:p>
    <w:p w14:paraId="15A61DFF" w14:textId="468EFB2B" w:rsidR="00D54634" w:rsidRPr="00874395" w:rsidRDefault="00380BBB" w:rsidP="000D14FA">
      <w:pPr>
        <w:pStyle w:val="1"/>
        <w:spacing w:beforeLines="50" w:before="156" w:afterLines="50" w:after="156"/>
        <w:jc w:val="center"/>
        <w:rPr>
          <w:rFonts w:ascii="Times New Roman" w:hAnsi="Times New Roman" w:cs="Times New Roman"/>
          <w:b/>
          <w:bCs/>
          <w:color w:val="000000" w:themeColor="text1"/>
          <w:sz w:val="24"/>
          <w:szCs w:val="24"/>
          <w:lang w:eastAsia="zh-CN"/>
        </w:rPr>
      </w:pPr>
      <w:r>
        <w:rPr>
          <w:rFonts w:ascii="Times New Roman" w:hAnsi="Times New Roman" w:cs="Times New Roman"/>
          <w:b/>
          <w:bCs/>
          <w:color w:val="000000" w:themeColor="text1"/>
          <w:sz w:val="24"/>
          <w:szCs w:val="24"/>
        </w:rPr>
        <w:t>The Debate: Low- or High-</w:t>
      </w:r>
      <w:r w:rsidR="00DC399E">
        <w:rPr>
          <w:rFonts w:ascii="Times New Roman" w:hAnsi="Times New Roman" w:cs="Times New Roman"/>
          <w:b/>
          <w:bCs/>
          <w:color w:val="000000" w:themeColor="text1"/>
          <w:sz w:val="24"/>
          <w:szCs w:val="24"/>
        </w:rPr>
        <w:t>D</w:t>
      </w:r>
      <w:r>
        <w:rPr>
          <w:rFonts w:ascii="Times New Roman" w:hAnsi="Times New Roman" w:cs="Times New Roman"/>
          <w:b/>
          <w:bCs/>
          <w:color w:val="000000" w:themeColor="text1"/>
          <w:sz w:val="24"/>
          <w:szCs w:val="24"/>
        </w:rPr>
        <w:t>imensional Social Cognition?</w:t>
      </w:r>
    </w:p>
    <w:p w14:paraId="37AFEF5E" w14:textId="7E60E870" w:rsidR="00D54634" w:rsidRPr="00874395" w:rsidRDefault="00ED6E3E" w:rsidP="000D14FA">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W</w:t>
      </w:r>
      <w:r w:rsidR="00D54634" w:rsidRPr="00874395">
        <w:rPr>
          <w:rFonts w:ascii="Times New Roman" w:hAnsi="Times New Roman" w:cs="Times New Roman"/>
          <w:lang w:eastAsia="zh-CN"/>
        </w:rPr>
        <w:t>e review</w:t>
      </w:r>
      <w:r>
        <w:rPr>
          <w:rFonts w:ascii="Times New Roman" w:hAnsi="Times New Roman" w:cs="Times New Roman"/>
          <w:lang w:eastAsia="zh-CN"/>
        </w:rPr>
        <w:t xml:space="preserve"> evidence supporting </w:t>
      </w:r>
      <w:r w:rsidR="007B6DD4">
        <w:rPr>
          <w:rFonts w:ascii="Times New Roman" w:hAnsi="Times New Roman" w:cs="Times New Roman"/>
          <w:lang w:eastAsia="zh-CN"/>
        </w:rPr>
        <w:t>both</w:t>
      </w:r>
      <w:r>
        <w:rPr>
          <w:rFonts w:ascii="Times New Roman" w:hAnsi="Times New Roman" w:cs="Times New Roman"/>
          <w:lang w:eastAsia="zh-CN"/>
        </w:rPr>
        <w:t xml:space="preserve"> account</w:t>
      </w:r>
      <w:r w:rsidR="007B6DD4">
        <w:rPr>
          <w:rFonts w:ascii="Times New Roman" w:hAnsi="Times New Roman" w:cs="Times New Roman"/>
          <w:lang w:eastAsia="zh-CN"/>
        </w:rPr>
        <w:t>s</w:t>
      </w:r>
      <w:r>
        <w:rPr>
          <w:rFonts w:ascii="Times New Roman" w:hAnsi="Times New Roman" w:cs="Times New Roman"/>
          <w:lang w:eastAsia="zh-CN"/>
        </w:rPr>
        <w:t xml:space="preserve"> </w:t>
      </w:r>
      <w:r w:rsidR="00824D61">
        <w:rPr>
          <w:rFonts w:ascii="Times New Roman" w:hAnsi="Times New Roman" w:cs="Times New Roman"/>
          <w:lang w:eastAsia="zh-CN"/>
        </w:rPr>
        <w:t xml:space="preserve">from research </w:t>
      </w:r>
      <w:r w:rsidR="007B6DD4">
        <w:rPr>
          <w:rFonts w:ascii="Times New Roman" w:hAnsi="Times New Roman" w:cs="Times New Roman"/>
          <w:lang w:eastAsia="zh-CN"/>
        </w:rPr>
        <w:t xml:space="preserve">conducted </w:t>
      </w:r>
      <w:r w:rsidR="00D54634" w:rsidRPr="00874395">
        <w:rPr>
          <w:rFonts w:ascii="Times New Roman" w:hAnsi="Times New Roman" w:cs="Times New Roman"/>
          <w:lang w:eastAsia="zh-CN"/>
        </w:rPr>
        <w:t xml:space="preserve">over </w:t>
      </w:r>
      <w:r w:rsidR="00824D61">
        <w:rPr>
          <w:rFonts w:ascii="Times New Roman" w:hAnsi="Times New Roman" w:cs="Times New Roman"/>
          <w:lang w:eastAsia="zh-CN"/>
        </w:rPr>
        <w:t xml:space="preserve">the past </w:t>
      </w:r>
      <w:r w:rsidR="00D54634" w:rsidRPr="00874395">
        <w:rPr>
          <w:rFonts w:ascii="Times New Roman" w:hAnsi="Times New Roman" w:cs="Times New Roman"/>
          <w:lang w:eastAsia="zh-CN"/>
        </w:rPr>
        <w:t xml:space="preserve">50 years. </w:t>
      </w:r>
      <w:r w:rsidR="005E0B45">
        <w:rPr>
          <w:rFonts w:ascii="Times New Roman" w:hAnsi="Times New Roman" w:cs="Times New Roman"/>
          <w:lang w:eastAsia="zh-CN"/>
        </w:rPr>
        <w:t xml:space="preserve">For the low-dimensional account, we </w:t>
      </w:r>
      <w:r w:rsidR="007B6DD4">
        <w:rPr>
          <w:rFonts w:ascii="Times New Roman" w:hAnsi="Times New Roman" w:cs="Times New Roman"/>
          <w:lang w:eastAsia="zh-CN"/>
        </w:rPr>
        <w:t xml:space="preserve">highlight findings </w:t>
      </w:r>
      <w:r w:rsidR="00D67B3E">
        <w:rPr>
          <w:rFonts w:ascii="Times New Roman" w:hAnsi="Times New Roman" w:cs="Times New Roman"/>
          <w:lang w:eastAsia="zh-CN"/>
        </w:rPr>
        <w:t>including</w:t>
      </w:r>
      <w:r w:rsidR="005E0B45">
        <w:rPr>
          <w:rFonts w:ascii="Times New Roman" w:hAnsi="Times New Roman" w:cs="Times New Roman"/>
          <w:lang w:eastAsia="zh-CN"/>
        </w:rPr>
        <w:t xml:space="preserve"> the</w:t>
      </w:r>
      <w:r w:rsidR="00D54634" w:rsidRPr="00874395">
        <w:rPr>
          <w:rFonts w:ascii="Times New Roman" w:hAnsi="Times New Roman" w:cs="Times New Roman"/>
          <w:lang w:eastAsia="zh-CN"/>
        </w:rPr>
        <w:t xml:space="preserve"> </w:t>
      </w:r>
      <w:commentRangeStart w:id="22"/>
      <w:r w:rsidR="00D54634" w:rsidRPr="00874395">
        <w:rPr>
          <w:rFonts w:ascii="Times New Roman" w:hAnsi="Times New Roman" w:cs="Times New Roman"/>
          <w:lang w:eastAsia="zh-CN"/>
        </w:rPr>
        <w:t xml:space="preserve">beauty-is-good </w:t>
      </w:r>
      <w:r w:rsidR="005E0B45">
        <w:rPr>
          <w:rFonts w:ascii="Times New Roman" w:hAnsi="Times New Roman" w:cs="Times New Roman"/>
          <w:lang w:eastAsia="zh-CN"/>
        </w:rPr>
        <w:t>stereotype</w:t>
      </w:r>
      <w:commentRangeEnd w:id="22"/>
      <w:r w:rsidR="00CD48AA">
        <w:rPr>
          <w:rStyle w:val="af3"/>
        </w:rPr>
        <w:commentReference w:id="22"/>
      </w:r>
      <w:r w:rsidR="005E0B45">
        <w:rPr>
          <w:rFonts w:ascii="Times New Roman" w:hAnsi="Times New Roman" w:cs="Times New Roman"/>
          <w:lang w:eastAsia="zh-CN"/>
        </w:rPr>
        <w:t xml:space="preserve"> and the small number of core psychological dimensions.</w:t>
      </w:r>
      <w:r w:rsidR="00D54634" w:rsidRPr="00874395">
        <w:rPr>
          <w:rFonts w:ascii="Times New Roman" w:hAnsi="Times New Roman" w:cs="Times New Roman"/>
          <w:lang w:eastAsia="zh-CN"/>
        </w:rPr>
        <w:t xml:space="preserve"> </w:t>
      </w:r>
      <w:r w:rsidR="005E0B45">
        <w:rPr>
          <w:rFonts w:ascii="Times New Roman" w:hAnsi="Times New Roman" w:cs="Times New Roman"/>
          <w:lang w:eastAsia="zh-CN"/>
        </w:rPr>
        <w:t>For the high-dimensional account, we discuss</w:t>
      </w:r>
      <w:r w:rsidR="007B6DD4">
        <w:rPr>
          <w:rFonts w:ascii="Times New Roman" w:hAnsi="Times New Roman" w:cs="Times New Roman"/>
          <w:lang w:eastAsia="zh-CN"/>
        </w:rPr>
        <w:t xml:space="preserve"> more</w:t>
      </w:r>
      <w:r w:rsidR="005E0B45">
        <w:rPr>
          <w:rFonts w:ascii="Times New Roman" w:hAnsi="Times New Roman" w:cs="Times New Roman"/>
          <w:lang w:eastAsia="zh-CN"/>
        </w:rPr>
        <w:t xml:space="preserve"> recent studies</w:t>
      </w:r>
      <w:r w:rsidR="007B6DD4">
        <w:rPr>
          <w:rFonts w:ascii="Times New Roman" w:hAnsi="Times New Roman" w:cs="Times New Roman"/>
          <w:lang w:eastAsia="zh-CN"/>
        </w:rPr>
        <w:t xml:space="preserve"> that</w:t>
      </w:r>
      <w:r w:rsidR="005E0B45">
        <w:rPr>
          <w:rFonts w:ascii="Times New Roman" w:hAnsi="Times New Roman" w:cs="Times New Roman"/>
          <w:lang w:eastAsia="zh-CN"/>
        </w:rPr>
        <w:t xml:space="preserve"> challeng</w:t>
      </w:r>
      <w:r w:rsidR="007B6DD4">
        <w:rPr>
          <w:rFonts w:ascii="Times New Roman" w:hAnsi="Times New Roman" w:cs="Times New Roman"/>
          <w:lang w:eastAsia="zh-CN"/>
        </w:rPr>
        <w:t>e</w:t>
      </w:r>
      <w:r w:rsidR="005E0B45">
        <w:rPr>
          <w:rFonts w:ascii="Times New Roman" w:hAnsi="Times New Roman" w:cs="Times New Roman"/>
          <w:lang w:eastAsia="zh-CN"/>
        </w:rPr>
        <w:t xml:space="preserve"> the </w:t>
      </w:r>
      <w:r w:rsidR="007B6DD4">
        <w:rPr>
          <w:rFonts w:ascii="Times New Roman" w:hAnsi="Times New Roman" w:cs="Times New Roman"/>
          <w:lang w:eastAsia="zh-CN"/>
        </w:rPr>
        <w:t xml:space="preserve">validity of </w:t>
      </w:r>
      <w:r w:rsidR="00877306">
        <w:rPr>
          <w:rFonts w:ascii="Times New Roman" w:hAnsi="Times New Roman" w:cs="Times New Roman"/>
          <w:lang w:eastAsia="zh-CN"/>
        </w:rPr>
        <w:t>the few</w:t>
      </w:r>
      <w:r w:rsidR="007B6DD4">
        <w:rPr>
          <w:rFonts w:ascii="Times New Roman" w:hAnsi="Times New Roman" w:cs="Times New Roman"/>
          <w:lang w:eastAsia="zh-CN"/>
        </w:rPr>
        <w:t xml:space="preserve"> </w:t>
      </w:r>
      <w:proofErr w:type="gramStart"/>
      <w:r w:rsidR="007B6DD4">
        <w:rPr>
          <w:rFonts w:ascii="Times New Roman" w:hAnsi="Times New Roman" w:cs="Times New Roman"/>
          <w:lang w:eastAsia="zh-CN"/>
        </w:rPr>
        <w:t>core</w:t>
      </w:r>
      <w:proofErr w:type="gramEnd"/>
      <w:r w:rsidR="005E0B45">
        <w:rPr>
          <w:rFonts w:ascii="Times New Roman" w:hAnsi="Times New Roman" w:cs="Times New Roman"/>
          <w:lang w:eastAsia="zh-CN"/>
        </w:rPr>
        <w:t xml:space="preserve"> psychological dimensions</w:t>
      </w:r>
      <w:r w:rsidR="00877306">
        <w:rPr>
          <w:rFonts w:ascii="Times New Roman" w:hAnsi="Times New Roman" w:cs="Times New Roman"/>
          <w:lang w:eastAsia="zh-CN"/>
        </w:rPr>
        <w:t>—and, in some cases, questions the</w:t>
      </w:r>
      <w:r w:rsidR="005E0B45">
        <w:rPr>
          <w:rFonts w:ascii="Times New Roman" w:hAnsi="Times New Roman" w:cs="Times New Roman"/>
          <w:lang w:eastAsia="zh-CN"/>
        </w:rPr>
        <w:t xml:space="preserve"> latent dimension</w:t>
      </w:r>
      <w:r w:rsidR="00877306">
        <w:rPr>
          <w:rFonts w:ascii="Times New Roman" w:hAnsi="Times New Roman" w:cs="Times New Roman"/>
          <w:lang w:eastAsia="zh-CN"/>
        </w:rPr>
        <w:t>al</w:t>
      </w:r>
      <w:r w:rsidR="005E0B45">
        <w:rPr>
          <w:rFonts w:ascii="Times New Roman" w:hAnsi="Times New Roman" w:cs="Times New Roman"/>
          <w:lang w:eastAsia="zh-CN"/>
        </w:rPr>
        <w:t xml:space="preserve"> structure altogether. </w:t>
      </w:r>
    </w:p>
    <w:p w14:paraId="6E817048" w14:textId="02982AFD" w:rsidR="00D54634" w:rsidRPr="00874395" w:rsidRDefault="00724AC0" w:rsidP="00EC40AA">
      <w:pPr>
        <w:pStyle w:val="2"/>
        <w:spacing w:beforeLines="50" w:before="156" w:afterLines="50" w:after="156"/>
        <w:rPr>
          <w:rFonts w:ascii="Times New Roman" w:hAnsi="Times New Roman" w:cs="Times New Roman"/>
          <w:b/>
          <w:bCs/>
          <w:color w:val="000000" w:themeColor="text1"/>
          <w:sz w:val="24"/>
          <w:szCs w:val="24"/>
          <w:lang w:eastAsia="zh-CN"/>
        </w:rPr>
      </w:pPr>
      <w:r w:rsidRPr="00642EC9">
        <w:rPr>
          <w:rFonts w:ascii="Times New Roman" w:hAnsi="Times New Roman" w:cs="Times New Roman"/>
          <w:b/>
          <w:bCs/>
          <w:color w:val="000000" w:themeColor="text1"/>
          <w:sz w:val="24"/>
          <w:szCs w:val="24"/>
        </w:rPr>
        <w:t>Low-</w:t>
      </w:r>
      <w:r w:rsidR="000D14FA" w:rsidRPr="00642EC9">
        <w:rPr>
          <w:rFonts w:ascii="Times New Roman" w:hAnsi="Times New Roman" w:cs="Times New Roman" w:hint="eastAsia"/>
          <w:b/>
          <w:bCs/>
          <w:color w:val="000000" w:themeColor="text1"/>
          <w:sz w:val="24"/>
          <w:szCs w:val="24"/>
          <w:lang w:eastAsia="zh-CN"/>
        </w:rPr>
        <w:t>D</w:t>
      </w:r>
      <w:r w:rsidR="00874395" w:rsidRPr="00642EC9">
        <w:rPr>
          <w:rFonts w:ascii="Times New Roman" w:hAnsi="Times New Roman" w:cs="Times New Roman"/>
          <w:b/>
          <w:bCs/>
          <w:color w:val="000000" w:themeColor="text1"/>
          <w:sz w:val="24"/>
          <w:szCs w:val="24"/>
        </w:rPr>
        <w:t xml:space="preserve">imensional </w:t>
      </w:r>
      <w:r w:rsidR="006442F4" w:rsidRPr="00642EC9">
        <w:rPr>
          <w:rFonts w:ascii="Times New Roman" w:hAnsi="Times New Roman" w:cs="Times New Roman"/>
          <w:b/>
          <w:bCs/>
          <w:color w:val="000000" w:themeColor="text1"/>
          <w:sz w:val="24"/>
          <w:szCs w:val="24"/>
          <w:lang w:eastAsia="zh-CN"/>
        </w:rPr>
        <w:t>Social Cognition</w:t>
      </w:r>
    </w:p>
    <w:p w14:paraId="0C2FF332" w14:textId="31AAAF6D" w:rsidR="00345C06" w:rsidRDefault="00D54634" w:rsidP="000D14FA">
      <w:pPr>
        <w:spacing w:beforeLines="50" w:before="156" w:afterLines="50" w:after="156"/>
        <w:ind w:firstLine="420"/>
        <w:rPr>
          <w:rFonts w:ascii="Times New Roman" w:hAnsi="Times New Roman" w:cs="Times New Roman"/>
          <w:lang w:eastAsia="zh-CN"/>
        </w:rPr>
      </w:pPr>
      <w:r w:rsidRPr="00874395">
        <w:rPr>
          <w:rFonts w:ascii="Times New Roman" w:hAnsi="Times New Roman" w:cs="Times New Roman"/>
          <w:lang w:eastAsia="zh-CN"/>
        </w:rPr>
        <w:t xml:space="preserve">Dion and colleagues </w:t>
      </w:r>
      <w:r w:rsidR="00642EC9">
        <w:rPr>
          <w:rFonts w:ascii="Times New Roman" w:hAnsi="Times New Roman" w:cs="Times New Roman"/>
          <w:lang w:eastAsia="zh-CN"/>
        </w:rPr>
        <w:t xml:space="preserve">in 1972 first </w:t>
      </w:r>
      <w:r w:rsidRPr="00874395">
        <w:rPr>
          <w:rFonts w:ascii="Times New Roman" w:hAnsi="Times New Roman" w:cs="Times New Roman"/>
          <w:lang w:eastAsia="zh-CN"/>
        </w:rPr>
        <w:t>demonstrated that people tend to attribute positive qualities</w:t>
      </w:r>
      <w:r w:rsidR="0092665C">
        <w:rPr>
          <w:rFonts w:ascii="Times New Roman" w:hAnsi="Times New Roman" w:cs="Times New Roman" w:hint="eastAsia"/>
          <w:lang w:eastAsia="zh-CN"/>
        </w:rPr>
        <w:t xml:space="preserve"> (e.g.,</w:t>
      </w:r>
      <w:r w:rsidRPr="00874395">
        <w:rPr>
          <w:rFonts w:ascii="Times New Roman" w:hAnsi="Times New Roman" w:cs="Times New Roman"/>
          <w:lang w:eastAsia="zh-CN"/>
        </w:rPr>
        <w:t xml:space="preserve"> socially desirable</w:t>
      </w:r>
      <w:r w:rsidR="0092665C">
        <w:rPr>
          <w:rFonts w:ascii="Times New Roman" w:hAnsi="Times New Roman" w:cs="Times New Roman" w:hint="eastAsia"/>
          <w:lang w:eastAsia="zh-CN"/>
        </w:rPr>
        <w:t>)</w:t>
      </w:r>
      <w:r w:rsidRPr="00874395">
        <w:rPr>
          <w:rFonts w:ascii="Times New Roman" w:hAnsi="Times New Roman" w:cs="Times New Roman"/>
          <w:lang w:eastAsia="zh-CN"/>
        </w:rPr>
        <w:t xml:space="preserve"> to physically attractive individuals</w:t>
      </w:r>
      <w:r w:rsidR="00642EC9">
        <w:rPr>
          <w:rFonts w:ascii="Times New Roman" w:hAnsi="Times New Roman" w:cs="Times New Roman"/>
          <w:lang w:eastAsia="zh-CN"/>
        </w:rPr>
        <w:t>—</w:t>
      </w:r>
      <w:r w:rsidR="00663B65">
        <w:rPr>
          <w:rFonts w:ascii="Times New Roman" w:hAnsi="Times New Roman" w:cs="Times New Roman"/>
          <w:lang w:eastAsia="zh-CN"/>
        </w:rPr>
        <w:t xml:space="preserve">an effect known as the </w:t>
      </w:r>
      <w:r w:rsidR="00642EC9">
        <w:rPr>
          <w:rFonts w:ascii="Times New Roman" w:hAnsi="Times New Roman" w:cs="Times New Roman"/>
          <w:lang w:eastAsia="zh-CN"/>
        </w:rPr>
        <w:t xml:space="preserve">beauty-is-good </w:t>
      </w:r>
      <w:proofErr w:type="spellStart"/>
      <w:r w:rsidR="00642EC9">
        <w:rPr>
          <w:rFonts w:ascii="Times New Roman" w:hAnsi="Times New Roman" w:cs="Times New Roman"/>
          <w:lang w:eastAsia="zh-CN"/>
        </w:rPr>
        <w:t>stereotype</w:t>
      </w:r>
      <w:r w:rsidR="004F3F75">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{"citationID":"DJ3seFHn","properties":{"formattedCitation":"\\super 13\\nosupersub{}","plainCitation":"13","noteIndex":0},"citationItems":[{"id":540089,"uris":["http://zotero.org/users/6113531/items/I68UQICS"],"itemData":{"id":540089,"type":"article-journal","container-title":"Journal of Personality and Social Psychology","DOI":"10.1037/h0033731","issue":"3","language":"en","page":"285-290","source":"Zotero","title":"WHAT IS BEAUTIFUL IS GOOD","volume":"24","author":[{"family":"Dion","given":"Karen"},{"family":"Walster","given":"Elaine"}],"issued":{"date-parts":[["1972"]]},"citation-key":"DionWHATBEAUTIFULGOOD1972"}}],"schema":"https://github.com/citation-style-language/schema/raw/master/csl-citation.json"} </w:instrText>
      </w:r>
      <w:r w:rsidR="004F3F75">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13</w:t>
      </w:r>
      <w:proofErr w:type="spellEnd"/>
      <w:r w:rsidR="004F3F75">
        <w:rPr>
          <w:rFonts w:ascii="Times New Roman" w:hAnsi="Times New Roman" w:cs="Times New Roman"/>
          <w:lang w:eastAsia="zh-CN"/>
        </w:rPr>
        <w:fldChar w:fldCharType="end"/>
      </w:r>
      <w:commentRangeStart w:id="23"/>
      <w:r w:rsidRPr="00874395">
        <w:rPr>
          <w:rFonts w:ascii="Times New Roman" w:hAnsi="Times New Roman" w:cs="Times New Roman"/>
          <w:lang w:eastAsia="zh-CN"/>
        </w:rPr>
        <w:t>.</w:t>
      </w:r>
      <w:commentRangeEnd w:id="23"/>
      <w:r w:rsidR="00642EC9">
        <w:rPr>
          <w:rStyle w:val="af3"/>
        </w:rPr>
        <w:commentReference w:id="23"/>
      </w:r>
      <w:r w:rsidRPr="00874395">
        <w:rPr>
          <w:rFonts w:ascii="Times New Roman" w:hAnsi="Times New Roman" w:cs="Times New Roman"/>
          <w:lang w:eastAsia="zh-CN"/>
        </w:rPr>
        <w:t xml:space="preserve"> In </w:t>
      </w:r>
      <w:r w:rsidR="00642EC9">
        <w:rPr>
          <w:rFonts w:ascii="Times New Roman" w:hAnsi="Times New Roman" w:cs="Times New Roman"/>
          <w:lang w:eastAsia="zh-CN"/>
        </w:rPr>
        <w:t>these studies</w:t>
      </w:r>
      <w:r w:rsidRPr="00874395">
        <w:rPr>
          <w:rFonts w:ascii="Times New Roman" w:hAnsi="Times New Roman" w:cs="Times New Roman"/>
          <w:lang w:eastAsia="zh-CN"/>
        </w:rPr>
        <w:t xml:space="preserve">, participants </w:t>
      </w:r>
      <w:r w:rsidR="00642EC9">
        <w:rPr>
          <w:rFonts w:ascii="Times New Roman" w:hAnsi="Times New Roman" w:cs="Times New Roman"/>
          <w:lang w:eastAsia="zh-CN"/>
        </w:rPr>
        <w:t>view</w:t>
      </w:r>
      <w:r w:rsidR="00642EC9" w:rsidRPr="00874395">
        <w:rPr>
          <w:rFonts w:ascii="Times New Roman" w:hAnsi="Times New Roman" w:cs="Times New Roman"/>
          <w:lang w:eastAsia="zh-CN"/>
        </w:rPr>
        <w:t xml:space="preserve"> </w:t>
      </w:r>
      <w:r w:rsidRPr="00874395">
        <w:rPr>
          <w:rFonts w:ascii="Times New Roman" w:hAnsi="Times New Roman" w:cs="Times New Roman"/>
          <w:lang w:eastAsia="zh-CN"/>
        </w:rPr>
        <w:t xml:space="preserve">face images </w:t>
      </w:r>
      <w:r w:rsidR="00642EC9">
        <w:rPr>
          <w:rFonts w:ascii="Times New Roman" w:hAnsi="Times New Roman" w:cs="Times New Roman"/>
          <w:lang w:eastAsia="zh-CN"/>
        </w:rPr>
        <w:t xml:space="preserve">that </w:t>
      </w:r>
      <w:r w:rsidRPr="00874395">
        <w:rPr>
          <w:rFonts w:ascii="Times New Roman" w:hAnsi="Times New Roman" w:cs="Times New Roman"/>
          <w:lang w:eastAsia="zh-CN"/>
        </w:rPr>
        <w:t xml:space="preserve">vary in attractiveness and rate </w:t>
      </w:r>
      <w:r w:rsidR="0092665C">
        <w:rPr>
          <w:rFonts w:ascii="Times New Roman" w:hAnsi="Times New Roman" w:cs="Times New Roman" w:hint="eastAsia"/>
          <w:lang w:eastAsia="zh-CN"/>
        </w:rPr>
        <w:t>them</w:t>
      </w:r>
      <w:r w:rsidRPr="00874395">
        <w:rPr>
          <w:rFonts w:ascii="Times New Roman" w:hAnsi="Times New Roman" w:cs="Times New Roman"/>
          <w:lang w:eastAsia="zh-CN"/>
        </w:rPr>
        <w:t xml:space="preserve"> </w:t>
      </w:r>
      <w:r w:rsidR="00642EC9">
        <w:rPr>
          <w:rFonts w:ascii="Times New Roman" w:hAnsi="Times New Roman" w:cs="Times New Roman"/>
          <w:lang w:eastAsia="zh-CN"/>
        </w:rPr>
        <w:t>on</w:t>
      </w:r>
      <w:r w:rsidR="0092665C">
        <w:rPr>
          <w:rFonts w:ascii="Times New Roman" w:hAnsi="Times New Roman" w:cs="Times New Roman" w:hint="eastAsia"/>
          <w:lang w:eastAsia="zh-CN"/>
        </w:rPr>
        <w:t xml:space="preserve"> </w:t>
      </w:r>
      <w:r w:rsidRPr="00874395">
        <w:rPr>
          <w:rFonts w:ascii="Times New Roman" w:hAnsi="Times New Roman" w:cs="Times New Roman"/>
          <w:lang w:eastAsia="zh-CN"/>
        </w:rPr>
        <w:t xml:space="preserve">multiple traits. Subsequent research, </w:t>
      </w:r>
      <w:r w:rsidR="0092665C">
        <w:rPr>
          <w:rFonts w:ascii="Times New Roman" w:hAnsi="Times New Roman" w:cs="Times New Roman" w:hint="eastAsia"/>
          <w:lang w:eastAsia="zh-CN"/>
        </w:rPr>
        <w:t>including</w:t>
      </w:r>
      <w:r w:rsidRPr="00874395">
        <w:rPr>
          <w:rFonts w:ascii="Times New Roman" w:hAnsi="Times New Roman" w:cs="Times New Roman"/>
          <w:lang w:eastAsia="zh-CN"/>
        </w:rPr>
        <w:t xml:space="preserve"> large-scale meta-analytic reviews in </w:t>
      </w:r>
      <w:r w:rsidR="0092665C">
        <w:rPr>
          <w:rFonts w:ascii="Times New Roman" w:hAnsi="Times New Roman" w:cs="Times New Roman" w:hint="eastAsia"/>
          <w:lang w:eastAsia="zh-CN"/>
        </w:rPr>
        <w:t xml:space="preserve">the </w:t>
      </w:r>
      <w:proofErr w:type="spellStart"/>
      <w:r w:rsidRPr="00874395">
        <w:rPr>
          <w:rFonts w:ascii="Times New Roman" w:hAnsi="Times New Roman" w:cs="Times New Roman"/>
          <w:lang w:eastAsia="zh-CN"/>
        </w:rPr>
        <w:t>1990s</w:t>
      </w:r>
      <w:proofErr w:type="spellEnd"/>
      <w:r w:rsidRPr="00874395">
        <w:rPr>
          <w:rFonts w:ascii="Times New Roman" w:hAnsi="Times New Roman" w:cs="Times New Roman"/>
          <w:lang w:eastAsia="zh-CN"/>
        </w:rPr>
        <w:t xml:space="preserve">, confirmed the robustness and prevalence of this </w:t>
      </w:r>
      <w:proofErr w:type="spellStart"/>
      <w:r w:rsidR="00642EC9">
        <w:rPr>
          <w:rFonts w:ascii="Times New Roman" w:hAnsi="Times New Roman" w:cs="Times New Roman"/>
          <w:lang w:eastAsia="zh-CN"/>
        </w:rPr>
        <w:t>stereotype</w:t>
      </w:r>
      <w:r w:rsidR="004F3F75">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{"citationID":"ZAZofTJw","properties":{"formattedCitation":"\\super 14,16,31\\nosupersub{}","plainCitation":"14,16,31","noteIndex":0},"citationItems":[{"id":540335,"uris":["http://zotero.org/users/6113531/items/UWJT7TYS"],"itemData":{"id":540335,"type":"article-journal","container-title":"Psychological Bulletin","issue":"1","language":"en","page":"109-128","source":"Zotero","title":"What Is Beautiful Is Good, But. . .: A Meta-Anatytic Review of Research on the Physical Attractiveness Stereotype","volume":"110","author":[{"family":"Eagjy","given":"Alice H"},{"family":"Ashmore","given":"Richard D"},{"family":"Makhijani","given":"Mona G"}],"issued":{"date-parts":[["1991"]]},"citation-key":"EagjyWhatBeautifulGood1991"}},{"id":550874,"uris":["http://zotero.org/users/6113531/items/2YTZTNHU"],"itemData":{"id":550874,"type":"article-journal","container-title":"Psychological Bulletin","DOI":"10.1037/0033-2909.111.2.304","ISSN":"1939-1455, 0033-2909","issue":"2","journalAbbreviation":"Psychological Bulletin","language":"en","page":"304-341","source":"DOI.org (Crossref)","title":"Good-looking people are not what we think.","volume":"111","author":[{"family":"Feingold","given":"Alan"}],"issued":{"date-parts":[["1992",3]]},"citation-key":"FeingoldGoodlookingpeopleare1992"}},{"id":539777,"uris":["http://zotero.org/users/6113531/items/L6JL3GUI"],"itemData":{"id":539777,"type":"article-journal","abstract":"Meta-analysis was used to test hypotheses about the relationship between physical attractiveness and intellectual competence. In support of status generalization theory and implicit personality theory, attractive people were perceived as more competent than less attractive people. Attractiveness effects were stronger for males than for females, and stronger when explicit information about competence was absent than when it was present, in keeping with status generalization theory. In partial support of status generalization theory and expectancy theory, attractiveness was related to actual competence in children, but not in adults. Direct measures of competence were influenced strongly more by attractiveness than were indirect measures, as predicted by status generalization theory. Implications for theory, organizational policy, and future research are discussed.","container-title":"Social Psychology Quarterly","DOI":"10.2307/2787149","ISSN":"0190-2725","issue":"2","note":"publisher: [Sage Publications, Inc., American Sociological Association]","page":"108-122","source":"JSTOR","title":"Physical Attractiveness and Intellectual Competence: A Meta-Analytic Review","title-short":"Physical Attractiveness and Intellectual Competence","volume":"58","author":[{"family":"Jackson","given":"Linda A."},{"family":"Hunter","given":"John E."},{"family":"Hodge","given":"Carole N."}],"issued":{"date-parts":[["1995"]]},"citation-key":"JacksonPhysicalAttractivenessIntellectual1995"}}],"schema":"https://github.com/citation-style-language/schema/raw/master/csl-citation.json"} </w:instrText>
      </w:r>
      <w:r w:rsidR="004F3F75">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14,16,31</w:t>
      </w:r>
      <w:proofErr w:type="spellEnd"/>
      <w:r w:rsidR="004F3F75">
        <w:rPr>
          <w:rFonts w:ascii="Times New Roman" w:hAnsi="Times New Roman" w:cs="Times New Roman"/>
          <w:lang w:eastAsia="zh-CN"/>
        </w:rPr>
        <w:fldChar w:fldCharType="end"/>
      </w:r>
      <w:r w:rsidRPr="00874395">
        <w:rPr>
          <w:rFonts w:ascii="Times New Roman" w:hAnsi="Times New Roman" w:cs="Times New Roman"/>
          <w:lang w:eastAsia="zh-CN"/>
        </w:rPr>
        <w:t xml:space="preserve">. </w:t>
      </w:r>
      <w:ins w:id="24" w:author="Lu, Junsong" w:date="2025-08-20T22:06:00Z" w16du:dateUtc="2025-08-20T14:06:00Z">
        <w:r w:rsidR="004F3F75">
          <w:rPr>
            <w:rFonts w:ascii="Times New Roman" w:hAnsi="Times New Roman" w:cs="Times New Roman" w:hint="eastAsia"/>
            <w:lang w:eastAsia="zh-CN"/>
          </w:rPr>
          <w:t>For ex</w:t>
        </w:r>
      </w:ins>
      <w:ins w:id="25" w:author="Lu, Junsong" w:date="2025-08-20T22:07:00Z" w16du:dateUtc="2025-08-20T14:07:00Z">
        <w:r w:rsidR="004F3F75">
          <w:rPr>
            <w:rFonts w:ascii="Times New Roman" w:hAnsi="Times New Roman" w:cs="Times New Roman" w:hint="eastAsia"/>
            <w:lang w:eastAsia="zh-CN"/>
          </w:rPr>
          <w:t xml:space="preserve">ample, </w:t>
        </w:r>
      </w:ins>
      <w:proofErr w:type="spellStart"/>
      <w:r w:rsidRPr="00874395">
        <w:rPr>
          <w:rFonts w:ascii="Times New Roman" w:hAnsi="Times New Roman" w:cs="Times New Roman"/>
          <w:lang w:eastAsia="zh-CN"/>
        </w:rPr>
        <w:t>Eagjy</w:t>
      </w:r>
      <w:proofErr w:type="spellEnd"/>
      <w:r w:rsidRPr="00874395">
        <w:rPr>
          <w:rFonts w:ascii="Times New Roman" w:hAnsi="Times New Roman" w:cs="Times New Roman"/>
          <w:lang w:eastAsia="zh-CN"/>
        </w:rPr>
        <w:t xml:space="preserve"> </w:t>
      </w:r>
      <w:r w:rsidR="00642EC9">
        <w:rPr>
          <w:rFonts w:ascii="Times New Roman" w:hAnsi="Times New Roman" w:cs="Times New Roman"/>
          <w:lang w:eastAsia="zh-CN"/>
        </w:rPr>
        <w:t xml:space="preserve">and </w:t>
      </w:r>
      <w:proofErr w:type="spellStart"/>
      <w:r w:rsidR="00642EC9">
        <w:rPr>
          <w:rFonts w:ascii="Times New Roman" w:hAnsi="Times New Roman" w:cs="Times New Roman"/>
          <w:lang w:eastAsia="zh-CN"/>
        </w:rPr>
        <w:t>colleagues</w:t>
      </w:r>
      <w:r w:rsidR="00A21327">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{"citationID":"IsrFSQbf","properties":{"formattedCitation":"\\super 14\\nosupersub{}","plainCitation":"14","noteIndex":0},"citationItems":[{"id":540335,"uris":["http://zotero.org/users/6113531/items/UWJT7TYS"],"itemData":{"id":540335,"type":"article-journal","container-title":"Psychological Bulletin","issue":"1","language":"en","page":"109-128","source":"Zotero","title":"What Is Beautiful Is Good, But. . .: A Meta-Anatytic Review of Research on the Physical Attractiveness Stereotype","volume":"110","author":[{"family":"Eagjy","given":"Alice H"},{"family":"Ashmore","given":"Richard D"},{"family":"Makhijani","given":"Mona G"}],"issued":{"date-parts":[["1991"]]},"citation-key":"EagjyWhatBeautifulGood1991"}}],"schema":"https://github.com/citation-style-language/schema/raw/master/csl-citation.json"} </w:instrText>
      </w:r>
      <w:r w:rsidR="00A21327">
        <w:rPr>
          <w:rFonts w:ascii="Times New Roman" w:hAnsi="Times New Roman" w:cs="Times New Roman"/>
          <w:lang w:eastAsia="zh-CN"/>
        </w:rPr>
        <w:fldChar w:fldCharType="separate"/>
      </w:r>
      <w:r w:rsidR="00A21327" w:rsidRPr="00A21327">
        <w:rPr>
          <w:rFonts w:ascii="Times New Roman" w:hAnsi="Times New Roman" w:cs="Times New Roman"/>
          <w:vertAlign w:val="superscript"/>
        </w:rPr>
        <w:t>14</w:t>
      </w:r>
      <w:proofErr w:type="spellEnd"/>
      <w:r w:rsidR="00A21327">
        <w:rPr>
          <w:rFonts w:ascii="Times New Roman" w:hAnsi="Times New Roman" w:cs="Times New Roman"/>
          <w:lang w:eastAsia="zh-CN"/>
        </w:rPr>
        <w:fldChar w:fldCharType="end"/>
      </w:r>
      <w:r w:rsidRPr="00874395">
        <w:rPr>
          <w:rFonts w:ascii="Times New Roman" w:hAnsi="Times New Roman" w:cs="Times New Roman"/>
          <w:lang w:eastAsia="zh-CN"/>
        </w:rPr>
        <w:t xml:space="preserve"> </w:t>
      </w:r>
      <w:r w:rsidR="00642EC9">
        <w:rPr>
          <w:rFonts w:ascii="Times New Roman" w:hAnsi="Times New Roman" w:cs="Times New Roman"/>
          <w:lang w:eastAsia="zh-CN"/>
        </w:rPr>
        <w:t>showed</w:t>
      </w:r>
      <w:r w:rsidR="00642EC9" w:rsidRPr="00874395">
        <w:rPr>
          <w:rFonts w:ascii="Times New Roman" w:hAnsi="Times New Roman" w:cs="Times New Roman"/>
          <w:lang w:eastAsia="zh-CN"/>
        </w:rPr>
        <w:t xml:space="preserve"> </w:t>
      </w:r>
      <w:r w:rsidRPr="00874395">
        <w:rPr>
          <w:rFonts w:ascii="Times New Roman" w:hAnsi="Times New Roman" w:cs="Times New Roman"/>
          <w:lang w:eastAsia="zh-CN"/>
        </w:rPr>
        <w:t xml:space="preserve">that </w:t>
      </w:r>
      <w:r w:rsidR="00642EC9">
        <w:rPr>
          <w:rFonts w:ascii="Times New Roman" w:hAnsi="Times New Roman" w:cs="Times New Roman"/>
          <w:lang w:eastAsia="zh-CN"/>
        </w:rPr>
        <w:t>this stereotype</w:t>
      </w:r>
      <w:r w:rsidRPr="00874395">
        <w:rPr>
          <w:rFonts w:ascii="Times New Roman" w:hAnsi="Times New Roman" w:cs="Times New Roman"/>
          <w:lang w:eastAsia="zh-CN"/>
        </w:rPr>
        <w:t xml:space="preserve"> is more pronounced </w:t>
      </w:r>
      <w:r w:rsidR="001704C4">
        <w:rPr>
          <w:rFonts w:ascii="Times New Roman" w:hAnsi="Times New Roman" w:cs="Times New Roman"/>
          <w:lang w:eastAsia="zh-CN"/>
        </w:rPr>
        <w:t>for</w:t>
      </w:r>
      <w:r w:rsidRPr="00874395">
        <w:rPr>
          <w:rFonts w:ascii="Times New Roman" w:hAnsi="Times New Roman" w:cs="Times New Roman"/>
          <w:lang w:eastAsia="zh-CN"/>
        </w:rPr>
        <w:t xml:space="preserve"> interpersonal </w:t>
      </w:r>
      <w:r w:rsidR="001704C4">
        <w:rPr>
          <w:rFonts w:ascii="Times New Roman" w:hAnsi="Times New Roman" w:cs="Times New Roman"/>
          <w:lang w:eastAsia="zh-CN"/>
        </w:rPr>
        <w:t>evaluations</w:t>
      </w:r>
      <w:r w:rsidR="001704C4" w:rsidRPr="00874395">
        <w:rPr>
          <w:rFonts w:ascii="Times New Roman" w:hAnsi="Times New Roman" w:cs="Times New Roman"/>
          <w:lang w:eastAsia="zh-CN"/>
        </w:rPr>
        <w:t xml:space="preserve"> </w:t>
      </w:r>
      <w:r w:rsidR="00A21327">
        <w:rPr>
          <w:rFonts w:ascii="Times New Roman" w:hAnsi="Times New Roman" w:cs="Times New Roman" w:hint="eastAsia"/>
          <w:lang w:eastAsia="zh-CN"/>
        </w:rPr>
        <w:t>(e.g., sociability) and</w:t>
      </w:r>
      <w:r w:rsidRPr="00874395">
        <w:rPr>
          <w:rFonts w:ascii="Times New Roman" w:hAnsi="Times New Roman" w:cs="Times New Roman"/>
          <w:lang w:eastAsia="zh-CN"/>
        </w:rPr>
        <w:t xml:space="preserve"> weaker </w:t>
      </w:r>
      <w:r w:rsidR="001704C4">
        <w:rPr>
          <w:rFonts w:ascii="Times New Roman" w:hAnsi="Times New Roman" w:cs="Times New Roman"/>
          <w:lang w:eastAsia="zh-CN"/>
        </w:rPr>
        <w:t xml:space="preserve">for </w:t>
      </w:r>
      <w:r w:rsidR="00CE4A7B">
        <w:rPr>
          <w:rFonts w:ascii="Times New Roman" w:hAnsi="Times New Roman" w:cs="Times New Roman"/>
          <w:lang w:eastAsia="zh-CN"/>
        </w:rPr>
        <w:t>capability</w:t>
      </w:r>
      <w:r w:rsidR="00663B65">
        <w:rPr>
          <w:rFonts w:ascii="Times New Roman" w:hAnsi="Times New Roman" w:cs="Times New Roman"/>
          <w:lang w:eastAsia="zh-CN"/>
        </w:rPr>
        <w:t>-related</w:t>
      </w:r>
      <w:r w:rsidR="00CE4A7B">
        <w:rPr>
          <w:rFonts w:ascii="Times New Roman" w:hAnsi="Times New Roman" w:cs="Times New Roman"/>
          <w:lang w:eastAsia="zh-CN"/>
        </w:rPr>
        <w:t xml:space="preserve"> </w:t>
      </w:r>
      <w:r w:rsidR="001704C4">
        <w:rPr>
          <w:rFonts w:ascii="Times New Roman" w:hAnsi="Times New Roman" w:cs="Times New Roman"/>
          <w:lang w:eastAsia="zh-CN"/>
        </w:rPr>
        <w:t>evaluations</w:t>
      </w:r>
      <w:r w:rsidR="00A21327">
        <w:rPr>
          <w:rFonts w:ascii="Times New Roman" w:hAnsi="Times New Roman" w:cs="Times New Roman" w:hint="eastAsia"/>
          <w:lang w:eastAsia="zh-CN"/>
        </w:rPr>
        <w:t xml:space="preserve"> like </w:t>
      </w:r>
      <w:r w:rsidRPr="00874395">
        <w:rPr>
          <w:rFonts w:ascii="Times New Roman" w:hAnsi="Times New Roman" w:cs="Times New Roman"/>
          <w:lang w:eastAsia="zh-CN"/>
        </w:rPr>
        <w:t xml:space="preserve">intelligence and integrity. </w:t>
      </w:r>
    </w:p>
    <w:p w14:paraId="6C422F69" w14:textId="68C99868" w:rsidR="00D30D65" w:rsidRDefault="00CE4A7B" w:rsidP="000D14FA">
      <w:pPr>
        <w:spacing w:beforeLines="50" w:before="156" w:afterLines="50" w:after="156"/>
        <w:ind w:firstLine="420"/>
        <w:rPr>
          <w:rFonts w:ascii="Times New Roman" w:hAnsi="Times New Roman" w:cs="Times New Roman"/>
          <w:lang w:eastAsia="zh-CN"/>
        </w:rPr>
      </w:pPr>
      <w:commentRangeStart w:id="26"/>
      <w:r>
        <w:rPr>
          <w:rFonts w:ascii="Times New Roman" w:hAnsi="Times New Roman" w:cs="Times New Roman"/>
          <w:lang w:eastAsia="zh-CN"/>
        </w:rPr>
        <w:t>These</w:t>
      </w:r>
      <w:commentRangeEnd w:id="26"/>
      <w:r w:rsidR="008A643C">
        <w:rPr>
          <w:rStyle w:val="af3"/>
        </w:rPr>
        <w:commentReference w:id="26"/>
      </w:r>
      <w:r>
        <w:rPr>
          <w:rFonts w:ascii="Times New Roman" w:hAnsi="Times New Roman" w:cs="Times New Roman"/>
          <w:lang w:eastAsia="zh-CN"/>
        </w:rPr>
        <w:t xml:space="preserve"> findings </w:t>
      </w:r>
      <w:del w:id="27" w:author="Lu, Junsong" w:date="2025-08-20T22:07:00Z" w16du:dateUtc="2025-08-20T14:07:00Z">
        <w:r w:rsidR="00663B65" w:rsidDel="004F3F75">
          <w:rPr>
            <w:rFonts w:ascii="Times New Roman" w:hAnsi="Times New Roman" w:cs="Times New Roman"/>
            <w:lang w:eastAsia="zh-CN"/>
          </w:rPr>
          <w:delText>has</w:delText>
        </w:r>
      </w:del>
      <w:ins w:id="28" w:author="Lu, Junsong" w:date="2025-08-20T22:07:00Z" w16du:dateUtc="2025-08-20T14:07:00Z">
        <w:r w:rsidR="004F3F75">
          <w:rPr>
            <w:rFonts w:ascii="Times New Roman" w:hAnsi="Times New Roman" w:cs="Times New Roman"/>
            <w:lang w:eastAsia="zh-CN"/>
          </w:rPr>
          <w:t>have</w:t>
        </w:r>
      </w:ins>
      <w:r w:rsidR="00663B65">
        <w:rPr>
          <w:rFonts w:ascii="Times New Roman" w:hAnsi="Times New Roman" w:cs="Times New Roman"/>
          <w:lang w:eastAsia="zh-CN"/>
        </w:rPr>
        <w:t xml:space="preserve"> sparked a large body of research investigating why people hold such a stereotype—namely, whether it reflects an objective correlation between attractiveness and positive traits</w:t>
      </w:r>
      <w:r w:rsidR="00E00FE7">
        <w:rPr>
          <w:rFonts w:ascii="Times New Roman" w:hAnsi="Times New Roman" w:cs="Times New Roman"/>
          <w:lang w:eastAsia="zh-CN"/>
        </w:rPr>
        <w:t>, or whether it arises merely from cognitive heuristics</w:t>
      </w:r>
      <w:r w:rsidR="00A21327" w:rsidRPr="00A21327">
        <w:rPr>
          <w:rFonts w:ascii="Times New Roman" w:hAnsi="Times New Roman" w:cs="Times New Roman"/>
          <w:lang w:eastAsia="zh-CN"/>
        </w:rPr>
        <w:t xml:space="preserve">. While meta-analyses reported minimal correlations between </w:t>
      </w:r>
      <w:r w:rsidR="00E00FE7">
        <w:rPr>
          <w:rFonts w:ascii="Times New Roman" w:hAnsi="Times New Roman" w:cs="Times New Roman"/>
          <w:lang w:eastAsia="zh-CN"/>
        </w:rPr>
        <w:t xml:space="preserve">ground-truth </w:t>
      </w:r>
      <w:r w:rsidR="00A21327" w:rsidRPr="00A21327">
        <w:rPr>
          <w:rFonts w:ascii="Times New Roman" w:hAnsi="Times New Roman" w:cs="Times New Roman"/>
          <w:lang w:eastAsia="zh-CN"/>
        </w:rPr>
        <w:t>attractiveness and</w:t>
      </w:r>
      <w:r w:rsidR="00E00FE7">
        <w:rPr>
          <w:rFonts w:ascii="Times New Roman" w:hAnsi="Times New Roman" w:cs="Times New Roman"/>
          <w:lang w:eastAsia="zh-CN"/>
        </w:rPr>
        <w:t xml:space="preserve"> positive</w:t>
      </w:r>
      <w:r w:rsidR="00A21327" w:rsidRPr="00A21327">
        <w:rPr>
          <w:rFonts w:ascii="Times New Roman" w:hAnsi="Times New Roman" w:cs="Times New Roman"/>
          <w:lang w:eastAsia="zh-CN"/>
        </w:rPr>
        <w:t xml:space="preserve"> </w:t>
      </w:r>
      <w:proofErr w:type="spellStart"/>
      <w:r w:rsidR="00A21327" w:rsidRPr="00A21327">
        <w:rPr>
          <w:rFonts w:ascii="Times New Roman" w:hAnsi="Times New Roman" w:cs="Times New Roman"/>
          <w:lang w:eastAsia="zh-CN"/>
        </w:rPr>
        <w:t>traits</w:t>
      </w:r>
      <w:r w:rsidR="00715348">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{"citationID":"E6XjQuHy","properties":{"formattedCitation":"\\super 16\\nosupersub{}","plainCitation":"16","noteIndex":0},"citationItems":[{"id":550874,"uris":["http://zotero.org/users/6113531/items/2YTZTNHU"],"itemData":{"id":550874,"type":"article-journal","container-title":"Psychological Bulletin","DOI":"10.1037/0033-2909.111.2.304","ISSN":"1939-1455, 0033-2909","issue":"2","journalAbbreviation":"Psychological Bulletin","language":"en","page":"304-341","source":"DOI.org (Crossref)","title":"Good-looking people are not what we think.","volume":"111","author":[{"family":"Feingold","given":"Alan"}],"issued":{"date-parts":[["1992",3]]},"citation-key":"FeingoldGoodlookingpeopleare1992"}}],"schema":"https://github.com/citation-style-language/schema/raw/master/csl-citation.json"} </w:instrText>
      </w:r>
      <w:r w:rsidR="00715348">
        <w:rPr>
          <w:rFonts w:ascii="Times New Roman" w:hAnsi="Times New Roman" w:cs="Times New Roman"/>
          <w:lang w:eastAsia="zh-CN"/>
        </w:rPr>
        <w:fldChar w:fldCharType="separate"/>
      </w:r>
      <w:r w:rsidR="00715348" w:rsidRPr="00715348">
        <w:rPr>
          <w:rFonts w:ascii="Times New Roman" w:hAnsi="Times New Roman" w:cs="Times New Roman"/>
          <w:vertAlign w:val="superscript"/>
        </w:rPr>
        <w:t>16</w:t>
      </w:r>
      <w:proofErr w:type="spellEnd"/>
      <w:r w:rsidR="00715348">
        <w:rPr>
          <w:rFonts w:ascii="Times New Roman" w:hAnsi="Times New Roman" w:cs="Times New Roman"/>
          <w:lang w:eastAsia="zh-CN"/>
        </w:rPr>
        <w:fldChar w:fldCharType="end"/>
      </w:r>
      <w:r w:rsidR="00A21327" w:rsidRPr="00A21327">
        <w:rPr>
          <w:rFonts w:ascii="Times New Roman" w:hAnsi="Times New Roman" w:cs="Times New Roman"/>
          <w:lang w:eastAsia="zh-CN"/>
        </w:rPr>
        <w:t xml:space="preserve">, some anecdotal links were </w:t>
      </w:r>
      <w:proofErr w:type="spellStart"/>
      <w:r w:rsidR="00A21327" w:rsidRPr="00A21327">
        <w:rPr>
          <w:rFonts w:ascii="Times New Roman" w:hAnsi="Times New Roman" w:cs="Times New Roman"/>
          <w:lang w:eastAsia="zh-CN"/>
        </w:rPr>
        <w:t>found</w:t>
      </w:r>
      <w:r w:rsidR="00715348">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{"citationID":"5XwXndfZ","properties":{"formattedCitation":"\\super 17,31\\uc0\\u8211{}34\\nosupersub{}","plainCitation":"17,31–34","noteIndex":0},"citationItems":[{"id":539784,"uris":["http://zotero.org/users/6113531/items/F8YYPGJL"],"itemData":{"id":539784,"type":"article-journal","abstract":"The authors investigated accuracy of judging intelligence from facial photos of strangers across the lifespan, facial qualities contributing to accuracy, and developmental paths producing correlations between facial qualities and IQ scores. Judgments were more accurate than chance in childhood and puberty, marginally more accurate in middle adulthood, but not more accurate than chance in adolescence or late adulthood. Reliance on the valid cue of facial attractiveness could explain judges? accuracy. Multiple developmental paths contributed to relationships between facial attractiveness and IQ: biological, environmental, influences of intelligence on attractiveness, influences of attractiveness on intelligence. The findings provide a caveat to evolutionary psychologists? assumption that relationships between attractiveness and intelligence or other traits reflect an influence of ?good genes? on both, as well as to social and developmental psychologists? assumption that such relationships reflect self-fulfilling prophecy effects. Each of these mechanisms failed to explain some observed correlations.","container-title":"Personality and Social Psychology Bulletin","DOI":"10.1177/0146167202282009","ISSN":"0146-1672","issue":"2","journalAbbreviation":"Pers Soc Psychol Bull","note":"publisher: SAGE Publications Inc","page":"238-249","source":"SAGE Journals","title":"Looking Smart and Looking Good: Facial Cues to Intelligence and their Origins","title-short":"Looking Smart and Looking Good","volume":"28","author":[{"family":"Zebrowitz","given":"Leslie A."},{"family":"Hall","given":"Judith A."},{"family":"Murphy","given":"Nora A."},{"family":"Rhodes","given":"Gillian"}],"issued":{"date-parts":[["2002",2,1]]},"citation-key":"ZebrowitzLookingSmartLooking2002"}},{"id":539777,"uris":["http://zotero.org/users/6113531/items/L6JL3GUI"],"itemData":{"id":539777,"type":"article-journal","abstract":"Meta-analysis was used to test hypotheses about the relationship between physical attractiveness and intellectual competence. In support of status generalization theory and implicit personality theory, attractive people were perceived as more competent than less attractive people. Attractiveness effects were stronger for males than for females, and stronger when explicit information about competence was absent than when it was present, in keeping with status generalization theory. In partial support of status generalization theory and expectancy theory, attractiveness was related to actual competence in children, but not in adults. Direct measures of competence were influenced strongly more by attractiveness than were indirect measures, as predicted by status generalization theory. Implications for theory, organizational policy, and future research are discussed.","container-title":"Social Psychology Quarterly","DOI":"10.2307/2787149","ISSN":"0190-2725","issue":"2","note":"publisher: [Sage Publications, Inc., American Sociological Association]","page":"108-122","source":"JSTOR","title":"Physical Attractiveness and Intellectual Competence: A Meta-Analytic Review","title-short":"Physical Attractiveness and Intellectual Competence","volume":"58","author":[{"family":"Jackson","given":"Linda A."},{"family":"Hunter","given":"John E."},{"family":"Hodge","given":"Carole N."}],"issued":{"date-parts":[["1995"]]},"citation-key":"JacksonPhysicalAttractivenessIntellectual1995"}},{"id":551101,"uris":["http://zotero.org/users/6113531/items/SQBEUNJ3"],"itemData":{"id":551101,"type":"article-journal","container-title":"Psychological Bulletin","DOI":"10.1037/0033-2909.126.3.390","ISSN":"1939-1455, 0033-2909","issue":"3","journalAbbreviation":"Psychological Bulletin","language":"en","page":"390-423","source":"DOI.org (Crossref)","title":"Maxims or myths of beauty? A meta-analytic and theoretical review.","title-short":"Maxims or myths of beauty?","volume":"126","author":[{"family":"Langlois","given":"Judith H."},{"family":"Kalakanis","given":"Lisa"},{"family":"Rubenstein","given":"Adam J."},{"family":"Larson","given":"Andrea"},{"family":"Hallam","given":"Monica"},{"family":"Smoot","given":"Monica"}],"issued":{"date-parts":[["2000"]]},"citation-key":"LangloisMaximsmythsbeauty2000"}},{"id":614550,"uris":["http://zotero.org/users/6113531/items/LH6WAGC3"],"itemData":{"id":614550,"type":"article-journal","abstract":"This brief research note aims to estimate the magnitude of the association between general intelligence and physical attractiveness with large nationally representative samples from two nations. In the United Kingdom, attractive children are more intelligent by 12.4 IQ points (r=.381), whereas in the United States, the correlation between intelligence and physical attractiveness is somewhat smaller (r=.126). The association between intelligence and physical attractiveness is stronger among men than among women in both nations. The association remains significant net of a large number of control variables for social class, body size, and health.","container-title":"Intelligence","DOI":"10.1016/j.intell.2010.11.003","ISSN":"0160-2896","issue":"1","journalAbbreviation":"Intelligence","page":"7-14","source":"ScienceDirect","title":"Intelligence and physical attractiveness","volume":"39","author":[{"family":"Kanazawa","given":"Satoshi"}],"issued":{"date-parts":[["2011",1,1]]},"citation-key":"KanazawaIntelligencephysicalattractiveness2011"}},{"id":543121,"uris":["http://zotero.org/users/6113531/items/FJNAHP9C"],"itemData":{"id":543121,"type":"article-journal","abstract":"Social scientists have given relatively scant attention to the association between attractiveness and longevity. But attractiveness may convey underlying health, and it systematically structures critical social stratification processes. We evaluated these issues using the Wisconsin Longitudinal Study (WLS, N = 8386), a survey of Wisconsin high school graduates from 1957 which provided large samples of women and men observed until their death (or through their early 80s). In doing so, we utilized a meticulously constructed measure of facial attractiveness based on the independent ratings of high-school yearbook photographs. We used linked death information from the National Death Index-plus through 2022 and Cox proportional hazard models as well as standard life-table techniques. We found that the least attractive rated sextile of the sample had significantly higher hazards of mortality (HR: 1.168, p &lt; 0.01) compared to the middle rated four sextiles of attractiveness. This finding remained robust to the inclusion of covariates describing high-school achievement, intelligence, family background, earnings as adults, as well as mental and physical health in middle adulthood. We also found that different specifications of the attractiveness measure consistently indicated no significant differences in the mortality hazard between highly attractive and average-looking people. Using life-table techniques, we next illustrated that among women in the least attractive sextile, at age 20 their life expectancy was nearly 2 years less than others’; among men in the least attractive sextile, it was nearly 1 year less at age 20.","container-title":"Social Science &amp; Medicine","DOI":"10.1016/j.socscimed.2024.117076","ISSN":"0277-9536","journalAbbreviation":"Social Science &amp; Medicine","page":"117076","source":"ScienceDirect","title":"Looks and longevity: Do prettier people live longer?","title-short":"Looks and longevity","volume":"354","author":[{"family":"Sheehan","given":"Connor M."},{"family":"Hamermesh","given":"Daniel S."}],"issued":{"date-parts":[["2024",8,1]]},"citation-key":"SheehanLookslongevityprettier2024"}}],"schema":"https://github.com/citation-style-language/schema/raw/master/csl-citation.json"} </w:instrText>
      </w:r>
      <w:r w:rsidR="00715348">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17,31</w:t>
      </w:r>
      <w:proofErr w:type="spellEnd"/>
      <w:r w:rsidR="004F3F75" w:rsidRPr="004F3F75">
        <w:rPr>
          <w:rFonts w:ascii="Times New Roman" w:hAnsi="Times New Roman" w:cs="Times New Roman"/>
          <w:vertAlign w:val="superscript"/>
        </w:rPr>
        <w:t>–34</w:t>
      </w:r>
      <w:r w:rsidR="00715348">
        <w:rPr>
          <w:rFonts w:ascii="Times New Roman" w:hAnsi="Times New Roman" w:cs="Times New Roman"/>
          <w:lang w:eastAsia="zh-CN"/>
        </w:rPr>
        <w:fldChar w:fldCharType="end"/>
      </w:r>
      <w:r w:rsidR="00A21327" w:rsidRPr="00A21327">
        <w:rPr>
          <w:rFonts w:ascii="Times New Roman" w:hAnsi="Times New Roman" w:cs="Times New Roman"/>
          <w:lang w:eastAsia="zh-CN"/>
        </w:rPr>
        <w:t xml:space="preserve">, particularly </w:t>
      </w:r>
      <w:r w:rsidR="005E225B">
        <w:rPr>
          <w:rFonts w:ascii="Times New Roman" w:hAnsi="Times New Roman" w:cs="Times New Roman"/>
          <w:lang w:eastAsia="zh-CN"/>
        </w:rPr>
        <w:t>with</w:t>
      </w:r>
      <w:r w:rsidR="00E00FE7">
        <w:rPr>
          <w:rFonts w:ascii="Times New Roman" w:hAnsi="Times New Roman" w:cs="Times New Roman"/>
          <w:lang w:eastAsia="zh-CN"/>
        </w:rPr>
        <w:t xml:space="preserve"> objective</w:t>
      </w:r>
      <w:r w:rsidR="00A21327" w:rsidRPr="00A21327">
        <w:rPr>
          <w:rFonts w:ascii="Times New Roman" w:hAnsi="Times New Roman" w:cs="Times New Roman"/>
          <w:lang w:eastAsia="zh-CN"/>
        </w:rPr>
        <w:t xml:space="preserve"> intelligence and </w:t>
      </w:r>
      <w:proofErr w:type="spellStart"/>
      <w:r w:rsidR="00A21327" w:rsidRPr="00A21327">
        <w:rPr>
          <w:rFonts w:ascii="Times New Roman" w:hAnsi="Times New Roman" w:cs="Times New Roman"/>
          <w:lang w:eastAsia="zh-CN"/>
        </w:rPr>
        <w:t>health</w:t>
      </w:r>
      <w:r w:rsidR="00715348">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{"citationID":"7RyybAcA","properties":{"formattedCitation":"\\super 17,35\\uc0\\u8211{}38\\nosupersub{}","plainCitation":"17,35–38","noteIndex":0},"citationItems":[{"id":539784,"uris":["http://zotero.org/users/6113531/items/F8YYPGJL"],"itemData":{"id":539784,"type":"article-journal","abstract":"The authors investigated accuracy of judging intelligence from facial photos of strangers across the lifespan, facial qualities contributing to accuracy, and developmental paths producing correlations between facial qualities and IQ scores. Judgments were more accurate than chance in childhood and puberty, marginally more accurate in middle adulthood, but not more accurate than chance in adolescence or late adulthood. Reliance on the valid cue of facial attractiveness could explain judges? accuracy. Multiple developmental paths contributed to relationships between facial attractiveness and IQ: biological, environmental, influences of intelligence on attractiveness, influences of attractiveness on intelligence. The findings provide a caveat to evolutionary psychologists? assumption that relationships between attractiveness and intelligence or other traits reflect an influence of ?good genes? on both, as well as to social and developmental psychologists? assumption that such relationships reflect self-fulfilling prophecy effects. Each of these mechanisms failed to explain some observed correlations.","container-title":"Personality and Social Psychology Bulletin","DOI":"10.1177/0146167202282009","ISSN":"0146-1672","issue":"2","journalAbbreviation":"Pers Soc Psychol Bull","note":"publisher: SAGE Publications Inc","page":"238-249","source":"SAGE Journals","title":"Looking Smart and Looking Good: Facial Cues to Intelligence and their Origins","title-short":"Looking Smart and Looking Good","volume":"28","author":[{"family":"Zebrowitz","given":"Leslie A."},{"family":"Hall","given":"Judith A."},{"family":"Murphy","given":"Nora A."},{"family":"Rhodes","given":"Gillian"}],"issued":{"date-parts":[["2002",2,1]]},"citation-key":"ZebrowitzLookingSmartLooking2002"}},{"id":535949,"uris":["http://zotero.org/users/6113531/items/T4NQHPGX"],"itemData":{"id":535949,"type":"article-journal","abstract":"Empirical studies demonstrate that individuals perceive physically attractive others to be more intelligent than physically unattractive others. While most researchers dismiss this perception as a ‘‘bias’’ or ‘‘stereotype,’’ we contend that individuals have this perception because beautiful people indeed are more intelligent. The conclusion that beautiful people are more intelligent follows from four assumptions. (1) Men who are more intelligent are more likely to attain higher status than men who are less intelligent. (2) Higher-status men are more likely to mate with more beautiful women than lower-status men. (3) Intelligence is heritable. (4) Beauty is heritable. If all four assumptions are empirically true, then the conclusion that beautiful people are more intelligent is logically true, making it a proven theorem. We present empirical evidence for each of the four assumptions. While we concentrate on the relationship between beauty and intelligence in this paper, our evolutionary psychological explanation can account for a correlation between physical attractiveness and any other heritable trait that helps men attain higher status (such as aggression and social skills).","container-title":"Intelligence","DOI":"10.1016/j.intell.2004.03.003","ISSN":"01602896","issue":"3","journalAbbreviation":"Intelligence","language":"en","license":"https://www.elsevier.com/tdm/userlicense/1.0/","page":"227-243","source":"DOI.org (Crossref)","title":"Why beautiful people are more intelligent","volume":"32","author":[{"family":"Kanazawa","given":"S"}],"issued":{"date-parts":[["2004",5]]},"citation-key":"KanazawaWhybeautifulpeople2004"}},{"id":540410,"uris":["http://zotero.org/users/6113531/items/T7RR9GE6"],"itemData":{"id":540410,"type":"article-journal","abstract":"Connectionist modeling experiments tested anomalous-face and baby-face overgeneralization hypotheses proposed to explain consensual trait impressions of faces. Activation of a neural network unit trained to respond to anomalous faces predicted impressions of normal adult faces varying in attractiveness as well as several elderly stereotypes. Activation of a neural network unit trained to respond to babies' faces predicted impressions of adults varying in babyfaceness as well as 1 elderly stereotype. Thus, similarities of normal adult faces to anomalous faces or babies 'faces contribute to impressions of them quite apart from knowledge of overlapping social stereotypes. The evolutionary importance of appropriate responses to unfit individuals or babies is presumed to produce a strong response preparedness that is overgeneralized to faces resembling the unfit or babies.","container-title":"Personality and Social Psychology Review","DOI":"10.1207/S15327957PSPR0703_01","ISSN":"1088-8683, 1532-7957","issue":"3","journalAbbreviation":"Pers Soc Psychol Rev","language":"en","license":"http://journals.sagepub.com/page/policies/text-and-data-mining-license","page":"194-215","source":"DOI.org (Crossref)","title":"Trait Impressions as Overgeneralized Responses to Adaptively Significant Facial Qualities: Evidence from Connectionist Modeling","title-short":"Trait Impressions as Overgeneralized Responses to Adaptively Significant Facial Qualities","volume":"7","author":[{"family":"Zebrowitz","given":"Leslie A."},{"family":"Fellous","given":"Jean-Marc"},{"family":"Mignault","given":"Alain"},{"family":"Andreoletti","given":"Carrie"}],"issued":{"date-parts":[["2003",8]]},"citation-key":"ZebrowitzTraitImpressionsOvergeneralized2003"}},{"id":440756,"uris":["http://zotero.org/users/6113531/items/NFDEHY68"],"itemData":{"id":440756,"type":"article-journal","abstract":"The relationship between facial cues and perceptions of health and attractiveness in others plays an inﬂuential role in our social interactions and mating behaviors. Several facial cues have historically been investigated in this regard, with facial adiposity being the newest addition. Evidence is mounting that a robust link exists between facial adiposity and attractiveness, as well as perceived health. Facial adiposity has also been linked to various health outcomes such as cardiovascular disease, respiratory disease, blood pressure, immune function, diabetes, arthritis, oxidative stress, hormones, and mental health. Though recent advances in the analysis of facial morphology has led to signiﬁcant strides in the description and quantiﬁcation of facial cues, it is becoming increasingly clear that there is a great deal of nuance in the way that humans use and integrate facial cues to form coherent social or health judgments of others. This paper serves as a review of the current literature on the relationship between facial adiposity, attractiveness, and health. A key component in utilizing facial adiposity as a cue to health and attractiveness perceptions is that people need to be able to estimate body mass from facial cues. To estimate the strength of the relationship between perceived facial adiposity and body mass, a meta-analysis was conducted on studies that quantiﬁed the relationship between perceived facial adiposity and BMI/percentage body fat. Summary effect size estimates indicate that participants could reliably estimate BMI from facial cues alone (r = 0.71, n = 458).","container-title":"Frontiers in Psychology","DOI":"10.3389/fpsyg.2018.02562","ISSN":"1664-1078","journalAbbreviation":"Front. Psychol.","language":"en","page":"2562","source":"DOI.org (Crossref)","title":"Facial Adiposity, Attractiveness, and Health: A Review","title-short":"Facial Adiposity, Attractiveness, and Health","volume":"9","author":[{"family":"De Jager","given":"Stefan"},{"family":"Coetzee","given":"Nicoleen"},{"family":"Coetzee","given":"Vinet"}],"issued":{"date-parts":[["2018",12,21]]},"citation-key":"DeJagerFacialAdiposityAttractiveness2018"}},{"id":550443,"uris":["http://zotero.org/users/6113531/items/3JJG8HEV"],"itemData":{"id":550443,"type":"article-journal","abstract":"Evidence from developed Western societies is reviewed for the claims that (a) physical attractiveness judgments are substantially based on body size and shape, symmetry, sex-typical hormonal markers, and other specific cues and (b) physical attractiveness and these cues substantially predict health. Among the cues that the authors review, only female waist-to-hip ratio and weight appear to predict both attractiveness and health in the claimed manner. Other posited cues—symmetry and sex-typical hormonal markers among them—failed to predict either attractiveness or health (or both) in either sex. The authors find that there is some indication that attractiveness has an overall relationship with health among women, but little indication that male attractiveness relates to male health.","container-title":"Psychological Bulletin","DOI":"10.1037/0033-2909.131.5.635","ISSN":"1939-1455, 0033-2909","issue":"5","journalAbbreviation":"Psychological Bulletin","language":"en","page":"635-653","source":"DOI.org (Crossref)","title":"Physical Attractiveness and Health in Western Societies: A Review.","title-short":"Physical Attractiveness and Health in Western Societies","volume":"131","author":[{"family":"Weeden","given":"Jason"},{"family":"Sabini","given":"John"}],"issued":{"date-parts":[["2005"]]},"citation-key":"WeedenPhysicalAttractivenessHealth2005"}}],"schema":"https://github.com/citation-style-language/schema/raw/master/csl-citation.json"} </w:instrText>
      </w:r>
      <w:r w:rsidR="00715348">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17,35</w:t>
      </w:r>
      <w:proofErr w:type="spellEnd"/>
      <w:r w:rsidR="004F3F75" w:rsidRPr="004F3F75">
        <w:rPr>
          <w:rFonts w:ascii="Times New Roman" w:hAnsi="Times New Roman" w:cs="Times New Roman"/>
          <w:vertAlign w:val="superscript"/>
        </w:rPr>
        <w:t>–38</w:t>
      </w:r>
      <w:r w:rsidR="00715348">
        <w:rPr>
          <w:rFonts w:ascii="Times New Roman" w:hAnsi="Times New Roman" w:cs="Times New Roman"/>
          <w:lang w:eastAsia="zh-CN"/>
        </w:rPr>
        <w:fldChar w:fldCharType="end"/>
      </w:r>
      <w:r w:rsidR="00D54634" w:rsidRPr="00874395">
        <w:rPr>
          <w:rFonts w:ascii="Times New Roman" w:hAnsi="Times New Roman" w:cs="Times New Roman"/>
          <w:lang w:eastAsia="zh-CN"/>
        </w:rPr>
        <w:t xml:space="preserve">. </w:t>
      </w:r>
      <w:r w:rsidR="00E00FE7">
        <w:rPr>
          <w:rFonts w:ascii="Times New Roman" w:hAnsi="Times New Roman" w:cs="Times New Roman"/>
          <w:lang w:eastAsia="zh-CN"/>
        </w:rPr>
        <w:t>These links may be explained by the</w:t>
      </w:r>
      <w:r w:rsidR="00A21327" w:rsidRPr="00A21327">
        <w:rPr>
          <w:rFonts w:ascii="Times New Roman" w:hAnsi="Times New Roman" w:cs="Times New Roman"/>
          <w:lang w:eastAsia="zh-CN"/>
        </w:rPr>
        <w:t xml:space="preserve"> good genes hypothesis, </w:t>
      </w:r>
      <w:r w:rsidR="00E00FE7">
        <w:rPr>
          <w:rFonts w:ascii="Times New Roman" w:hAnsi="Times New Roman" w:cs="Times New Roman"/>
          <w:lang w:eastAsia="zh-CN"/>
        </w:rPr>
        <w:t xml:space="preserve">which </w:t>
      </w:r>
      <w:r w:rsidR="00A21327" w:rsidRPr="00A21327">
        <w:rPr>
          <w:rFonts w:ascii="Times New Roman" w:hAnsi="Times New Roman" w:cs="Times New Roman"/>
          <w:lang w:eastAsia="zh-CN"/>
        </w:rPr>
        <w:t xml:space="preserve">posits that facial attractiveness may signal genetic fitness, including higher intelligence and better </w:t>
      </w:r>
      <w:proofErr w:type="spellStart"/>
      <w:r w:rsidR="00A21327" w:rsidRPr="00A21327">
        <w:rPr>
          <w:rFonts w:ascii="Times New Roman" w:hAnsi="Times New Roman" w:cs="Times New Roman"/>
          <w:lang w:eastAsia="zh-CN"/>
        </w:rPr>
        <w:t>health</w:t>
      </w:r>
      <w:r w:rsidR="00922E18">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{"citationID":"eeAHdJAD","properties":{"formattedCitation":"\\super 39\\nosupersub{}","plainCitation":"39","noteIndex":0},"citationItems":[{"id":544053,"uris":["http://zotero.org/users/6113531/items/X8G6LXF2"],"itemData":{"id":544053,"type":"article-journal","container-title":"Human Nature","DOI":"10.1007/BF02692201","ISSN":"1045-6767, 1936-4776","issue":"3","journalAbbreviation":"Human Nature","language":"en","license":"http://www.springer.com/tdm","page":"237-269","source":"DOI.org (Crossref)","title":"Human facial beauty: Averageness, symmetry, and parasite resistance","title-short":"Human facial beauty","volume":"4","author":[{"family":"Thornhill","given":"Randy"},{"family":"Gangestad","given":"Steven W."}],"issued":{"date-parts":[["1993",9]]},"citation-key":"ThornhillHumanfacialbeauty1993"}}],"schema":"https://github.com/citation-style-language/schema/raw/master/csl-citation.json"} </w:instrText>
      </w:r>
      <w:r w:rsidR="00922E18">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39</w:t>
      </w:r>
      <w:proofErr w:type="spellEnd"/>
      <w:r w:rsidR="00922E18">
        <w:rPr>
          <w:rFonts w:ascii="Times New Roman" w:hAnsi="Times New Roman" w:cs="Times New Roman"/>
          <w:lang w:eastAsia="zh-CN"/>
        </w:rPr>
        <w:fldChar w:fldCharType="end"/>
      </w:r>
      <w:r w:rsidR="00A21327" w:rsidRPr="00A21327">
        <w:rPr>
          <w:rFonts w:ascii="Times New Roman" w:hAnsi="Times New Roman" w:cs="Times New Roman"/>
          <w:lang w:eastAsia="zh-CN"/>
        </w:rPr>
        <w:t xml:space="preserve">. </w:t>
      </w:r>
    </w:p>
    <w:p w14:paraId="200000E2" w14:textId="505AD20C" w:rsidR="00D54634" w:rsidRPr="00874395" w:rsidRDefault="00FC2597" w:rsidP="00655721">
      <w:pPr>
        <w:spacing w:beforeLines="50" w:before="156" w:afterLines="50" w:after="156"/>
        <w:ind w:firstLine="420"/>
        <w:rPr>
          <w:rFonts w:ascii="Times New Roman" w:hAnsi="Times New Roman" w:cs="Times New Roman"/>
          <w:lang w:eastAsia="zh-CN"/>
        </w:rPr>
      </w:pPr>
      <w:ins w:id="29" w:author="Lu, Junsong" w:date="2025-08-20T22:25:00Z">
        <w:r w:rsidRPr="00FC2597">
          <w:rPr>
            <w:rFonts w:ascii="Times New Roman" w:hAnsi="Times New Roman" w:cs="Times New Roman"/>
            <w:lang w:eastAsia="zh-CN"/>
          </w:rPr>
          <w:t xml:space="preserve">The mismatch between perceived and measured links between attractiveness and traits has fueled theories that </w:t>
        </w:r>
      </w:ins>
      <w:ins w:id="30" w:author="Lu, Junsong" w:date="2025-08-20T22:28:00Z" w16du:dateUtc="2025-08-20T14:28:00Z">
        <w:r w:rsidR="006C33F9">
          <w:rPr>
            <w:rFonts w:ascii="Times New Roman" w:hAnsi="Times New Roman" w:cs="Times New Roman" w:hint="eastAsia"/>
            <w:lang w:eastAsia="zh-CN"/>
          </w:rPr>
          <w:t xml:space="preserve">attribute these </w:t>
        </w:r>
      </w:ins>
      <w:ins w:id="31" w:author="Lu, Junsong" w:date="2025-08-20T22:25:00Z">
        <w:r w:rsidRPr="00FC2597">
          <w:rPr>
            <w:rFonts w:ascii="Times New Roman" w:hAnsi="Times New Roman" w:cs="Times New Roman"/>
            <w:lang w:eastAsia="zh-CN"/>
          </w:rPr>
          <w:t xml:space="preserve">stereotypes </w:t>
        </w:r>
      </w:ins>
      <w:ins w:id="32" w:author="Lu, Junsong" w:date="2025-08-20T22:29:00Z" w16du:dateUtc="2025-08-20T14:29:00Z">
        <w:r w:rsidR="006C33F9">
          <w:rPr>
            <w:rFonts w:ascii="Times New Roman" w:hAnsi="Times New Roman" w:cs="Times New Roman" w:hint="eastAsia"/>
            <w:lang w:eastAsia="zh-CN"/>
          </w:rPr>
          <w:t>to</w:t>
        </w:r>
      </w:ins>
      <w:ins w:id="33" w:author="Lu, Junsong" w:date="2025-08-20T22:25:00Z">
        <w:r w:rsidRPr="00FC2597">
          <w:rPr>
            <w:rFonts w:ascii="Times New Roman" w:hAnsi="Times New Roman" w:cs="Times New Roman"/>
            <w:lang w:eastAsia="zh-CN"/>
          </w:rPr>
          <w:t xml:space="preserve"> cognitive </w:t>
        </w:r>
      </w:ins>
      <w:ins w:id="34" w:author="Lu, Junsong" w:date="2025-08-20T22:29:00Z" w16du:dateUtc="2025-08-20T14:29:00Z">
        <w:r w:rsidR="006C33F9">
          <w:rPr>
            <w:rFonts w:ascii="Times New Roman" w:hAnsi="Times New Roman" w:cs="Times New Roman" w:hint="eastAsia"/>
            <w:lang w:eastAsia="zh-CN"/>
          </w:rPr>
          <w:t>heuristics</w:t>
        </w:r>
      </w:ins>
      <w:del w:id="35" w:author="Lu, Junsong" w:date="2025-08-20T22:25:00Z" w16du:dateUtc="2025-08-20T14:25:00Z">
        <w:r w:rsidR="00E00FE7" w:rsidDel="00FC2597">
          <w:rPr>
            <w:rFonts w:ascii="Times New Roman" w:hAnsi="Times New Roman" w:cs="Times New Roman"/>
            <w:lang w:eastAsia="zh-CN"/>
          </w:rPr>
          <w:delText xml:space="preserve">There is also evidence suggesting </w:delText>
        </w:r>
        <w:r w:rsidR="00D30D65" w:rsidDel="00FC2597">
          <w:rPr>
            <w:rFonts w:ascii="Times New Roman" w:hAnsi="Times New Roman" w:cs="Times New Roman"/>
            <w:lang w:eastAsia="zh-CN"/>
          </w:rPr>
          <w:delText xml:space="preserve">that </w:delText>
        </w:r>
        <w:r w:rsidR="00E00FE7" w:rsidDel="00FC2597">
          <w:rPr>
            <w:rFonts w:ascii="Times New Roman" w:hAnsi="Times New Roman" w:cs="Times New Roman"/>
            <w:lang w:eastAsia="zh-CN"/>
          </w:rPr>
          <w:delText xml:space="preserve">the beauty-is-good stereotype could arise </w:delText>
        </w:r>
      </w:del>
      <w:del w:id="36" w:author="Lu, Junsong" w:date="2025-08-20T22:16:00Z" w16du:dateUtc="2025-08-20T14:16:00Z">
        <w:r w:rsidR="00E00FE7" w:rsidDel="003E6380">
          <w:rPr>
            <w:rFonts w:ascii="Times New Roman" w:hAnsi="Times New Roman" w:cs="Times New Roman"/>
            <w:lang w:eastAsia="zh-CN"/>
          </w:rPr>
          <w:delText xml:space="preserve">merely </w:delText>
        </w:r>
      </w:del>
      <w:del w:id="37" w:author="Lu, Junsong" w:date="2025-08-20T22:25:00Z" w16du:dateUtc="2025-08-20T14:25:00Z">
        <w:r w:rsidR="00E00FE7" w:rsidDel="00FC2597">
          <w:rPr>
            <w:rFonts w:ascii="Times New Roman" w:hAnsi="Times New Roman" w:cs="Times New Roman"/>
            <w:lang w:eastAsia="zh-CN"/>
          </w:rPr>
          <w:delText>from cognitive heuristics</w:delText>
        </w:r>
      </w:del>
      <w:del w:id="38" w:author="Lu, Junsong" w:date="2025-08-20T22:17:00Z" w16du:dateUtc="2025-08-20T14:17:00Z">
        <w:r w:rsidR="000C44A5" w:rsidDel="003E6380">
          <w:rPr>
            <w:rFonts w:ascii="Times New Roman" w:hAnsi="Times New Roman" w:cs="Times New Roman"/>
            <w:lang w:eastAsia="zh-CN"/>
          </w:rPr>
          <w:delText xml:space="preserve"> without ground-truth</w:delText>
        </w:r>
      </w:del>
      <w:r w:rsidR="00E00FE7">
        <w:rPr>
          <w:rFonts w:ascii="Times New Roman" w:hAnsi="Times New Roman" w:cs="Times New Roman"/>
          <w:lang w:eastAsia="zh-CN"/>
        </w:rPr>
        <w:t xml:space="preserve">. For </w:t>
      </w:r>
      <w:r w:rsidR="00E00FE7">
        <w:rPr>
          <w:rFonts w:ascii="Times New Roman" w:hAnsi="Times New Roman" w:cs="Times New Roman"/>
          <w:lang w:eastAsia="zh-CN"/>
        </w:rPr>
        <w:lastRenderedPageBreak/>
        <w:t>instance,</w:t>
      </w:r>
      <w:r w:rsidR="00A21327" w:rsidRPr="00A21327">
        <w:rPr>
          <w:rFonts w:ascii="Times New Roman" w:hAnsi="Times New Roman" w:cs="Times New Roman"/>
          <w:lang w:eastAsia="zh-CN"/>
        </w:rPr>
        <w:t xml:space="preserve"> </w:t>
      </w:r>
      <w:commentRangeStart w:id="39"/>
      <w:commentRangeStart w:id="40"/>
      <w:commentRangeStart w:id="41"/>
      <w:proofErr w:type="spellStart"/>
      <w:r w:rsidR="00A21327" w:rsidRPr="00A21327">
        <w:rPr>
          <w:rFonts w:ascii="Times New Roman" w:hAnsi="Times New Roman" w:cs="Times New Roman"/>
          <w:lang w:eastAsia="zh-CN"/>
        </w:rPr>
        <w:t>Zebrowitz</w:t>
      </w:r>
      <w:commentRangeEnd w:id="39"/>
      <w:proofErr w:type="spellEnd"/>
      <w:r w:rsidR="00E00FE7">
        <w:rPr>
          <w:rStyle w:val="af3"/>
        </w:rPr>
        <w:commentReference w:id="39"/>
      </w:r>
      <w:commentRangeEnd w:id="40"/>
      <w:r w:rsidR="003E6380">
        <w:rPr>
          <w:rStyle w:val="af3"/>
        </w:rPr>
        <w:commentReference w:id="40"/>
      </w:r>
      <w:commentRangeEnd w:id="41"/>
      <w:r w:rsidR="003E6380">
        <w:rPr>
          <w:rStyle w:val="af3"/>
        </w:rPr>
        <w:commentReference w:id="41"/>
      </w:r>
      <w:r w:rsidR="00A21327" w:rsidRPr="00A21327">
        <w:rPr>
          <w:rFonts w:ascii="Times New Roman" w:hAnsi="Times New Roman" w:cs="Times New Roman"/>
          <w:lang w:eastAsia="zh-CN"/>
        </w:rPr>
        <w:t xml:space="preserve"> and colleagues propose</w:t>
      </w:r>
      <w:r w:rsidR="000C44A5">
        <w:rPr>
          <w:rFonts w:ascii="Times New Roman" w:hAnsi="Times New Roman" w:cs="Times New Roman"/>
          <w:lang w:eastAsia="zh-CN"/>
        </w:rPr>
        <w:t>d</w:t>
      </w:r>
      <w:r w:rsidR="00A21327" w:rsidRPr="00A21327">
        <w:rPr>
          <w:rFonts w:ascii="Times New Roman" w:hAnsi="Times New Roman" w:cs="Times New Roman"/>
          <w:lang w:eastAsia="zh-CN"/>
        </w:rPr>
        <w:t xml:space="preserve"> the overgeneralization </w:t>
      </w:r>
      <w:proofErr w:type="spellStart"/>
      <w:r w:rsidR="00A21327" w:rsidRPr="00A21327">
        <w:rPr>
          <w:rFonts w:ascii="Times New Roman" w:hAnsi="Times New Roman" w:cs="Times New Roman"/>
          <w:lang w:eastAsia="zh-CN"/>
        </w:rPr>
        <w:t>hypothesis</w:t>
      </w:r>
      <w:r w:rsidR="00922E18">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{"citationID":"JAO5zqRj","properties":{"formattedCitation":"\\super 17,40,41\\nosupersub{}","plainCitation":"17,40,41","noteIndex":0},"citationItems":[{"id":539784,"uris":["http://zotero.org/users/6113531/items/F8YYPGJL"],"itemData":{"id":539784,"type":"article-journal","abstract":"The authors investigated accuracy of judging intelligence from facial photos of strangers across the lifespan, facial qualities contributing to accuracy, and developmental paths producing correlations between facial qualities and IQ scores. Judgments were more accurate than chance in childhood and puberty, marginally more accurate in middle adulthood, but not more accurate than chance in adolescence or late adulthood. Reliance on the valid cue of facial attractiveness could explain judges? accuracy. Multiple developmental paths contributed to relationships between facial attractiveness and IQ: biological, environmental, influences of intelligence on attractiveness, influences of attractiveness on intelligence. The findings provide a caveat to evolutionary psychologists? assumption that relationships between attractiveness and intelligence or other traits reflect an influence of ?good genes? on both, as well as to social and developmental psychologists? assumption that such relationships reflect self-fulfilling prophecy effects. Each of these mechanisms failed to explain some observed correlations.","container-title":"Personality and Social Psychology Bulletin","DOI":"10.1177/0146167202282009","ISSN":"0146-1672","issue":"2","journalAbbreviation":"Pers Soc Psychol Bull","note":"publisher: SAGE Publications Inc","page":"238-249","source":"SAGE Journals","title":"Looking Smart and Looking Good: Facial Cues to Intelligence and their Origins","title-short":"Looking Smart and Looking Good","volume":"28","author":[{"family":"Zebrowitz","given":"Leslie A."},{"family":"Hall","given":"Judith A."},{"family":"Murphy","given":"Nora A."},{"family":"Rhodes","given":"Gillian"}],"issued":{"date-parts":[["2002",2,1]]},"citation-key":"ZebrowitzLookingSmartLooking2002"}},{"id":549211,"uris":["http://zotero.org/users/6113531/items/QRAIYFG5"],"itemData":{"id":549211,"type":"article-journal","abstract":"The bad genes and anomalous face overgeneralization accounts of facial preferences were tested by examining cue validity, cue utilization, and accuracy in judging health and intelligence from faces in the upper and lower halves of the distributions of attractiveness and its components: averageness, symmetry, and masculinity. Consistent with the bad genes hypothesis, facial attractiveness, averageness, symmetry, and male face masculinity each provided valid cues to intelligence and/or health for faces in the lower but not the upper halves of the distributions of these facial qualities. Consistent with the anomalous face overgeneralization hypothesis, attractiveness and its components were utilized as cues not only for faces in the lower halves of the distributions, but also for those in the upper halves. Intelligence and health were judged accurately for faces in the lower but not the upper half of the attractiveness distribution, and attractiveness mediated this accuracy at all ages except adolescence. Since adolescence is the prime mating age, the latter finding raises questions about the utility of attractiveness as an evolved mechanism to ensure the selection of high quality mates.","container-title":"Journal of Nonverbal Behavior","DOI":"10.1023/B:JONB.0000039648.30935.1b","ISSN":"1573-3653","issue":"3","journalAbbreviation":"Journal of Nonverbal Behavior","language":"en","page":"167-185","source":"Springer Link","title":"Sensitivity to “Bad Genes” and the Anomalous Face Overgeneralization Effect: Cue Validity, Cue Utilization, and Accuracy in Judging Intelligence and Health","title-short":"Sensitivity to “Bad Genes” and the Anomalous Face Overgeneralization Effect","volume":"28","author":[{"family":"Zebrowitz","given":"Leslie A."},{"family":"Rhodes","given":"Gillian"}],"issued":{"date-parts":[["2004",9,1]]},"citation-key":"ZebrowitzSensitivityBadGenes2004"}},{"id":292852,"uris":["http://zotero.org/users/6113531/items/C98EZHEQ"],"itemData":{"id":292852,"type":"article-journal","abstract":"Although cultural wisdom warns us not to judge a book by its cover, we seem unable to inhibit this tendency even though it can lead to inaccurate impressions of people’s psychological traits and has significant social consequences. One explanation for this paradox is that first impressions from faces reflect overgeneralizations of adaptive impressions of categories of people with structurally similar faces (including babies, familiar or unfamiliar people, evolutionarily unfit people, and people expressing a variety of emotions). Research testing these overgeneralization hypotheses has elucidated why we form first impressions from faces, what impressions we form, and what cues influence these impressions. This article focuses on commonalities in impressions across diverse perceivers, with additional brief attention given to individual differences in impressions and impression accuracy.","container-title":"Current Directions in Psychological Science","DOI":"10.1177/0963721416683996","ISSN":"0963-7214, 1467-8721","issue":"3","journalAbbreviation":"Curr Dir Psychol Sci","language":"en","page":"237-242","source":"DOI.org (Crossref)","title":"First Impressions From Faces","volume":"26","author":[{"family":"Zebrowitz","given":"Leslie A."}],"issued":{"date-parts":[["2017",6]]},"citation-key":"ZebrowitzFirstImpressionsFaces2017"}}],"schema":"https://github.com/citation-style-language/schema/raw/master/csl-citation.json"} </w:instrText>
      </w:r>
      <w:r w:rsidR="00922E18">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17,40,41</w:t>
      </w:r>
      <w:proofErr w:type="spellEnd"/>
      <w:r w:rsidR="00922E18">
        <w:rPr>
          <w:rFonts w:ascii="Times New Roman" w:hAnsi="Times New Roman" w:cs="Times New Roman"/>
          <w:lang w:eastAsia="zh-CN"/>
        </w:rPr>
        <w:fldChar w:fldCharType="end"/>
      </w:r>
      <w:ins w:id="42" w:author="Lu, Junsong" w:date="2025-08-22T15:38:00Z" w16du:dateUtc="2025-08-22T07:38:00Z">
        <w:r w:rsidR="001801A4">
          <w:rPr>
            <w:rFonts w:ascii="Times New Roman" w:hAnsi="Times New Roman" w:cs="Times New Roman" w:hint="eastAsia"/>
            <w:lang w:eastAsia="zh-CN"/>
          </w:rPr>
          <w:t xml:space="preserve">: </w:t>
        </w:r>
      </w:ins>
      <w:del w:id="43" w:author="Lu, Junsong" w:date="2025-08-22T15:38:00Z" w16du:dateUtc="2025-08-22T07:38:00Z">
        <w:r w:rsidR="000C44A5" w:rsidDel="001801A4">
          <w:rPr>
            <w:rFonts w:ascii="Times New Roman" w:hAnsi="Times New Roman" w:cs="Times New Roman"/>
            <w:lang w:eastAsia="zh-CN"/>
          </w:rPr>
          <w:delText xml:space="preserve"> </w:delText>
        </w:r>
      </w:del>
      <w:ins w:id="44" w:author="Lu, Junsong" w:date="2025-08-22T15:38:00Z" w16du:dateUtc="2025-08-22T07:38:00Z">
        <w:r w:rsidR="001801A4" w:rsidRPr="00A21327">
          <w:rPr>
            <w:rFonts w:ascii="Times New Roman" w:hAnsi="Times New Roman" w:cs="Times New Roman"/>
            <w:lang w:eastAsia="zh-CN"/>
          </w:rPr>
          <w:t xml:space="preserve">although facial attractiveness may correlate with certain traits at lower ranges of facial quality, perceivers generalize this limited validity across the full spectrum, giving rise to the beauty-is-good </w:t>
        </w:r>
        <w:r w:rsidR="001801A4">
          <w:rPr>
            <w:rFonts w:ascii="Times New Roman" w:hAnsi="Times New Roman" w:cs="Times New Roman" w:hint="eastAsia"/>
            <w:lang w:eastAsia="zh-CN"/>
          </w:rPr>
          <w:t>stereotype</w:t>
        </w:r>
      </w:ins>
      <w:del w:id="45" w:author="Lu, Junsong" w:date="2025-08-22T15:35:00Z" w16du:dateUtc="2025-08-22T07:35:00Z">
        <w:r w:rsidR="000C44A5" w:rsidDel="001801A4">
          <w:rPr>
            <w:rFonts w:ascii="Times New Roman" w:hAnsi="Times New Roman" w:cs="Times New Roman"/>
            <w:lang w:eastAsia="zh-CN"/>
          </w:rPr>
          <w:delText>to explain how people overgeneralize associations that are based on ground-truths (babies are weak) to form associations that are not (baby-faced looking adults are weak)</w:delText>
        </w:r>
      </w:del>
      <w:r w:rsidR="00B4767B">
        <w:rPr>
          <w:rFonts w:ascii="Times New Roman" w:hAnsi="Times New Roman" w:cs="Times New Roman"/>
          <w:lang w:eastAsia="zh-CN"/>
        </w:rPr>
        <w:t>.</w:t>
      </w:r>
      <w:r w:rsidR="00655721">
        <w:rPr>
          <w:rFonts w:ascii="Times New Roman" w:hAnsi="Times New Roman" w:cs="Times New Roman"/>
          <w:lang w:eastAsia="zh-CN"/>
        </w:rPr>
        <w:t xml:space="preserve"> </w:t>
      </w:r>
      <w:del w:id="46" w:author="Lu, Junsong" w:date="2025-08-22T15:39:00Z" w16du:dateUtc="2025-08-22T07:39:00Z">
        <w:r w:rsidR="00FC7280" w:rsidDel="001801A4">
          <w:rPr>
            <w:rFonts w:ascii="Times New Roman" w:hAnsi="Times New Roman" w:cs="Times New Roman"/>
            <w:lang w:eastAsia="zh-CN"/>
          </w:rPr>
          <w:delText>Similarly, p</w:delText>
        </w:r>
        <w:r w:rsidR="00655721" w:rsidDel="001801A4">
          <w:rPr>
            <w:rFonts w:ascii="Times New Roman" w:hAnsi="Times New Roman" w:cs="Times New Roman"/>
            <w:lang w:eastAsia="zh-CN"/>
          </w:rPr>
          <w:delText xml:space="preserve">eople may have overgeneralized the association between attractiveness and certain objective positive traits in a small number of individuals to form mental associations between attractiveness and a much broader </w:delText>
        </w:r>
        <w:r w:rsidR="00FC7280" w:rsidDel="001801A4">
          <w:rPr>
            <w:rFonts w:ascii="Times New Roman" w:hAnsi="Times New Roman" w:cs="Times New Roman"/>
            <w:lang w:eastAsia="zh-CN"/>
          </w:rPr>
          <w:delText>range</w:delText>
        </w:r>
        <w:r w:rsidR="00655721" w:rsidDel="001801A4">
          <w:rPr>
            <w:rFonts w:ascii="Times New Roman" w:hAnsi="Times New Roman" w:cs="Times New Roman"/>
            <w:lang w:eastAsia="zh-CN"/>
          </w:rPr>
          <w:delText xml:space="preserve"> of positive traits for people in general. </w:delText>
        </w:r>
      </w:del>
      <w:r w:rsidR="00D60035">
        <w:rPr>
          <w:rFonts w:ascii="Times New Roman" w:hAnsi="Times New Roman" w:cs="Times New Roman"/>
          <w:lang w:eastAsia="zh-CN"/>
        </w:rPr>
        <w:t xml:space="preserve">This mechanism is further supported by </w:t>
      </w:r>
      <w:r w:rsidR="00A21327" w:rsidRPr="00A21327">
        <w:rPr>
          <w:rFonts w:ascii="Times New Roman" w:hAnsi="Times New Roman" w:cs="Times New Roman"/>
          <w:lang w:eastAsia="zh-CN"/>
        </w:rPr>
        <w:t xml:space="preserve">recent research </w:t>
      </w:r>
      <w:r w:rsidR="00D60035">
        <w:rPr>
          <w:rFonts w:ascii="Times New Roman" w:hAnsi="Times New Roman" w:cs="Times New Roman"/>
          <w:lang w:eastAsia="zh-CN"/>
        </w:rPr>
        <w:t xml:space="preserve">showing </w:t>
      </w:r>
      <w:r w:rsidR="00FC7280">
        <w:rPr>
          <w:rFonts w:ascii="Times New Roman" w:hAnsi="Times New Roman" w:cs="Times New Roman"/>
          <w:lang w:eastAsia="zh-CN"/>
        </w:rPr>
        <w:t>that the</w:t>
      </w:r>
      <w:r w:rsidR="00D60035">
        <w:rPr>
          <w:rFonts w:ascii="Times New Roman" w:hAnsi="Times New Roman" w:cs="Times New Roman"/>
          <w:lang w:eastAsia="zh-CN"/>
        </w:rPr>
        <w:t xml:space="preserve"> beauty-is-good stereotype </w:t>
      </w:r>
      <w:r w:rsidR="00FC7280">
        <w:rPr>
          <w:rFonts w:ascii="Times New Roman" w:hAnsi="Times New Roman" w:cs="Times New Roman"/>
          <w:lang w:eastAsia="zh-CN"/>
        </w:rPr>
        <w:t>is prevalence but the</w:t>
      </w:r>
      <w:r w:rsidR="00A21327" w:rsidRPr="00A21327">
        <w:rPr>
          <w:rFonts w:ascii="Times New Roman" w:hAnsi="Times New Roman" w:cs="Times New Roman"/>
          <w:lang w:eastAsia="zh-CN"/>
        </w:rPr>
        <w:t xml:space="preserve"> associations </w:t>
      </w:r>
      <w:r w:rsidR="00D60035">
        <w:rPr>
          <w:rFonts w:ascii="Times New Roman" w:hAnsi="Times New Roman" w:cs="Times New Roman"/>
          <w:lang w:eastAsia="zh-CN"/>
        </w:rPr>
        <w:t>between attractiveness and</w:t>
      </w:r>
      <w:r w:rsidR="00A21327" w:rsidRPr="00A21327">
        <w:rPr>
          <w:rFonts w:ascii="Times New Roman" w:hAnsi="Times New Roman" w:cs="Times New Roman"/>
          <w:lang w:eastAsia="zh-CN"/>
        </w:rPr>
        <w:t xml:space="preserve"> actual traits</w:t>
      </w:r>
      <w:r w:rsidR="00FC7280">
        <w:rPr>
          <w:rFonts w:ascii="Times New Roman" w:hAnsi="Times New Roman" w:cs="Times New Roman"/>
          <w:lang w:eastAsia="zh-CN"/>
        </w:rPr>
        <w:t xml:space="preserve"> are </w:t>
      </w:r>
      <w:proofErr w:type="spellStart"/>
      <w:r w:rsidR="00FC7280">
        <w:rPr>
          <w:rFonts w:ascii="Times New Roman" w:hAnsi="Times New Roman" w:cs="Times New Roman"/>
          <w:lang w:eastAsia="zh-CN"/>
        </w:rPr>
        <w:t>weak</w:t>
      </w:r>
      <w:r w:rsidR="00922E18">
        <w:rPr>
          <w:rFonts w:ascii="Times New Roman" w:hAnsi="Times New Roman" w:cs="Times New Roman"/>
          <w:lang w:eastAsia="zh-CN"/>
        </w:rPr>
        <w:fldChar w:fldCharType="begin"/>
      </w:r>
      <w:r w:rsidR="001801A4">
        <w:rPr>
          <w:rFonts w:ascii="Times New Roman" w:hAnsi="Times New Roman" w:cs="Times New Roman"/>
          <w:lang w:eastAsia="zh-CN"/>
        </w:rPr>
        <w:instrText xml:space="preserve"> ADDIN ZOTERO_ITEM CSL_CITATION {"citationID":"cd3eVOZs","properties":{"formattedCitation":"\\super 42\\uc0\\u8211{}44\\nosupersub{}","plainCitation":"42–44","noteIndex":0},"citationItems":[{"id":633747,"uris":["http://zotero.org/users/6113531/items/CXX9HWWJ"],"itemData":{"id":633747,"type":"article-journal","abstract":"The impact of cognitive biases on decision-making in the digital world remains under-explored despite its well-documented effects in physical contexts. This paper addresses this gap by investigating the attractiveness halo effect using AI-based beauty filters. We conduct a large-scale online user study involving 2748 participants who rated facial images from a diverse set of 462 distinct individuals in two conditions: original and attractive after applying a beauty filter. Our study reveals that the\n              same\n              individuals receive statistically significantly higher ratings of attractiveness and other traits, such as intelligence and trustworthiness, in the attractive condition. We also study the impact of age, gender and ethnicity and identify a weakening of the halo effect in the beautified condition, resolving conflicting findings from the literature and suggesting that filters could mitigate this cognitive bias. Finally, our findings raise ethical concerns regarding the use of beauty filters.","container-title":"Royal Society Open Science","DOI":"10.1098/rsos.240882","ISSN":"2054-5703","issue":"11","journalAbbreviation":"R. Soc. Open Sci.","language":"en","page":"240882","source":"DOI.org (Crossref)","title":"What is beautiful is still good: the attractiveness halo effect in the era of beauty filters","title-short":"What is beautiful is still good","volume":"11","author":[{"family":"Gulati","given":"Aditya"},{"family":"Martínez-Garcia","given":"Marina"},{"family":"Fernández","given":"Daniel"},{"family":"Lozano","given":"Miguel Angel"},{"family":"Lepri","given":"Bruno"},{"family":"Oliver","given":"Nuria"}],"issued":{"date-parts":[["2024",11]]},"citation-key":"GulatiWhatbeautifulstill2024"}},{"id":543016,"uris":["http://zotero.org/users/6113531/items/YHFIWQAD"],"itemData":{"id":543016,"type":"article-journal","abstract":"Despite the old adage not to ‘judge a book by its cover’, facial cues often guide first impressions and these first impressions guide our decisions. Literature suggests there are valid facial cues that assist us in assessing someone’s health or intelligence, but such cues are overshadowed by an ‘attractiveness halo’ whereby desirable attributions are preferentially ascribed to attractive people. The impact of the attractiveness halo effect on perceptions of academic performance in the classroom is concerning as this has shown to influence students’ future performance. We investigated the limiting effects of the attractiveness halo on perceptions of actual academic performance in faces of 100 university students. Given the ambiguity and various perspectives on the definition of intelligence and the growing consensus on the importance of conscientiousness over intelligence in predicting actual academic performance, we also investigated whether perceived conscientiousness was a more accurate predictor of academic performance than perceived intelligence. Perceived conscientiousness was found to be a better predictor of actual academic performance when compared to perceived intelligence and perceived academic performance, and accuracy was improved when controlling for the influence of attractiveness on judgments. These findings emphasize the misleading effect of attractiveness on the accuracy of first impressions of competence, which can have serious consequences in areas such as education and hiring. The findings also have implications for future research investigating impression accuracy based on facial stimuli.","container-title":"PLOS ONE","DOI":"10.1371/journal.pone.0148284","ISSN":"1932-6203","issue":"2","journalAbbreviation":"PLOS ONE","language":"en","note":"publisher: Public Library of Science","page":"e0148284","source":"PLoS Journals","title":"Blinded by Beauty: Attractiveness Bias and Accurate Perceptions of Academic Performance","title-short":"Blinded by Beauty","volume":"11","author":[{"family":"Talamas","given":"Sean N."},{"family":"Mavor","given":"Kenneth I."},{"family":"Perrett","given":"David I."}],"issued":{"date-parts":[["2016",2,17]]},"citation-key":"TalamasBlindedBeautyAttractiveness2016"}},{"id":540919,"uris":["http://zotero.org/users/6113531/items/YXNGRIN7"],"itemData":{"id":540919,"type":"article-journal","abstract":"Theories in both evolutionary and social psychology suggest that a positive correlation should exist between facial attractiveness and general intelligence, and several empirical observations appear to corroborate this expectation. Using highly reliable measures of facial attractiveness and IQ in a large sample of identical and fraternal twins and their siblings, we found no evidence for a phenotypic correlation between these traits. Likewise, neither the genetic nor the environmental latent factor correlations were statistically signiﬁcant. We supplemented our analyses of new data with a simple meta-analysis that found evidence of publication bias among past studies of the relationship between facial attractiveness and intelligence. In view of these results, we suggest that previously published reports may have overestimated the strength of the relationship and that the theoretical bases for the predicted attractiveness–intelligence correlation may need to be reconsidered.","container-title":"Evolution and Human Behavior","DOI":"10.1016/j.evolhumbehav.2014.11.009","ISSN":"10905138","issue":"3","journalAbbreviation":"Evolution and Human Behavior","language":"en","page":"240-247","source":"DOI.org (Crossref)","title":"No relationship between intelligence and facial attractiveness in a large, genetically informative sample","volume":"36","author":[{"family":"Mitchem","given":"Dorian G."},{"family":"Zietsch","given":"Brendan P."},{"family":"Wright","given":"Margaret J."},{"family":"Martin","given":"Nicholas G."},{"family":"Hewitt","given":"John K."},{"family":"Keller","given":"Matthew C."}],"issued":{"date-parts":[["2015",5]]},"citation-key":"MitchemNorelationshipintelligence2015"}}],"schema":"https://github.com/citation-style-language/schema/raw/master/csl-citation.json"} </w:instrText>
      </w:r>
      <w:r w:rsidR="00922E18">
        <w:rPr>
          <w:rFonts w:ascii="Times New Roman" w:hAnsi="Times New Roman" w:cs="Times New Roman"/>
          <w:lang w:eastAsia="zh-CN"/>
        </w:rPr>
        <w:fldChar w:fldCharType="separate"/>
      </w:r>
      <w:r w:rsidR="001801A4" w:rsidRPr="001801A4">
        <w:rPr>
          <w:rFonts w:ascii="Times New Roman" w:hAnsi="Times New Roman" w:cs="Times New Roman"/>
          <w:vertAlign w:val="superscript"/>
        </w:rPr>
        <w:t>42</w:t>
      </w:r>
      <w:proofErr w:type="spellEnd"/>
      <w:r w:rsidR="001801A4" w:rsidRPr="001801A4">
        <w:rPr>
          <w:rFonts w:ascii="Times New Roman" w:hAnsi="Times New Roman" w:cs="Times New Roman"/>
          <w:vertAlign w:val="superscript"/>
        </w:rPr>
        <w:t>–44</w:t>
      </w:r>
      <w:r w:rsidR="00922E18">
        <w:rPr>
          <w:rFonts w:ascii="Times New Roman" w:hAnsi="Times New Roman" w:cs="Times New Roman"/>
          <w:lang w:eastAsia="zh-CN"/>
        </w:rPr>
        <w:fldChar w:fldCharType="end"/>
      </w:r>
      <w:r w:rsidR="00A21327" w:rsidRPr="00A21327">
        <w:rPr>
          <w:rFonts w:ascii="Times New Roman" w:hAnsi="Times New Roman" w:cs="Times New Roman"/>
          <w:lang w:eastAsia="zh-CN"/>
        </w:rPr>
        <w:t xml:space="preserve">. Collectively, these findings suggest that </w:t>
      </w:r>
      <w:r w:rsidR="00FC7280">
        <w:rPr>
          <w:rFonts w:ascii="Times New Roman" w:hAnsi="Times New Roman" w:cs="Times New Roman"/>
          <w:lang w:eastAsia="zh-CN"/>
        </w:rPr>
        <w:t xml:space="preserve">mental representations of </w:t>
      </w:r>
      <w:r w:rsidR="00D60035">
        <w:rPr>
          <w:rFonts w:ascii="Times New Roman" w:hAnsi="Times New Roman" w:cs="Times New Roman"/>
          <w:lang w:eastAsia="zh-CN"/>
        </w:rPr>
        <w:t>social</w:t>
      </w:r>
      <w:r w:rsidR="00A21327" w:rsidRPr="00A21327">
        <w:rPr>
          <w:rFonts w:ascii="Times New Roman" w:hAnsi="Times New Roman" w:cs="Times New Roman"/>
          <w:lang w:eastAsia="zh-CN"/>
        </w:rPr>
        <w:t xml:space="preserve"> inferences are </w:t>
      </w:r>
      <w:r w:rsidR="00FC7280">
        <w:rPr>
          <w:rFonts w:ascii="Times New Roman" w:hAnsi="Times New Roman" w:cs="Times New Roman"/>
          <w:lang w:eastAsia="zh-CN"/>
        </w:rPr>
        <w:t>shaped</w:t>
      </w:r>
      <w:r w:rsidR="00FC7280" w:rsidRPr="00A21327">
        <w:rPr>
          <w:rFonts w:ascii="Times New Roman" w:hAnsi="Times New Roman" w:cs="Times New Roman"/>
          <w:lang w:eastAsia="zh-CN"/>
        </w:rPr>
        <w:t xml:space="preserve"> </w:t>
      </w:r>
      <w:r w:rsidR="00A21327" w:rsidRPr="00A21327">
        <w:rPr>
          <w:rFonts w:ascii="Times New Roman" w:hAnsi="Times New Roman" w:cs="Times New Roman"/>
          <w:lang w:eastAsia="zh-CN"/>
        </w:rPr>
        <w:t>by overly simplified heuristics.</w:t>
      </w:r>
      <w:r w:rsidR="00D54634" w:rsidRPr="00874395">
        <w:rPr>
          <w:rFonts w:ascii="Times New Roman" w:hAnsi="Times New Roman" w:cs="Times New Roman"/>
          <w:lang w:eastAsia="zh-CN"/>
        </w:rPr>
        <w:t xml:space="preserve"> </w:t>
      </w:r>
    </w:p>
    <w:p w14:paraId="164A6EA2" w14:textId="79E2AE26" w:rsidR="006B0230" w:rsidRDefault="00DF657D" w:rsidP="00301B61">
      <w:pPr>
        <w:spacing w:beforeLines="50" w:before="156" w:afterLines="50" w:after="156"/>
        <w:ind w:firstLine="420"/>
        <w:rPr>
          <w:rFonts w:ascii="Times New Roman" w:hAnsi="Times New Roman" w:cs="Times New Roman"/>
          <w:lang w:eastAsia="zh-CN"/>
        </w:rPr>
      </w:pPr>
      <w:ins w:id="47" w:author="Lu, Junsong" w:date="2025-08-20T22:41:00Z" w16du:dateUtc="2025-08-20T14:41:00Z">
        <w:r>
          <w:rPr>
            <w:rFonts w:ascii="Times New Roman" w:hAnsi="Times New Roman" w:cs="Times New Roman" w:hint="eastAsia"/>
            <w:lang w:eastAsia="zh-CN"/>
          </w:rPr>
          <w:t>Whereas t</w:t>
        </w:r>
      </w:ins>
      <w:del w:id="48" w:author="Lu, Junsong" w:date="2025-08-20T22:41:00Z" w16du:dateUtc="2025-08-20T14:41:00Z">
        <w:r w:rsidR="00CD250C" w:rsidDel="00DF657D">
          <w:rPr>
            <w:rFonts w:ascii="Times New Roman" w:hAnsi="Times New Roman" w:cs="Times New Roman"/>
            <w:lang w:eastAsia="zh-CN"/>
          </w:rPr>
          <w:delText>T</w:delText>
        </w:r>
      </w:del>
      <w:r w:rsidR="00CD250C">
        <w:rPr>
          <w:rFonts w:ascii="Times New Roman" w:hAnsi="Times New Roman" w:cs="Times New Roman"/>
          <w:lang w:eastAsia="zh-CN"/>
        </w:rPr>
        <w:t xml:space="preserve">he </w:t>
      </w:r>
      <w:commentRangeStart w:id="49"/>
      <w:r w:rsidR="00CD250C">
        <w:rPr>
          <w:rFonts w:ascii="Times New Roman" w:hAnsi="Times New Roman" w:cs="Times New Roman"/>
          <w:lang w:eastAsia="zh-CN"/>
        </w:rPr>
        <w:t>beauty-is-good stereotype</w:t>
      </w:r>
      <w:commentRangeEnd w:id="49"/>
      <w:r w:rsidR="00CD250C">
        <w:rPr>
          <w:rStyle w:val="af3"/>
        </w:rPr>
        <w:commentReference w:id="49"/>
      </w:r>
      <w:r w:rsidR="00CD250C">
        <w:rPr>
          <w:rFonts w:ascii="Times New Roman" w:hAnsi="Times New Roman" w:cs="Times New Roman"/>
          <w:lang w:eastAsia="zh-CN"/>
        </w:rPr>
        <w:t xml:space="preserve"> </w:t>
      </w:r>
      <w:ins w:id="50" w:author="Lu, Junsong" w:date="2025-08-20T22:44:00Z">
        <w:r w:rsidRPr="00DF657D">
          <w:rPr>
            <w:rFonts w:ascii="Times New Roman" w:hAnsi="Times New Roman" w:cs="Times New Roman"/>
            <w:lang w:eastAsia="zh-CN"/>
          </w:rPr>
          <w:t>reflects low-dimensionality within a single association</w:t>
        </w:r>
      </w:ins>
      <w:ins w:id="51" w:author="Lu, Junsong" w:date="2025-08-20T22:44:00Z" w16du:dateUtc="2025-08-20T14:44:00Z">
        <w:r>
          <w:rPr>
            <w:rFonts w:ascii="Times New Roman" w:hAnsi="Times New Roman" w:cs="Times New Roman" w:hint="eastAsia"/>
            <w:lang w:eastAsia="zh-CN"/>
          </w:rPr>
          <w:t xml:space="preserve"> (e.g., the attractiveness-intelligence association)</w:t>
        </w:r>
      </w:ins>
      <w:ins w:id="52" w:author="Lu, Junsong" w:date="2025-08-20T22:44:00Z">
        <w:r w:rsidRPr="00DF657D">
          <w:rPr>
            <w:rFonts w:ascii="Times New Roman" w:hAnsi="Times New Roman" w:cs="Times New Roman"/>
            <w:lang w:eastAsia="zh-CN"/>
          </w:rPr>
          <w:t>, a parallel tradition investigates how low-dimensional structures emerge from the interrelations among many traits.</w:t>
        </w:r>
      </w:ins>
      <w:del w:id="53" w:author="Lu, Junsong" w:date="2025-08-20T22:44:00Z" w16du:dateUtc="2025-08-20T14:44:00Z">
        <w:r w:rsidR="00CD250C" w:rsidDel="00DF657D">
          <w:rPr>
            <w:rFonts w:ascii="Times New Roman" w:hAnsi="Times New Roman" w:cs="Times New Roman"/>
            <w:lang w:eastAsia="zh-CN"/>
          </w:rPr>
          <w:delText>supports a low-dimensional account of social cognition</w:delText>
        </w:r>
      </w:del>
      <w:del w:id="54" w:author="Lu, Junsong" w:date="2025-08-20T22:42:00Z" w16du:dateUtc="2025-08-20T14:42:00Z">
        <w:r w:rsidR="00CD250C" w:rsidDel="00DF657D">
          <w:rPr>
            <w:rFonts w:ascii="Times New Roman" w:hAnsi="Times New Roman" w:cs="Times New Roman"/>
            <w:lang w:eastAsia="zh-CN"/>
          </w:rPr>
          <w:delText xml:space="preserve"> </w:delText>
        </w:r>
      </w:del>
      <w:del w:id="55" w:author="Lu, Junsong" w:date="2025-08-20T22:41:00Z" w16du:dateUtc="2025-08-20T14:41:00Z">
        <w:r w:rsidR="00CD250C" w:rsidDel="00DF657D">
          <w:rPr>
            <w:rFonts w:ascii="Times New Roman" w:hAnsi="Times New Roman" w:cs="Times New Roman"/>
            <w:lang w:eastAsia="zh-CN"/>
          </w:rPr>
          <w:delText>by focusing on a specific subset of social inferences, i.e., positive</w:delText>
        </w:r>
        <w:r w:rsidR="00A142BB" w:rsidDel="00DF657D">
          <w:rPr>
            <w:rFonts w:ascii="Times New Roman" w:hAnsi="Times New Roman" w:cs="Times New Roman"/>
            <w:lang w:eastAsia="zh-CN"/>
          </w:rPr>
          <w:delText xml:space="preserve"> traits. A second line of research also points to low-dimensionality, but does so by examining a much broader range of traits</w:delText>
        </w:r>
      </w:del>
      <w:r w:rsidR="00A142BB">
        <w:rPr>
          <w:rFonts w:ascii="Times New Roman" w:hAnsi="Times New Roman" w:cs="Times New Roman"/>
          <w:lang w:eastAsia="zh-CN"/>
        </w:rPr>
        <w:t>.</w:t>
      </w:r>
      <w:r w:rsidR="00301B61" w:rsidRPr="00301B61">
        <w:rPr>
          <w:rFonts w:ascii="Times New Roman" w:hAnsi="Times New Roman" w:cs="Times New Roman"/>
          <w:lang w:eastAsia="zh-CN"/>
        </w:rPr>
        <w:t xml:space="preserve"> This </w:t>
      </w:r>
      <w:r w:rsidR="00623938">
        <w:rPr>
          <w:rFonts w:ascii="Times New Roman" w:hAnsi="Times New Roman" w:cs="Times New Roman"/>
          <w:lang w:eastAsia="zh-CN"/>
        </w:rPr>
        <w:t xml:space="preserve">line of </w:t>
      </w:r>
      <w:r w:rsidR="00301B61" w:rsidRPr="00301B61">
        <w:rPr>
          <w:rFonts w:ascii="Times New Roman" w:hAnsi="Times New Roman" w:cs="Times New Roman"/>
          <w:lang w:eastAsia="zh-CN"/>
        </w:rPr>
        <w:t>search dates back to Asch’s seminal work on impression formation</w:t>
      </w:r>
      <w:r w:rsidR="00301B61">
        <w:rPr>
          <w:rFonts w:ascii="Times New Roman" w:hAnsi="Times New Roman" w:cs="Times New Roman" w:hint="eastAsia"/>
          <w:lang w:eastAsia="zh-CN"/>
        </w:rPr>
        <w:t xml:space="preserve"> in 1946</w:t>
      </w:r>
      <w:r w:rsidR="00301B61">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{"citationID":"AZ7stn9y","properties":{"formattedCitation":"\\super 45\\nosupersub{}","plainCitation":"45","noteIndex":0},"citationItems":[{"id":514084,"uris":["http://zotero.org/users/6113531/items/FCXSG3J6"],"itemData":{"id":514084,"type":"article-journal","container-title":"The journal of abnormal and social psychology","DOI":"10.1037/h0055756","issue":"3","note":"publisher: American Psychological Association","page":"258","source":"Google Scholar","title":"Forming impressions of personality.","volume":"41","author":[{"family":"Asch","given":"Solomon E."}],"issued":{"date-parts":[["1946"]]},"citation-key":"AschFormingimpressionspersonality1946"}}],"schema":"https://github.com/citation-style-language/schema/raw/master/csl-citation.json"} </w:instrText>
      </w:r>
      <w:r w:rsidR="00301B61">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45</w:t>
      </w:r>
      <w:r w:rsidR="00301B61">
        <w:rPr>
          <w:rFonts w:ascii="Times New Roman" w:hAnsi="Times New Roman" w:cs="Times New Roman"/>
          <w:lang w:eastAsia="zh-CN"/>
        </w:rPr>
        <w:fldChar w:fldCharType="end"/>
      </w:r>
      <w:r w:rsidR="00301B61" w:rsidRPr="00301B61">
        <w:rPr>
          <w:rFonts w:ascii="Times New Roman" w:hAnsi="Times New Roman" w:cs="Times New Roman"/>
          <w:lang w:eastAsia="zh-CN"/>
        </w:rPr>
        <w:t xml:space="preserve">. By asking participants to </w:t>
      </w:r>
      <w:r w:rsidR="006B0230">
        <w:rPr>
          <w:rFonts w:ascii="Times New Roman" w:hAnsi="Times New Roman" w:cs="Times New Roman"/>
          <w:lang w:eastAsia="zh-CN"/>
        </w:rPr>
        <w:t xml:space="preserve">make inferences about </w:t>
      </w:r>
      <w:r w:rsidR="00301B61" w:rsidRPr="00301B61">
        <w:rPr>
          <w:rFonts w:ascii="Times New Roman" w:hAnsi="Times New Roman" w:cs="Times New Roman"/>
          <w:lang w:eastAsia="zh-CN"/>
        </w:rPr>
        <w:t xml:space="preserve">a person </w:t>
      </w:r>
      <w:r w:rsidR="006B0230">
        <w:rPr>
          <w:rFonts w:ascii="Times New Roman" w:hAnsi="Times New Roman" w:cs="Times New Roman"/>
          <w:lang w:eastAsia="zh-CN"/>
        </w:rPr>
        <w:t>described by</w:t>
      </w:r>
      <w:r w:rsidR="00301B61" w:rsidRPr="00301B61">
        <w:rPr>
          <w:rFonts w:ascii="Times New Roman" w:hAnsi="Times New Roman" w:cs="Times New Roman"/>
          <w:lang w:eastAsia="zh-CN"/>
        </w:rPr>
        <w:t xml:space="preserve"> a list of traits, Asch found that </w:t>
      </w:r>
      <w:r w:rsidR="006B0230">
        <w:rPr>
          <w:rFonts w:ascii="Times New Roman" w:hAnsi="Times New Roman" w:cs="Times New Roman"/>
          <w:lang w:eastAsia="zh-CN"/>
        </w:rPr>
        <w:t xml:space="preserve">changing </w:t>
      </w:r>
      <w:r w:rsidR="00301B61" w:rsidRPr="00301B61">
        <w:rPr>
          <w:rFonts w:ascii="Times New Roman" w:hAnsi="Times New Roman" w:cs="Times New Roman"/>
          <w:lang w:eastAsia="zh-CN"/>
        </w:rPr>
        <w:t>certain traits (e.g., “warm” vs. “cold”) dramatically shaped overall impressions</w:t>
      </w:r>
      <w:r w:rsidR="006B0230">
        <w:rPr>
          <w:rFonts w:ascii="Times New Roman" w:hAnsi="Times New Roman" w:cs="Times New Roman"/>
          <w:lang w:eastAsia="zh-CN"/>
        </w:rPr>
        <w:t xml:space="preserve"> of the person</w:t>
      </w:r>
      <w:r w:rsidR="00301B61" w:rsidRPr="00301B61">
        <w:rPr>
          <w:rFonts w:ascii="Times New Roman" w:hAnsi="Times New Roman" w:cs="Times New Roman"/>
          <w:lang w:eastAsia="zh-CN"/>
        </w:rPr>
        <w:t>, highlighting the central role</w:t>
      </w:r>
      <w:r w:rsidR="006B0230">
        <w:rPr>
          <w:rFonts w:ascii="Times New Roman" w:hAnsi="Times New Roman" w:cs="Times New Roman"/>
          <w:lang w:eastAsia="zh-CN"/>
        </w:rPr>
        <w:t xml:space="preserve"> of those traits</w:t>
      </w:r>
      <w:r w:rsidR="00301B61" w:rsidRPr="00301B61">
        <w:rPr>
          <w:rFonts w:ascii="Times New Roman" w:hAnsi="Times New Roman" w:cs="Times New Roman"/>
          <w:lang w:eastAsia="zh-CN"/>
        </w:rPr>
        <w:t xml:space="preserve">. Reanalyzing these data, </w:t>
      </w:r>
      <w:proofErr w:type="spellStart"/>
      <w:r w:rsidR="00301B61" w:rsidRPr="00301B61">
        <w:rPr>
          <w:rFonts w:ascii="Times New Roman" w:hAnsi="Times New Roman" w:cs="Times New Roman"/>
          <w:lang w:eastAsia="zh-CN"/>
        </w:rPr>
        <w:t>Wishner</w:t>
      </w:r>
      <w:r w:rsidR="00301B61">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{"citationID":"oShrcdGy","properties":{"formattedCitation":"\\super 46\\nosupersub{}","plainCitation":"46","noteIndex":0},"citationItems":[{"id":505516,"uris":["http://zotero.org/users/6113531/items/BHXCFPGT"],"itemData":{"id":505516,"type":"article-journal","container-title":"Psychological Review","DOI":"10.1037/h0040498","ISSN":"1939-1471, 0033-295X","issue":"2","journalAbbreviation":"Psychological Review","language":"en","page":"96-112","source":"DOI.org (Crossref)","title":"Reanalysis of \"impressions of personality.\"","volume":"67","author":[{"family":"Wishner","given":"Julius"}],"issued":{"date-parts":[["1960",3]]},"citation-key":"WishnerReanalysisimpressionspersonality1960"}}],"schema":"https://github.com/citation-style-language/schema/raw/master/csl-citation.json"} </w:instrText>
      </w:r>
      <w:r w:rsidR="00301B61">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46</w:t>
      </w:r>
      <w:proofErr w:type="spellEnd"/>
      <w:r w:rsidR="00301B61">
        <w:rPr>
          <w:rFonts w:ascii="Times New Roman" w:hAnsi="Times New Roman" w:cs="Times New Roman"/>
          <w:lang w:eastAsia="zh-CN"/>
        </w:rPr>
        <w:fldChar w:fldCharType="end"/>
      </w:r>
      <w:r w:rsidR="00301B61" w:rsidRPr="00301B61">
        <w:rPr>
          <w:rFonts w:ascii="Times New Roman" w:hAnsi="Times New Roman" w:cs="Times New Roman"/>
          <w:lang w:eastAsia="zh-CN"/>
        </w:rPr>
        <w:t xml:space="preserve"> showed that a trait’s impact </w:t>
      </w:r>
      <w:r w:rsidR="006B0230">
        <w:rPr>
          <w:rFonts w:ascii="Times New Roman" w:hAnsi="Times New Roman" w:cs="Times New Roman"/>
          <w:lang w:eastAsia="zh-CN"/>
        </w:rPr>
        <w:t xml:space="preserve">on overall impressions </w:t>
      </w:r>
      <w:r w:rsidR="00301B61" w:rsidRPr="00301B61">
        <w:rPr>
          <w:rFonts w:ascii="Times New Roman" w:hAnsi="Times New Roman" w:cs="Times New Roman"/>
          <w:lang w:eastAsia="zh-CN"/>
        </w:rPr>
        <w:t>depends on its intercorrelations with other traits</w:t>
      </w:r>
      <w:r w:rsidR="00301B61">
        <w:rPr>
          <w:rFonts w:ascii="Times New Roman" w:hAnsi="Times New Roman" w:cs="Times New Roman" w:hint="eastAsia"/>
          <w:lang w:eastAsia="zh-CN"/>
        </w:rPr>
        <w:t xml:space="preserve">. </w:t>
      </w:r>
      <w:r w:rsidR="006B0230">
        <w:rPr>
          <w:rFonts w:ascii="Times New Roman" w:hAnsi="Times New Roman" w:cs="Times New Roman"/>
          <w:lang w:eastAsia="zh-CN"/>
        </w:rPr>
        <w:t xml:space="preserve">The stronger a trait correlates with others, the greater it influences overall impressions. </w:t>
      </w:r>
    </w:p>
    <w:p w14:paraId="0939B6E6" w14:textId="399A48BC" w:rsidR="00D54634" w:rsidRPr="00874395" w:rsidRDefault="00301B61" w:rsidP="00301B61">
      <w:pPr>
        <w:spacing w:beforeLines="50" w:before="156" w:afterLines="50" w:after="156"/>
        <w:ind w:firstLine="420"/>
        <w:rPr>
          <w:rFonts w:ascii="Times New Roman" w:hAnsi="Times New Roman" w:cs="Times New Roman"/>
          <w:lang w:eastAsia="zh-CN"/>
        </w:rPr>
      </w:pPr>
      <w:r w:rsidRPr="00301B61">
        <w:rPr>
          <w:rFonts w:ascii="Times New Roman" w:hAnsi="Times New Roman" w:cs="Times New Roman"/>
          <w:lang w:eastAsia="zh-CN"/>
        </w:rPr>
        <w:t xml:space="preserve">Building on this, Rosenberg et </w:t>
      </w:r>
      <w:proofErr w:type="spellStart"/>
      <w:r w:rsidRPr="00301B61">
        <w:rPr>
          <w:rFonts w:ascii="Times New Roman" w:hAnsi="Times New Roman" w:cs="Times New Roman"/>
          <w:lang w:eastAsia="zh-CN"/>
        </w:rPr>
        <w:t>al.</w:t>
      </w:r>
      <w:r>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{"citationID":"SN1NIADZ","properties":{"formattedCitation":"\\super 11\\nosupersub{}","plainCitation":"11","noteIndex":0},"citationItems":[{"id":462869,"uris":["http://zotero.org/users/6113531/items/Y925JWMZ"],"itemData":{"id":462869,"type":"article-journal","container-title":"Journal of Personality and Social Psychology","DOI":"10.1037/h0026086","ISSN":"1939-1315, 0022-3514","issue":"4","journalAbbreviation":"Journal of Personality and Social Psychology","language":"en","page":"283-294","source":"DOI.org (Crossref)","title":"A multidimensional approach to the structure of personality impressions.","volume":"9","author":[{"family":"Rosenberg","given":"Seymour"},{"family":"Nelson","given":"Carnot"},{"family":"Vivekananthan","given":"P. S."}],"issued":{"date-parts":[["1968"]]},"citation-key":"Rosenbergmultidimensionalapproachstructure1968"}}],"schema":"https://github.com/citation-style-language/schema/raw/master/csl-citation.json"} </w:instrText>
      </w:r>
      <w:r>
        <w:rPr>
          <w:rFonts w:ascii="Times New Roman" w:hAnsi="Times New Roman" w:cs="Times New Roman"/>
          <w:lang w:eastAsia="zh-CN"/>
        </w:rPr>
        <w:fldChar w:fldCharType="separate"/>
      </w:r>
      <w:r w:rsidRPr="00301B61">
        <w:rPr>
          <w:rFonts w:ascii="Times New Roman" w:hAnsi="Times New Roman" w:cs="Times New Roman"/>
          <w:vertAlign w:val="superscript"/>
        </w:rPr>
        <w:t>11</w:t>
      </w:r>
      <w:proofErr w:type="spellEnd"/>
      <w:r>
        <w:rPr>
          <w:rFonts w:ascii="Times New Roman" w:hAnsi="Times New Roman" w:cs="Times New Roman"/>
          <w:lang w:eastAsia="zh-CN"/>
        </w:rPr>
        <w:fldChar w:fldCharType="end"/>
      </w:r>
      <w:r w:rsidRPr="00301B61">
        <w:rPr>
          <w:rFonts w:ascii="Times New Roman" w:hAnsi="Times New Roman" w:cs="Times New Roman"/>
          <w:lang w:eastAsia="zh-CN"/>
        </w:rPr>
        <w:t xml:space="preserve"> </w:t>
      </w:r>
      <w:r w:rsidR="006B0230">
        <w:rPr>
          <w:rFonts w:ascii="Times New Roman" w:hAnsi="Times New Roman" w:cs="Times New Roman"/>
          <w:lang w:eastAsia="zh-CN"/>
        </w:rPr>
        <w:t xml:space="preserve">used dimension reduction methods to systematically analyze </w:t>
      </w:r>
      <w:r w:rsidR="00136134">
        <w:rPr>
          <w:rFonts w:ascii="Times New Roman" w:hAnsi="Times New Roman" w:cs="Times New Roman"/>
          <w:lang w:eastAsia="zh-CN"/>
        </w:rPr>
        <w:t>latent dimensions</w:t>
      </w:r>
      <w:r w:rsidR="006B0230">
        <w:rPr>
          <w:rFonts w:ascii="Times New Roman" w:hAnsi="Times New Roman" w:cs="Times New Roman"/>
          <w:lang w:eastAsia="zh-CN"/>
        </w:rPr>
        <w:t xml:space="preserve"> that drive highly correlated traits, </w:t>
      </w:r>
      <w:r w:rsidRPr="00301B61">
        <w:rPr>
          <w:rFonts w:ascii="Times New Roman" w:hAnsi="Times New Roman" w:cs="Times New Roman"/>
          <w:lang w:eastAsia="zh-CN"/>
        </w:rPr>
        <w:t>identif</w:t>
      </w:r>
      <w:r w:rsidR="006B0230">
        <w:rPr>
          <w:rFonts w:ascii="Times New Roman" w:hAnsi="Times New Roman" w:cs="Times New Roman"/>
          <w:lang w:eastAsia="zh-CN"/>
        </w:rPr>
        <w:t>ying</w:t>
      </w:r>
      <w:r w:rsidRPr="00301B61">
        <w:rPr>
          <w:rFonts w:ascii="Times New Roman" w:hAnsi="Times New Roman" w:cs="Times New Roman"/>
          <w:lang w:eastAsia="zh-CN"/>
        </w:rPr>
        <w:t xml:space="preserve"> two to three </w:t>
      </w:r>
      <w:r w:rsidR="006B0230">
        <w:rPr>
          <w:rFonts w:ascii="Times New Roman" w:hAnsi="Times New Roman" w:cs="Times New Roman"/>
          <w:lang w:eastAsia="zh-CN"/>
        </w:rPr>
        <w:t xml:space="preserve">such </w:t>
      </w:r>
      <w:r w:rsidR="00136134">
        <w:rPr>
          <w:rFonts w:ascii="Times New Roman" w:hAnsi="Times New Roman" w:cs="Times New Roman"/>
          <w:lang w:eastAsia="zh-CN"/>
        </w:rPr>
        <w:t xml:space="preserve">dimensions </w:t>
      </w:r>
      <w:r w:rsidRPr="00301B61">
        <w:rPr>
          <w:rFonts w:ascii="Times New Roman" w:hAnsi="Times New Roman" w:cs="Times New Roman"/>
          <w:lang w:eastAsia="zh-CN"/>
        </w:rPr>
        <w:t>(e.g., sociality and intellectual desirability).</w:t>
      </w:r>
      <w:r>
        <w:rPr>
          <w:rFonts w:ascii="Times New Roman" w:hAnsi="Times New Roman" w:cs="Times New Roman" w:hint="eastAsia"/>
          <w:lang w:eastAsia="zh-CN"/>
        </w:rPr>
        <w:t xml:space="preserve"> </w:t>
      </w:r>
      <w:r w:rsidR="00D54634" w:rsidRPr="00874395">
        <w:rPr>
          <w:rFonts w:ascii="Times New Roman" w:hAnsi="Times New Roman" w:cs="Times New Roman"/>
          <w:lang w:eastAsia="zh-CN"/>
        </w:rPr>
        <w:t xml:space="preserve">Subsequent investigations </w:t>
      </w:r>
      <w:r w:rsidR="00136134">
        <w:rPr>
          <w:rFonts w:ascii="Times New Roman" w:hAnsi="Times New Roman" w:cs="Times New Roman"/>
          <w:lang w:eastAsia="zh-CN"/>
        </w:rPr>
        <w:t>apply such dimension reduction methods to a broader range of trait inferences to search for latent dimensions that determine overall impressions. Some argue that only</w:t>
      </w:r>
      <w:r w:rsidR="00D54634" w:rsidRPr="00874395">
        <w:rPr>
          <w:rFonts w:ascii="Times New Roman" w:hAnsi="Times New Roman" w:cs="Times New Roman"/>
          <w:lang w:eastAsia="zh-CN"/>
        </w:rPr>
        <w:t xml:space="preserve"> two dimensions (the Big Two model) </w:t>
      </w:r>
      <w:r w:rsidR="00136134">
        <w:rPr>
          <w:rFonts w:ascii="Times New Roman" w:hAnsi="Times New Roman" w:cs="Times New Roman"/>
          <w:lang w:eastAsia="zh-CN"/>
        </w:rPr>
        <w:t xml:space="preserve">are necessary, such as warmth and competence, which </w:t>
      </w:r>
      <w:r w:rsidR="00D54634" w:rsidRPr="00874395">
        <w:rPr>
          <w:rFonts w:ascii="Times New Roman" w:hAnsi="Times New Roman" w:cs="Times New Roman"/>
          <w:lang w:eastAsia="zh-CN"/>
        </w:rPr>
        <w:t xml:space="preserve">recurrently emerge across domains and </w:t>
      </w:r>
      <w:proofErr w:type="spellStart"/>
      <w:r w:rsidR="00136134">
        <w:rPr>
          <w:rFonts w:ascii="Times New Roman" w:hAnsi="Times New Roman" w:cs="Times New Roman"/>
          <w:lang w:eastAsia="zh-CN"/>
        </w:rPr>
        <w:t>tasks</w:t>
      </w:r>
      <w:r>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{"citationID":"gUbvuEkU","properties":{"formattedCitation":"\\super 4,47\\uc0\\u8211{}51\\nosupersub{}","plainCitation":"4,47–51","noteIndex":0},"citationItems":[{"id":26064,"uris":["http://zotero.org/users/6113531/items/HWXS8QE7"],"itemData":{"id":26064,"type":"article-journal","container-title":"Journal of Personality and Social Psychology","DOI":"10.1037/0022-3514.82.6.878","ISSN":"1939-1315, 0022-3514","issue":"6","journalAbbreviation":"Journal of Personality and Social Psychology","language":"en","note":"00000","page":"878-902","source":"DOI.org (Crossref)","title":"A model of (often mixed) stereotype content: Competence and warmth respectively follow from perceived status and competition.","title-short":"A model of (often mixed) stereotype content","volume":"82","author":[{"family":"Fiske","given":"Susan T."},{"family":"Cuddy","given":"Amy J. C."},{"family":"Glick","given":"Peter"},{"family":"Xu","given":"Jun"}],"issued":{"date-parts":[["2002",6]]},"citation-key":"Fiskemodeloftenmixed2002"}},{"id":476546,"uris":["http://zotero.org/users/6113531/items/ERTCFMEJ"],"itemData":{"id":476546,"type":"article-journal","abstract":"Prescriptive stereotypes based on, respectively, agency and communality reflect how people expect men and women to behave. Deviating from such prescriptions limits opportunities for men and women in ways that reinforce traditional gender roles. In the current work, we examine whether people have expectations of gendered facial features based on agentic and communal descriptions of targets and if these expectations extend to who people think is best suited for workplace tasks. Across five experiments, people expected more facial masculinity for targets paired with agentic relative to communal traits (Experiments 1, 2a-b) and workplace behaviors (Experiments 3a-b). This expectation effect emerged when gendered facial features (e.g., more masculinized and feminized versions of face identities) were manipulated across (Experiment 1) and within (Experiments 2a-b, 3a-b) gender, regardless of whether traits were explicitly stated (Experiments 1, 2a-b, 3a) or inferred (Experiment 3b), and regardless of trait valence. When people made decisions about two same-gender faces, the gender of those faces accentuated trait effects. More masculine male (relative to female) faces were consistently expected more for agentic traits and workplace tasks, but consistently expected less for communal traits and workplace tasks (Experiments 2a, 3a-b). We then conceptually replicated expectation effects by showing that mental representations of agentic and communal faces appear correspondingly gendered (Exper­ iment 4). Finally, we provide exploratory analyses showing that expectation effects may differentially vary by perceiver gender across contexts. These findings illustrate a non-verbal route by which people make decisions based on gender stereotypes that have wide-ranging implications for workplace behavior.","container-title":"Journal of Experimental Social Psychology","DOI":"10.1016/j.jesp.2023.104585","ISSN":"00221031","journalAbbreviation":"Journal of Experimental Social Psychology","language":"en","page":"104585","source":"DOI.org (Crossref)","title":"Trait inferences from the “big two” produce gendered expectations of facial features","volume":"111","author":[{"family":"Liebenow","given":"Hayley A."},{"family":"Boucher","given":"Kathryn L."},{"family":"Cassidy","given":"Brittany S."}],"issued":{"date-parts":[["2024",3]]},"citation-key":"LiebenowTraitinferencesbig2024"}},{"id":449735,"uris":["http://zotero.org/users/6113531/items/U6WRTHWC"],"itemData":{"id":449735,"type":"article-journal","abstract":"It is notable that across distinct, siloed, and disconnected areas of psychology (e.g., developmental, personality, social), there exist two dimensions (the “Big Two”) that capture the ways in which people process, perceive, and navigate their social worlds. Despite their subtle distinctions and nomenclature, each shares the same underlying content; one revolves around independence, goal pursuit, and achievement, and the other revolves around other-focus, social orientation, and desire for connection. Why have these two dimensions emerged across disciplines, domains, and decades? Our answer: gender. We argue that the characteristics of the Big Two (e.g., agency/competence, communion/ warmth) are reflections of psychological notions of masculinity and femininity that render gender the basis of the fundamental lens through which one sees the social world. Thus, although past work has identified the Big Two as a model to understand social categories, we argue that gender itself is the social category that explains the nature of the Big Two. We outline support for this theory and suggest implications of a gendered cognition in which gender not only provides functional utility for cognitive processing but simultaneously enforces gender roles and limits men and women’s opportunities. Recognizing that the Big Two reflect masculinity and femininity does not confine people to act in accordance with their gender but rather allows for novel interventions to reduce gender-based inequities.","container-title":"Perspectives on Psychological Science","DOI":"10.1177/1745691620904961","ISSN":"1745-6916, 1745-6924","issue":"6","journalAbbreviation":"Perspect Psychol Sci","language":"en","page":"1143-1158","source":"DOI.org (Crossref)","title":"The Primacy of Gender: Gendered Cognition Underlies the Big Two Dimensions of Social Cognition","title-short":"The Primacy of Gender","volume":"16","author":[{"family":"Martin","given":"Ashley E."},{"family":"Slepian","given":"Michael L."}],"issued":{"date-parts":[["2021",11]]},"citation-key":"MartinPrimacyGenderGendered2021a"}},{"id":449734,"uris":["http://zotero.org/users/6113531/items/8QMBUPN8"],"itemData":{"id":449734,"type":"article-journal","abstract":"On the basis of previous research, the authors hypothesize that (a) person descriptive terms can be organized into the broad dimensions of agency and communion of which communion is the primary one; (b) the main distinction between these dimensions pertains to their profitability for the self (agency) vs. for other persons (communion); hence, agency is more desirable and important in the self-perspective, and communion is more desirable and important in the other-perspective; (c) self– other outcome dependency increases importance of another person’s agency. Study 1 showed that a large number of trait names can be reduced to these broad dimensions, that communion comprises more item variance, and that agency is predicted by self-profitability and communion by other-profitability. Studies 2 and 3 showed that agency is more relevant and desired for self, and communion is more relevant and desired for others. Study 4 showed that agency is more important in a close friend than an unrelated peer, and this difference is completely mediated by the perceived outcome dependency.","container-title":"Journal of Personality and Social Psychology","DOI":"10.1037/0022-3514.93.5.751","ISSN":"1939-1315, 0022-3514","issue":"5","journalAbbreviation":"Journal of Personality and Social Psychology","language":"en","page":"751-763","source":"DOI.org (Crossref)","title":"Agency and communion from the perspective of self versus others.","volume":"93","author":[{"family":"Abele","given":"Andrea E."},{"family":"Wojciszke","given":"Bogdan"}],"issued":{"date-parts":[["2007"]]},"citation-key":"AbeleAgencycommunionperspective2007"}},{"id":449945,"uris":["http://zotero.org/users/6113531/items/KRFCNJV7"],"itemData":{"id":449945,"type":"article-journal","abstract":"An important aim of person perception is to guide people in their actions towards others and an especially important question in this regard is whether to approach a target or not. A target's traits can be differentiated into the “Big Two” fundamental content dimensions of agency and communion. Four studies test the hypothesis that relative to agentic traits communal traits – which can also be conceptualized as “otherproﬁtable” traits – are processed preferentially because they convey more information relevant for approach vs. avoidance decisions. Across four studies, we found consistent support for this preferential processing hypothesis. Communal trait words were recognized faster (Study 1) and categorized faster with regard to valence than agentic trait words (Study 2); communal traits were inferred faster from behavior descriptions than agentic traits (Study 3); and ﬁnally, communal traits were mentioned prior to agentic ones in spontaneous descriptions of another person (Study 4). Throughout these studies the stimuli's valence (positive or negative words or behaviors) did not moderate this processing speed advantage of communal information. Participants' responses in Study 4, however, were more valence-driven for the communion dimension than for the agency dimension.","container-title":"Journal of Experimental Social Psychology","DOI":"10.1016/j.jesp.2011.03.028","ISSN":"00221031","issue":"5","journalAbbreviation":"Journal of Experimental Social Psychology","language":"en","page":"935-948","source":"DOI.org (Crossref)","title":"The bigger one of the “Big Two”? Preferential processing of communal information","title-short":"The bigger one of the “Big Two”?","volume":"47","author":[{"family":"Abele","given":"Andrea E."},{"family":"Bruckmüller","given":"Susanne"}],"issued":{"date-parts":[["2011",9]]},"citation-key":"AbelebiggeroneBig2011"}},{"id":522841,"uris":["http://zotero.org/groups/5566095/items/ZVL52KLB"],"itemData":{"id":522841,"type":"article-journal","abstract":"First impressions formed from facial appearance predict important social outcomes. Existing models of these impressions indicate they are underpinned by dimensions of Valence and Dominance, and are typically derived by applying data reduction methods to explicit ratings of faces for a range of traits. However, this approach is potentially problematic because the trait ratings may not fully capture the dimensions on which people spontaneously assess faces. Here, we used natural language processing to extract ‘topics’ directly from participants' free-­text descriptions (i.e., their first impressions) of 2222 face images. Two topics emerged, reflecting first impressions related to positive emotional valence and warmth (Topic 1) and negative emotional valence and potential threat (Topic 2). Next, we investigated how these topics were related to Valence and Dominance components derived from explicit trait ratings. Collectively, these components explained only ~44% of the variance in the topics extracted from free-­text descriptions and suggested that first impressions are underpinned by correlated valence dimensions that subsume the content of existing trait-­rating-­based models. Natural language offers a promising new avenue for understanding social cognition, and future work can examine the predictive utility of natural language and traditional data-­driven models for impressions in varying social contexts.","container-title":"British Journal of Psychology","DOI":"10.1111/bjop.12717","ISSN":"0007-1269</w:instrText>
      </w:r>
      <w:r w:rsidR="004F3F75">
        <w:rPr>
          <w:rFonts w:ascii="Times New Roman" w:hAnsi="Times New Roman" w:cs="Times New Roman" w:hint="eastAsia"/>
          <w:lang w:eastAsia="zh-CN"/>
        </w:rPr>
        <w:instrText>, 2044-8295","journalAbbreviation":"British J of Psychology","language":"en","page":"bjop.12717","source":"DOI.org (Crossref)","title":"Decoding the language of first impressions: Comparing models of first impressions of faces derived from free</w:instrText>
      </w:r>
      <w:r w:rsidR="004F3F75">
        <w:rPr>
          <w:rFonts w:ascii="Times New Roman" w:hAnsi="Times New Roman" w:cs="Times New Roman" w:hint="eastAsia"/>
          <w:lang w:eastAsia="zh-CN"/>
        </w:rPr>
        <w:instrText>‐</w:instrText>
      </w:r>
      <w:r w:rsidR="004F3F75">
        <w:rPr>
          <w:rFonts w:ascii="Times New Roman" w:hAnsi="Times New Roman" w:cs="Times New Roman" w:hint="eastAsia"/>
          <w:lang w:eastAsia="zh-CN"/>
        </w:rPr>
        <w:instrText>text descr</w:instrText>
      </w:r>
      <w:r w:rsidR="004F3F75">
        <w:rPr>
          <w:rFonts w:ascii="Times New Roman" w:hAnsi="Times New Roman" w:cs="Times New Roman"/>
          <w:lang w:eastAsia="zh-CN"/>
        </w:rPr>
        <w:instrText xml:space="preserve">iptions and trait ratings","title-short":"Decoding the language of first impressions","author":[{"family":"Jones","given":"Alex L."},{"family":"Shiramizu","given":"Victor"},{"family":"Jones","given":"Benedict C."}],"issued":{"date-parts":[["2024",6,17]]},"citation-key":"JonesDecodinglanguagefirst2024"}}],"schema":"https://github.com/citation-style-language/schema/raw/master/csl-citation.json"} </w:instrText>
      </w:r>
      <w:r>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4,47</w:t>
      </w:r>
      <w:proofErr w:type="spellEnd"/>
      <w:r w:rsidR="004F3F75" w:rsidRPr="004F3F75">
        <w:rPr>
          <w:rFonts w:ascii="Times New Roman" w:hAnsi="Times New Roman" w:cs="Times New Roman"/>
          <w:vertAlign w:val="superscript"/>
        </w:rPr>
        <w:t>–51</w:t>
      </w:r>
      <w:r>
        <w:rPr>
          <w:rFonts w:ascii="Times New Roman" w:hAnsi="Times New Roman" w:cs="Times New Roman"/>
          <w:lang w:eastAsia="zh-CN"/>
        </w:rPr>
        <w:fldChar w:fldCharType="end"/>
      </w:r>
      <w:r w:rsidR="00D54634" w:rsidRPr="00874395">
        <w:rPr>
          <w:rFonts w:ascii="Times New Roman" w:hAnsi="Times New Roman" w:cs="Times New Roman"/>
          <w:lang w:eastAsia="zh-CN"/>
        </w:rPr>
        <w:t xml:space="preserve">. </w:t>
      </w:r>
      <w:r w:rsidR="00136134">
        <w:rPr>
          <w:rFonts w:ascii="Times New Roman" w:hAnsi="Times New Roman" w:cs="Times New Roman"/>
          <w:lang w:eastAsia="zh-CN"/>
        </w:rPr>
        <w:t>Others propose</w:t>
      </w:r>
      <w:r>
        <w:rPr>
          <w:rFonts w:ascii="Times New Roman" w:hAnsi="Times New Roman" w:cs="Times New Roman" w:hint="eastAsia"/>
          <w:lang w:eastAsia="zh-CN"/>
        </w:rPr>
        <w:t xml:space="preserve"> </w:t>
      </w:r>
      <w:r w:rsidR="00D54634" w:rsidRPr="00874395">
        <w:rPr>
          <w:rFonts w:ascii="Times New Roman" w:hAnsi="Times New Roman" w:cs="Times New Roman"/>
          <w:lang w:eastAsia="zh-CN"/>
        </w:rPr>
        <w:t xml:space="preserve">a few more </w:t>
      </w:r>
      <w:r w:rsidR="00136134">
        <w:rPr>
          <w:rFonts w:ascii="Times New Roman" w:hAnsi="Times New Roman" w:cs="Times New Roman"/>
          <w:lang w:eastAsia="zh-CN"/>
        </w:rPr>
        <w:t>dimensions</w:t>
      </w:r>
      <w:r w:rsidR="00D54634" w:rsidRPr="00874395">
        <w:rPr>
          <w:rFonts w:ascii="Times New Roman" w:hAnsi="Times New Roman" w:cs="Times New Roman"/>
          <w:lang w:eastAsia="zh-CN"/>
        </w:rPr>
        <w:t>, such as three dimensions</w:t>
      </w:r>
      <w:r w:rsidR="00136134">
        <w:rPr>
          <w:rFonts w:ascii="Times New Roman" w:hAnsi="Times New Roman" w:cs="Times New Roman"/>
          <w:lang w:eastAsia="zh-CN"/>
        </w:rPr>
        <w:t xml:space="preserve">—morality, sociability, and competence—for familiar groups and </w:t>
      </w:r>
      <w:proofErr w:type="spellStart"/>
      <w:r w:rsidR="00136134">
        <w:rPr>
          <w:rFonts w:ascii="Times New Roman" w:hAnsi="Times New Roman" w:cs="Times New Roman"/>
          <w:lang w:eastAsia="zh-CN"/>
        </w:rPr>
        <w:t>individuals</w:t>
      </w:r>
      <w:r>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{"citationID":"EwsErlS9","properties":{"formattedCitation":"\\super 52,53\\nosupersub{}","plainCitation":"52,53","noteIndex":0},"citationItems":[{"id":449986,"uris":["http://zotero.org/users/6113531/items/CF9N5QBQ"],"itemData":{"id":449986,"type":"article-journal","abstract":"Research on the two fundamental dimensions of social judgment, namely warmth and competence, has shown that warmth has a primary and a dominant role in information gathering about others. In two studies we examined whether the sociability and morality components of warmth play distinct roles in such a process. Study 1 (N ¼ 60) investigated which traits were mostly selected when forming impressions about others. The results showed that, regardless of the task goal, traits related to morality and sociability were differently processed. Furthermore, participants were more interested in obtaining information about morality than about sociability when asked to form a global impression about others. Study 2 (N ¼ 98) explored the adoption of asymmetric/symmetric strategies when asking questions to make inferences on others. As predicted, participants adopted an asymmetrically disconﬁrming strategy on morality traits, while they looked for more symmetrical evidence on sociability or competence traits. Overall, our ﬁndings indicated a distinct and a dominant role of the moral component of warmth in the information-gathering process. Copyright # 2010 John Wiley &amp; Sons, Ltd.","container-title":"European Journal of Social Psychology","DOI":"10.1002/ejsp.744","ISSN":"00462772","issue":"2","journalAbbreviation":"Eur. J. Soc. Psychol.","language":"en","page":"135-143","source":"DOI.org (Crossref)","title":"Looking for honesty: The primary role of morality (vs. sociability and competence) in information gathering","title-short":"Looking for honesty","volume":"41","author":[{"family":"Brambilla","given":"Marco"},{"family":"Rusconi","given":"Patrice"},{"family":"Sacchi","given":"Simona"},{"family":"Cherubini","given":"Paolo"}],"issued":{"date-parts":[["2011",3]]},"citation-key":"BrambillaLookinghonestyprimary2011"}},{"id":449737,"uris":["http://zotero.org/users/6113531/items/VXMYWKFH"],"itemData":{"id":449737,"type":"chapter","container-title":"Advances in Experimental Social Psychology","ISBN":"978-0-12-824579-8","language":"en","note":"DOI: 10.1016/bs.aesp.2021.03.001","page":"187-262","publisher":"Elsevier","source":"DOI.org (Crossref)","title":"The primacy of morality in impression development: Theory, research, and future directions","title-short":"The primacy of morality in impression development","URL":"https://linkinghub.elsevier.com/retrieve/pii/S0065260121000113","volume":"64","author":[{"family":"Brambilla","given":"Marco"},{"family":"Sacchi","given":"Simona"},{"family":"Rusconi","given":"Patrice"},{"family":"Goodwin","given":"Geoffrey P."}],"accessed":{"date-parts":[["2023",10,9]]},"issued":{"date-parts":[["2021"]]},"citation-key":"Brambillaprimacymoralityimpression2021"}}],"schema":"https://github.com/citation-style-language/schema/raw/master/csl-citation.json"} </w:instrText>
      </w:r>
      <w:r>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52,53</w:t>
      </w:r>
      <w:proofErr w:type="spellEnd"/>
      <w:r>
        <w:rPr>
          <w:rFonts w:ascii="Times New Roman" w:hAnsi="Times New Roman" w:cs="Times New Roman"/>
          <w:lang w:eastAsia="zh-CN"/>
        </w:rPr>
        <w:fldChar w:fldCharType="end"/>
      </w:r>
      <w:r w:rsidR="00D54634" w:rsidRPr="00874395">
        <w:rPr>
          <w:rFonts w:ascii="Times New Roman" w:hAnsi="Times New Roman" w:cs="Times New Roman"/>
          <w:lang w:eastAsia="zh-CN"/>
        </w:rPr>
        <w:t xml:space="preserve">, four </w:t>
      </w:r>
      <w:r w:rsidR="00136134">
        <w:rPr>
          <w:rFonts w:ascii="Times New Roman" w:hAnsi="Times New Roman" w:cs="Times New Roman"/>
          <w:lang w:eastAsia="zh-CN"/>
        </w:rPr>
        <w:t>dimensions—warmth, competence, femininity, and youthfulness—for</w:t>
      </w:r>
      <w:r w:rsidR="00D54634" w:rsidRPr="00874395">
        <w:rPr>
          <w:rFonts w:ascii="Times New Roman" w:hAnsi="Times New Roman" w:cs="Times New Roman"/>
          <w:lang w:eastAsia="zh-CN"/>
        </w:rPr>
        <w:t xml:space="preserve"> fac</w:t>
      </w:r>
      <w:r w:rsidR="00136134">
        <w:rPr>
          <w:rFonts w:ascii="Times New Roman" w:hAnsi="Times New Roman" w:cs="Times New Roman"/>
          <w:lang w:eastAsia="zh-CN"/>
        </w:rPr>
        <w:t xml:space="preserve">ial </w:t>
      </w:r>
      <w:proofErr w:type="spellStart"/>
      <w:r w:rsidR="00136134">
        <w:rPr>
          <w:rFonts w:ascii="Times New Roman" w:hAnsi="Times New Roman" w:cs="Times New Roman"/>
          <w:lang w:eastAsia="zh-CN"/>
        </w:rPr>
        <w:t>impressions</w:t>
      </w:r>
      <w:r>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{"citationID":"j55Cn9mq","properties":{"formattedCitation":"\\super 12\\nosupersub{}","plainCitation":"12","noteIndex":0},"citationItems":[{"id":275535,"uris":["http://zotero.org/users/6113531/items/ZF499KF7"],"itemData":{"id":275535,"type":"article-journal","abstract":"Abstract\n            People readily (but often inaccurately) attribute traits to others based on faces. While the details of attributions depend on the language available to describe social traits, psychological theories argue that two or three dimensions (such as valence and dominance) summarize social trait attributions from faces. However, prior work has used only a small number of trait words (12 to 18), limiting conclusions to date. In two large-scale, preregistered studies we ask participants to rate 100 faces (obtained from existing face stimuli sets), using a list of 100 English trait words that we derived using deep neural network analysis of words that have been used by other participants in prior studies to describe faces. In study 1 we find that these attributions are best described by four psychological dimensions, which we interpret as “warmth”, “competence”, “femininity”, and “youth”. In study 2 we partially reproduce these four dimensions using the same stimuli among additional participant raters from multiple regions around the world, in both aggregated and individual-level data. These results provide a comprehensive characterization of trait attributions from faces, although we note our conclusions are limited by the scope of our study (in particular we note only white faces and English trait words were included).","container-title":"Nature Communications","DOI":"10.1038/s41467-021-25500-y","ISSN":"2041-1723","issue":"1","journalAbbreviation":"Nat Commun","language":"en","page":"5168","source":"DOI.org (Crossref)","title":"Four dimensions characterize attributions from faces using a representative set of English trait words","volume":"12","author":[{"family":"Lin","given":"Chujun"},{"family":"Keles","given":"Umit"},{"family":"Adolphs","given":"Ralph"}],"issued":{"date-parts":[["2021",8,27]]},"citation-key":"LinFourdimensionscharacterize2021"}}],"schema":"https://github.com/citation-style-language/schema/raw/master/csl-citation.json"} </w:instrText>
      </w:r>
      <w:r>
        <w:rPr>
          <w:rFonts w:ascii="Times New Roman" w:hAnsi="Times New Roman" w:cs="Times New Roman"/>
          <w:lang w:eastAsia="zh-CN"/>
        </w:rPr>
        <w:fldChar w:fldCharType="separate"/>
      </w:r>
      <w:r w:rsidRPr="00301B61">
        <w:rPr>
          <w:rFonts w:ascii="Times New Roman" w:hAnsi="Times New Roman" w:cs="Times New Roman"/>
          <w:vertAlign w:val="superscript"/>
        </w:rPr>
        <w:t>12</w:t>
      </w:r>
      <w:proofErr w:type="spellEnd"/>
      <w:r>
        <w:rPr>
          <w:rFonts w:ascii="Times New Roman" w:hAnsi="Times New Roman" w:cs="Times New Roman"/>
          <w:lang w:eastAsia="zh-CN"/>
        </w:rPr>
        <w:fldChar w:fldCharType="end"/>
      </w:r>
      <w:r w:rsidR="00D54634" w:rsidRPr="00874395">
        <w:rPr>
          <w:rFonts w:ascii="Times New Roman" w:hAnsi="Times New Roman" w:cs="Times New Roman"/>
          <w:lang w:eastAsia="zh-CN"/>
        </w:rPr>
        <w:t>, and</w:t>
      </w:r>
      <w:r w:rsidR="00136134">
        <w:rPr>
          <w:rFonts w:ascii="Times New Roman" w:hAnsi="Times New Roman" w:cs="Times New Roman"/>
          <w:lang w:eastAsia="zh-CN"/>
        </w:rPr>
        <w:t xml:space="preserve"> five dimensions—openness, conscientiousness, extraversion, agreeableness, and neuroticism—for</w:t>
      </w:r>
      <w:r w:rsidR="00CC09CC">
        <w:rPr>
          <w:rFonts w:ascii="Times New Roman" w:hAnsi="Times New Roman" w:cs="Times New Roman"/>
          <w:lang w:eastAsia="zh-CN"/>
        </w:rPr>
        <w:t xml:space="preserve"> self-presented and peer-perceived</w:t>
      </w:r>
      <w:r w:rsidR="00136134">
        <w:rPr>
          <w:rFonts w:ascii="Times New Roman" w:hAnsi="Times New Roman" w:cs="Times New Roman"/>
          <w:lang w:eastAsia="zh-CN"/>
        </w:rPr>
        <w:t xml:space="preserve"> </w:t>
      </w:r>
      <w:proofErr w:type="spellStart"/>
      <w:r w:rsidR="00D54634" w:rsidRPr="00874395">
        <w:rPr>
          <w:rFonts w:ascii="Times New Roman" w:hAnsi="Times New Roman" w:cs="Times New Roman"/>
          <w:lang w:eastAsia="zh-CN"/>
        </w:rPr>
        <w:t>personality</w:t>
      </w:r>
      <w:r>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{"citationID":"sESRs6ea","properties":{"formattedCitation":"\\super 6\\nosupersub{}","plainCitation":"6","noteIndex":0},"citationItems":[{"id":514971,"uris":["http://zotero.org/users/6113531/items/TLWB9XKN"],"itemData":{"id":514971,"type":"article-journal","abstract":"In the 45 years since Cattell used English trait terms to begin the formulation of his \"description of personality,\" a number of investigators have proposed an alternative structure based on 5 orthogonal factors. The generality of this 5-factor model is here demonstrated across unusually comprehensive sets of trait terms. In the first of 3 studies, 1,431 trait adjectives grouped into 75 clusters were analyzed; virtually identical structures emerged in 10 replications, each based on a different factor-analytic procedure. A 2nd study of 479 common terms grouped into 133 synonym clusters revealed the same structure in 2 samples of self-ratings and in 2 samples of peer ratings. None of the factors beyond the 5th generalized across the samples. In the 3rd study, analyses of 100 clusters derived from 339 trait terms suggest their potential utility as Big-Five markers in future studies.","container-title":"Journal of Personality and Social Psychology","DOI":"10.1037//0022-3514.59.6.1216","ISSN":"0022-3514","issue":"6","journalAbbreviation":"J Pers Soc Psychol","language":"eng","note":"PMID: 2283588","page":"1216-1229","source":"PubMed","title":"An alternative \"description of personality\": the big-five factor structure","title-short":"An alternative \"description of personality\"","volume":"59","author":[{"family":"Goldberg","given":"L. R."}],"issued":{"date-parts":[["1990",12]]},"citation-key":"Goldbergalternativedescriptionpersonality1990"}}],"schema":"https://github.com/citation-style-language/schema/raw/master/csl-citation.json"} </w:instrText>
      </w:r>
      <w:r>
        <w:rPr>
          <w:rFonts w:ascii="Times New Roman" w:hAnsi="Times New Roman" w:cs="Times New Roman"/>
          <w:lang w:eastAsia="zh-CN"/>
        </w:rPr>
        <w:fldChar w:fldCharType="separate"/>
      </w:r>
      <w:r w:rsidRPr="00301B61">
        <w:rPr>
          <w:rFonts w:ascii="Times New Roman" w:hAnsi="Times New Roman" w:cs="Times New Roman"/>
          <w:vertAlign w:val="superscript"/>
        </w:rPr>
        <w:t>6</w:t>
      </w:r>
      <w:proofErr w:type="spellEnd"/>
      <w:r>
        <w:rPr>
          <w:rFonts w:ascii="Times New Roman" w:hAnsi="Times New Roman" w:cs="Times New Roman"/>
          <w:lang w:eastAsia="zh-CN"/>
        </w:rPr>
        <w:fldChar w:fldCharType="end"/>
      </w:r>
      <w:r w:rsidR="00D54634" w:rsidRPr="00874395">
        <w:rPr>
          <w:rFonts w:ascii="Times New Roman" w:hAnsi="Times New Roman" w:cs="Times New Roman"/>
          <w:lang w:eastAsia="zh-CN"/>
        </w:rPr>
        <w:t xml:space="preserve">. </w:t>
      </w:r>
    </w:p>
    <w:p w14:paraId="22376770" w14:textId="757808DA" w:rsidR="00D54634" w:rsidRPr="00874395" w:rsidRDefault="00256603" w:rsidP="000D14FA">
      <w:pPr>
        <w:spacing w:beforeLines="50" w:before="156" w:afterLines="50" w:after="156"/>
        <w:ind w:firstLine="420"/>
        <w:rPr>
          <w:rFonts w:ascii="Times New Roman" w:hAnsi="Times New Roman" w:cs="Times New Roman"/>
          <w:lang w:eastAsia="zh-CN"/>
        </w:rPr>
      </w:pPr>
      <w:r w:rsidRPr="00256603">
        <w:rPr>
          <w:rFonts w:ascii="Times New Roman" w:hAnsi="Times New Roman" w:cs="Times New Roman"/>
          <w:lang w:eastAsia="zh-CN"/>
        </w:rPr>
        <w:t xml:space="preserve">Despite variations in the number and interpretation of identified dimensions, most studies converge on the finding that a small number of dimensions explain the majority of variance in </w:t>
      </w:r>
      <w:r w:rsidR="008F2D6A">
        <w:rPr>
          <w:rFonts w:ascii="Times New Roman" w:hAnsi="Times New Roman" w:cs="Times New Roman"/>
          <w:lang w:eastAsia="zh-CN"/>
        </w:rPr>
        <w:t xml:space="preserve">social </w:t>
      </w:r>
      <w:proofErr w:type="spellStart"/>
      <w:r w:rsidR="008F2D6A">
        <w:rPr>
          <w:rFonts w:ascii="Times New Roman" w:hAnsi="Times New Roman" w:cs="Times New Roman"/>
          <w:lang w:eastAsia="zh-CN"/>
        </w:rPr>
        <w:t>inferences</w:t>
      </w:r>
      <w:r>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{"citationID":"0cwIlX91","properties":{"formattedCitation":"\\super 54\\nosupersub{}","plainCitation":"54","noteIndex":0},"citationItems":[{"id":441376,"uris":["http://zotero.org/users/6113531/items/XAL6BWN6"],"itemData":{"id":441376,"type":"article-journal","abstract":"Impressions from faces are made remarkably quickly and they can underpin behaviour in a wide variety of social contexts. Over the last decade many studies have sought to trace the links between facial cues and social perception and behaviour. One such body of work has shown clear overlap between the fields of face perception and social stereotyping by demonstrating a role for conceptual stereotypes in impression formation from faces. We integrate these results involving conceptual influences on impressions with another substantial body of research in visual cognition which demonstrates that much of the variance in impressions can be predicted from perceptual, data-­driven models using physical cues in face images. We relate this discussion to the phylogenetic, cultural, individual and developmental origins of facial impressions and define priority research questions for the field including investigating non-­WEIRD cultures, tracking the developmental trajectory of impressions and determining the malleability of impression formation.","container-title":"British Journal of Psychology","DOI":"10.1111/bjop.12583","ISSN":"0007-1269, 2044-8295","issue":"4","journalAbbreviation":"British J of Psychology","language":"en","page":"1056-1078","source":"DOI.org (Crossref)","title":"Understanding trait impressions from faces","volume":"113","author":[{"family":"Sutherland","given":"Clare A. M."},{"family":"Young","given":"Andrew W."}],"issued":{"date-parts":[["2022",11]]},"citation-key":"SutherlandUnderstandingtraitimpressions2022"}}],"schema":"https://github.com/citation-style-language/schema/raw/master/csl-citation.json"} </w:instrText>
      </w:r>
      <w:r>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54</w:t>
      </w:r>
      <w:proofErr w:type="spellEnd"/>
      <w:r>
        <w:rPr>
          <w:rFonts w:ascii="Times New Roman" w:hAnsi="Times New Roman" w:cs="Times New Roman"/>
          <w:lang w:eastAsia="zh-CN"/>
        </w:rPr>
        <w:fldChar w:fldCharType="end"/>
      </w:r>
      <w:r w:rsidRPr="00256603">
        <w:rPr>
          <w:rFonts w:ascii="Times New Roman" w:hAnsi="Times New Roman" w:cs="Times New Roman"/>
          <w:lang w:eastAsia="zh-CN"/>
        </w:rPr>
        <w:t xml:space="preserve">. While these dimensions can be viewed as statistical summaries of social </w:t>
      </w:r>
      <w:r w:rsidR="005C206E">
        <w:rPr>
          <w:rFonts w:ascii="Times New Roman" w:hAnsi="Times New Roman" w:cs="Times New Roman"/>
          <w:lang w:eastAsia="zh-CN"/>
        </w:rPr>
        <w:t>inferences</w:t>
      </w:r>
      <w:r w:rsidRPr="00256603">
        <w:rPr>
          <w:rFonts w:ascii="Times New Roman" w:hAnsi="Times New Roman" w:cs="Times New Roman"/>
          <w:lang w:eastAsia="zh-CN"/>
        </w:rPr>
        <w:t xml:space="preserve">, </w:t>
      </w:r>
      <w:r w:rsidR="005C206E">
        <w:rPr>
          <w:rFonts w:ascii="Times New Roman" w:hAnsi="Times New Roman" w:cs="Times New Roman"/>
          <w:lang w:eastAsia="zh-CN"/>
        </w:rPr>
        <w:t>they are commonly interpreted as psychologically</w:t>
      </w:r>
      <w:r w:rsidRPr="00256603">
        <w:rPr>
          <w:rFonts w:ascii="Times New Roman" w:hAnsi="Times New Roman" w:cs="Times New Roman"/>
          <w:lang w:eastAsia="zh-CN"/>
        </w:rPr>
        <w:t xml:space="preserve"> meaningful latent constructs</w:t>
      </w:r>
      <w:r w:rsidR="005C206E">
        <w:rPr>
          <w:rFonts w:ascii="Times New Roman" w:hAnsi="Times New Roman" w:cs="Times New Roman"/>
          <w:lang w:eastAsia="zh-CN"/>
        </w:rPr>
        <w:t xml:space="preserve"> (in particular, dimensions extract using latent factor analysis)</w:t>
      </w:r>
      <w:r w:rsidRPr="00256603">
        <w:rPr>
          <w:rFonts w:ascii="Times New Roman" w:hAnsi="Times New Roman" w:cs="Times New Roman"/>
          <w:lang w:eastAsia="zh-CN"/>
        </w:rPr>
        <w:t xml:space="preserve">. </w:t>
      </w:r>
      <w:r w:rsidR="005C206E">
        <w:rPr>
          <w:rFonts w:ascii="Times New Roman" w:hAnsi="Times New Roman" w:cs="Times New Roman"/>
          <w:lang w:eastAsia="zh-CN"/>
        </w:rPr>
        <w:t>T</w:t>
      </w:r>
      <w:r w:rsidRPr="00256603">
        <w:rPr>
          <w:rFonts w:ascii="Times New Roman" w:hAnsi="Times New Roman" w:cs="Times New Roman"/>
          <w:lang w:eastAsia="zh-CN"/>
        </w:rPr>
        <w:t>he widely replicated Big Two dimensions</w:t>
      </w:r>
      <w:r>
        <w:rPr>
          <w:rFonts w:ascii="Times New Roman" w:hAnsi="Times New Roman" w:cs="Times New Roman" w:hint="eastAsia"/>
          <w:lang w:eastAsia="zh-CN"/>
        </w:rPr>
        <w:t xml:space="preserve">, </w:t>
      </w:r>
      <w:r w:rsidRPr="00256603">
        <w:rPr>
          <w:rFonts w:ascii="Times New Roman" w:hAnsi="Times New Roman" w:cs="Times New Roman"/>
          <w:lang w:eastAsia="zh-CN"/>
        </w:rPr>
        <w:t>warmth and competence</w:t>
      </w:r>
      <w:r>
        <w:rPr>
          <w:rFonts w:ascii="Times New Roman" w:hAnsi="Times New Roman" w:cs="Times New Roman" w:hint="eastAsia"/>
          <w:lang w:eastAsia="zh-CN"/>
        </w:rPr>
        <w:t xml:space="preserve">, </w:t>
      </w:r>
      <w:r w:rsidRPr="00256603">
        <w:rPr>
          <w:rFonts w:ascii="Times New Roman" w:hAnsi="Times New Roman" w:cs="Times New Roman"/>
          <w:lang w:eastAsia="zh-CN"/>
        </w:rPr>
        <w:t xml:space="preserve">are </w:t>
      </w:r>
      <w:r w:rsidR="005C206E">
        <w:rPr>
          <w:rFonts w:ascii="Times New Roman" w:hAnsi="Times New Roman" w:cs="Times New Roman"/>
          <w:lang w:eastAsia="zh-CN"/>
        </w:rPr>
        <w:t xml:space="preserve">even </w:t>
      </w:r>
      <w:r w:rsidR="00E73CF7">
        <w:rPr>
          <w:rFonts w:ascii="Times New Roman" w:hAnsi="Times New Roman" w:cs="Times New Roman"/>
          <w:lang w:eastAsia="zh-CN"/>
        </w:rPr>
        <w:t xml:space="preserve">proposed </w:t>
      </w:r>
      <w:r w:rsidRPr="00256603">
        <w:rPr>
          <w:rFonts w:ascii="Times New Roman" w:hAnsi="Times New Roman" w:cs="Times New Roman"/>
          <w:lang w:eastAsia="zh-CN"/>
        </w:rPr>
        <w:t>to</w:t>
      </w:r>
      <w:r w:rsidR="005C206E">
        <w:rPr>
          <w:rFonts w:ascii="Times New Roman" w:hAnsi="Times New Roman" w:cs="Times New Roman"/>
          <w:lang w:eastAsia="zh-CN"/>
        </w:rPr>
        <w:t xml:space="preserve"> </w:t>
      </w:r>
      <w:ins w:id="56" w:author="Lu, Junsong" w:date="2025-08-20T22:48:00Z" w16du:dateUtc="2025-08-20T14:48:00Z">
        <w:r w:rsidR="00511048">
          <w:rPr>
            <w:rFonts w:ascii="Times New Roman" w:hAnsi="Times New Roman" w:cs="Times New Roman" w:hint="eastAsia"/>
            <w:lang w:eastAsia="zh-CN"/>
          </w:rPr>
          <w:t>serve a</w:t>
        </w:r>
      </w:ins>
      <w:del w:id="57" w:author="Lu, Junsong" w:date="2025-08-20T22:48:00Z" w16du:dateUtc="2025-08-20T14:48:00Z">
        <w:r w:rsidR="005C206E" w:rsidDel="00511048">
          <w:rPr>
            <w:rFonts w:ascii="Times New Roman" w:hAnsi="Times New Roman" w:cs="Times New Roman"/>
            <w:lang w:eastAsia="zh-CN"/>
          </w:rPr>
          <w:delText>be</w:delText>
        </w:r>
      </w:del>
      <w:r w:rsidR="005C206E">
        <w:rPr>
          <w:rFonts w:ascii="Times New Roman" w:hAnsi="Times New Roman" w:cs="Times New Roman"/>
          <w:lang w:eastAsia="zh-CN"/>
        </w:rPr>
        <w:t xml:space="preserve"> functional</w:t>
      </w:r>
      <w:ins w:id="58" w:author="Lu, Junsong" w:date="2025-08-20T22:48:00Z" w16du:dateUtc="2025-08-20T14:48:00Z">
        <w:r w:rsidR="00511048">
          <w:rPr>
            <w:rFonts w:ascii="Times New Roman" w:hAnsi="Times New Roman" w:cs="Times New Roman" w:hint="eastAsia"/>
            <w:lang w:eastAsia="zh-CN"/>
          </w:rPr>
          <w:t xml:space="preserve"> role </w:t>
        </w:r>
        <w:r w:rsidR="00511048" w:rsidRPr="00511048">
          <w:rPr>
            <w:rFonts w:ascii="Times New Roman" w:hAnsi="Times New Roman" w:cs="Times New Roman"/>
            <w:lang w:eastAsia="zh-CN"/>
          </w:rPr>
          <w:t>by conveying information about others’ intentions and their ability to act on them</w:t>
        </w:r>
        <w:r w:rsidR="00511048">
          <w:rPr>
            <w:rFonts w:ascii="Times New Roman" w:hAnsi="Times New Roman" w:cs="Times New Roman"/>
            <w:lang w:eastAsia="zh-CN"/>
          </w:rPr>
          <w:t xml:space="preserve"> </w:t>
        </w:r>
      </w:ins>
      <w:r w:rsidR="00E73CF7">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{"citationID":"JiXV56Om","properties":{"formattedCitation":"\\super 8,55,56\\nosupersub{}","plainCitation":"8,55,56","noteIndex":0},"citationItems":[{"id":441391,"uris":["http://zotero.org/users/6113531/items/HWGQ6APR"],"itemData":{"id":441391,"type":"article-journal","abstract":"People automatically evaluate faces on multiple trait dimensions, and these evaluations predict important social outcomes, ranging from electoral success to sentencing decisions. Based on behavioral studies and computer modeling, we develop a 2D model of face evaluation. First, using a principal components analysis of trait judgments of emotionally neutral faces, we identify two orthogonal dimensions, valence and dominance, that are sufficient to describe face evaluation and show that these dimensions can be approximated by judgments of trustworthiness and dominance. Second, using a data-driven statistical model for face representation, we build and validate models for representing face trustworthiness and face dominance. Third, using these models, we show that, whereas valence evaluation is more sensitive to features resembling expressions signaling whether the person should be avoided or approached, dominance evaluation is more sensitive to features signaling physical strength/weakness. Fourth, we show that important social judgments, such as threat, can be reproduced as a function of the two orthogonal dimensions of valence and dominance. The findings suggest that face evaluation involves an overgeneralization of adaptive mechanisms for inferring harmful intentions and the ability to cause harm and can account for rapid, yet not necessarily accurate, judgments from faces.","container-title":"Proceedings of the National Academy of Sciences","DOI":"10.1073/pnas.0805664105","ISSN":"0027-8424, 1091-6490","issue":"32","journalAbbreviation":"Proc. Natl. Acad. Sci. U.S.A.","language":"en","page":"11087-11092","source":"DOI.org (Crossref)","title":"The functional basis of face evaluation","volume":"105","author":[{"family":"Oosterhof","given":"Nikolaas N."},{"family":"Todorov","given":"Alexander"}],"issued":{"date-parts":[["2008",8,12]]},"citation-key":"Oosterhoffunctionalbasisface2008"}},{"id":26039,"uris":["http://zotero.org/users/6113531/items/CN4WAPAI"],"itemData":{"id":26039,"type":"article-journal","container-title":"Trends in Cognitive Sciences","DOI":"10.1016/j.tics.2006.11.005","ISSN":"13646613","issue":"2","journalAbbreviation":"Trends in Cognitive Sciences","language":"en","note":"03338","page":"77-83","source":"DOI.org (Crossref)","title":"Universal dimensions of social cognition: warmth and competence","title-short":"Universal dimensions of social cognition","volume":"11","author":[{"family":"Fiske","given":"Susan T."},{"family":"Cuddy","given":"Amy J.C."},{"family":"Glick","given":"Peter"}],"issued":{"date-parts":[["2007",2]]},"citation-key":"FiskeUniversaldimensionssocial2007"}},{"id":514973,"uris":["http://zotero.org/users/6113531/items/2KXUPVN3"],"itemData":{"id":514973,"type":"article-journal","abstract":"We form first impressions from faces despite warnings not to do so. Moreover, there is considerable agreement in our impressions, which carry significant social outcomes. Appearance matters because some facial qualities are so useful in guiding adaptive behavior that even a trace of those qualities can create an impression. Specifically, the qualities revealed by facial cues that characterize low fitness, babies, emotion, and identity are overgeneralized to people whose facial appearance resembles the unfit (anomalous face overgeneralization), babies (babyface overgeneralization), a particular emotion (emotion face overgeneralization), or a particular identity (familiar face overgeneralization). We review studies that support the overgeneralization hypotheses and recommend research that incorporates additional tenets of the ecological theory from which these hypotheses are derived: the contribution of dynamic and multi-modal stimulus information to face perception; bidirectional relationships between behavior and face perception; perceptual learning mechanisms and social goals that sensitize perceivers to particular information in faces.","container-title":"Social and Personality Psychology Compass","DOI":"10.1111/j.1751-9004.2008.00109.x","ISSN":"1751-9004","issue":"3","language":"en","license":"© 2008 The Authors. Journal Compilation © 2008 Blackwell Publishing Ltd","note":"_eprint: https://onlinelibrary.wiley.com/doi/pdf/10.1111/j.1751-9004.2008.00109.x","page":"1497-1517","source":"Wiley Online Library","title":"Social Psychological Face Perception: Why Appearance Matters","title-short":"Social Psychological Face Perception","volume":"2","author":[{"family":"Zebrowitz","given":"Leslie A."},{"family":"Montepare","given":"Joann M."}],"issued":{"date-parts":[["2008"]]},"citation-key":"ZebrowitzSocialPsychologicalFace2008"}}],"schema":"https://github.com/citation-style-language/schema/raw/master/csl-citation.json"} </w:instrText>
      </w:r>
      <w:r w:rsidR="00E73CF7">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8,55,56</w:t>
      </w:r>
      <w:r w:rsidR="00E73CF7">
        <w:rPr>
          <w:rFonts w:ascii="Times New Roman" w:hAnsi="Times New Roman" w:cs="Times New Roman"/>
          <w:lang w:eastAsia="zh-CN"/>
        </w:rPr>
        <w:fldChar w:fldCharType="end"/>
      </w:r>
      <w:del w:id="59" w:author="Lu, Junsong" w:date="2025-08-20T22:48:00Z" w16du:dateUtc="2025-08-20T14:48:00Z">
        <w:r w:rsidR="005C206E" w:rsidDel="00511048">
          <w:rPr>
            <w:rFonts w:ascii="Times New Roman" w:hAnsi="Times New Roman" w:cs="Times New Roman"/>
            <w:lang w:eastAsia="zh-CN"/>
          </w:rPr>
          <w:delText>,</w:delText>
        </w:r>
      </w:del>
      <w:ins w:id="60" w:author="Lu, Junsong" w:date="2025-08-20T22:48:00Z">
        <w:r w:rsidR="00511048" w:rsidRPr="00511048">
          <w:rPr>
            <w:rFonts w:ascii="Times New Roman" w:hAnsi="Times New Roman" w:cs="Times New Roman"/>
            <w:lang w:eastAsia="zh-CN"/>
          </w:rPr>
          <w:t xml:space="preserve">, which are vital for </w:t>
        </w:r>
        <w:proofErr w:type="spellStart"/>
        <w:r w:rsidR="00511048" w:rsidRPr="00511048">
          <w:rPr>
            <w:rFonts w:ascii="Times New Roman" w:hAnsi="Times New Roman" w:cs="Times New Roman"/>
            <w:lang w:eastAsia="zh-CN"/>
          </w:rPr>
          <w:t>survival</w:t>
        </w:r>
      </w:ins>
      <w:del w:id="61" w:author="Lu, Junsong" w:date="2025-08-20T22:48:00Z" w16du:dateUtc="2025-08-20T14:48:00Z">
        <w:r w:rsidRPr="00256603" w:rsidDel="00511048">
          <w:rPr>
            <w:rFonts w:ascii="Times New Roman" w:hAnsi="Times New Roman" w:cs="Times New Roman"/>
            <w:lang w:eastAsia="zh-CN"/>
          </w:rPr>
          <w:delText xml:space="preserve"> reflect</w:delText>
        </w:r>
        <w:r w:rsidR="005C206E" w:rsidDel="00511048">
          <w:rPr>
            <w:rFonts w:ascii="Times New Roman" w:hAnsi="Times New Roman" w:cs="Times New Roman"/>
            <w:lang w:eastAsia="zh-CN"/>
          </w:rPr>
          <w:delText>ing</w:delText>
        </w:r>
        <w:r w:rsidRPr="00256603" w:rsidDel="00511048">
          <w:rPr>
            <w:rFonts w:ascii="Times New Roman" w:hAnsi="Times New Roman" w:cs="Times New Roman"/>
            <w:lang w:eastAsia="zh-CN"/>
          </w:rPr>
          <w:delText xml:space="preserve"> </w:delText>
        </w:r>
        <w:r w:rsidR="005C206E" w:rsidDel="00511048">
          <w:rPr>
            <w:rFonts w:ascii="Times New Roman" w:hAnsi="Times New Roman" w:cs="Times New Roman"/>
            <w:lang w:eastAsia="zh-CN"/>
          </w:rPr>
          <w:delText>inferences</w:delText>
        </w:r>
        <w:r w:rsidRPr="00256603" w:rsidDel="00511048">
          <w:rPr>
            <w:rFonts w:ascii="Times New Roman" w:hAnsi="Times New Roman" w:cs="Times New Roman"/>
            <w:lang w:eastAsia="zh-CN"/>
          </w:rPr>
          <w:delText xml:space="preserve"> of others’ intentions and their ability to act on those intentions</w:delText>
        </w:r>
        <w:r w:rsidR="005C206E" w:rsidDel="00511048">
          <w:rPr>
            <w:rFonts w:ascii="Times New Roman" w:hAnsi="Times New Roman" w:cs="Times New Roman"/>
            <w:lang w:eastAsia="zh-CN"/>
          </w:rPr>
          <w:delText>, which are both crucial for survival</w:delText>
        </w:r>
      </w:del>
      <w:r>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{"citationID":"F51fA5tL","properties":{"formattedCitation":"\\super 4,8\\nosupersub{}","plainCitation":"4,8","noteIndex":0},"citationItems":[{"id":26064,"uris":["http://zotero.org/users/6113531/items/HWXS8QE7"],"itemData":{"id":26064,"type":"article-journal","container-title":"Journal of Personality and Social Psychology","DOI":"10.1037/0022-3514.82.6.878","ISSN":"1939-1315, 0022-3514","issue":"6","journalAbbreviation":"Journal of Personality and Social Psychology","language":"en","note":"00000","page":"878-902","source":"DOI.org (Crossref)","title":"A model of (often mixed) stereotype content: Competence and warmth respectively follow from perceived status and competition.","title-short":"A model of (often mixed) stereotype content","volume":"82","author":[{"family":"Fiske","given":"Susan T."},{"family":"Cuddy","given":"Amy J. C."},{"family":"Glick","given":"Peter"},{"family":"Xu","given":"Jun"}],"issued":{"date-parts":[["2002",6]]},"citation-key":"Fiskemodeloftenmixed2002"}},{"id":441391,"uris":["http://zotero.org/users/6113531/items/HWGQ6APR"],"itemData":{"id":441391,"type":"article-journal","abstract":"People automatically evaluate faces on multiple trait dimensions, and these evaluations predict important social outcomes, ranging from electoral success to sentencing decisions. Based on behavioral studies and computer modeling, we develop a 2D model of face evaluation. First, using a principal components analysis of trait judgments of emotionally neutral faces, we identify two orthogonal dimensions, valence and dominance, that are sufficient to describe face evaluation and show that these dimensions can be approximated by judgments of trustworthiness and dominance. Second, using a data-driven statistical model for face representation, we build and validate models for representing face trustworthiness and face dominance. Third, using these models, we show that, whereas valence evaluation is more sensitive to features resembling expressions signaling whether the person should be avoided or approached, dominance evaluation is more sensitive to features signaling physical strength/weakness. Fourth, we show that important social judgments, such as threat, can be reproduced as a function of the two orthogonal dimensions of valence and dominance. The findings suggest that face evaluation involves an overgeneralization of adaptive mechanisms for inferring harmful intentions and the ability to cause harm and can account for rapid, yet not necessarily accurate, judgments from faces.","container-title":"Proceedings of the National Academy of Sciences","DOI":"10.1073/pnas.0805664105","ISSN":"0027-8424, 1091-6490","issue":"32","journalAbbreviation":"Proc. Natl. Acad. Sci. U.S.A.","language":"en","page":"11087-11092","source":"DOI.org (Crossref)","title":"The functional basis of face evaluation","volume":"105","author":[{"family":"Oosterhof","given":"Nikolaas N."},{"family":"Todorov","given":"Alexander"}],"issued":{"date-parts":[["2008",8,12]]},"citation-key":"Oosterhoffunctionalbasisface2008"}}],"schema":"https://github.com/citation-style-language/schema/raw/master/csl-citation.json"} </w:instrText>
      </w:r>
      <w:r>
        <w:rPr>
          <w:rFonts w:ascii="Times New Roman" w:hAnsi="Times New Roman" w:cs="Times New Roman"/>
          <w:lang w:eastAsia="zh-CN"/>
        </w:rPr>
        <w:fldChar w:fldCharType="separate"/>
      </w:r>
      <w:r w:rsidRPr="00256603">
        <w:rPr>
          <w:rFonts w:ascii="Times New Roman" w:hAnsi="Times New Roman" w:cs="Times New Roman"/>
          <w:vertAlign w:val="superscript"/>
        </w:rPr>
        <w:t>4,8</w:t>
      </w:r>
      <w:proofErr w:type="spellEnd"/>
      <w:r>
        <w:rPr>
          <w:rFonts w:ascii="Times New Roman" w:hAnsi="Times New Roman" w:cs="Times New Roman"/>
          <w:lang w:eastAsia="zh-CN"/>
        </w:rPr>
        <w:fldChar w:fldCharType="end"/>
      </w:r>
      <w:r w:rsidRPr="00256603">
        <w:rPr>
          <w:rFonts w:ascii="Times New Roman" w:hAnsi="Times New Roman" w:cs="Times New Roman"/>
          <w:lang w:eastAsia="zh-CN"/>
        </w:rPr>
        <w:t xml:space="preserve">. Similar evolutionary interpretations have been proposed for other </w:t>
      </w:r>
      <w:r w:rsidR="00E73CF7">
        <w:rPr>
          <w:rFonts w:ascii="Times New Roman" w:hAnsi="Times New Roman" w:cs="Times New Roman"/>
          <w:lang w:eastAsia="zh-CN"/>
        </w:rPr>
        <w:t>dimensions</w:t>
      </w:r>
      <w:del w:id="62" w:author="Lu, Junsong" w:date="2025-08-20T22:52:00Z" w16du:dateUtc="2025-08-20T14:52:00Z">
        <w:r w:rsidRPr="00256603" w:rsidDel="00511048">
          <w:rPr>
            <w:rFonts w:ascii="Times New Roman" w:hAnsi="Times New Roman" w:cs="Times New Roman"/>
            <w:lang w:eastAsia="zh-CN"/>
          </w:rPr>
          <w:delText>,</w:delText>
        </w:r>
      </w:del>
      <w:r w:rsidRPr="00256603">
        <w:rPr>
          <w:rFonts w:ascii="Times New Roman" w:hAnsi="Times New Roman" w:cs="Times New Roman"/>
          <w:lang w:eastAsia="zh-CN"/>
        </w:rPr>
        <w:t xml:space="preserve"> such as attractiveness</w:t>
      </w:r>
      <w:ins w:id="63" w:author="Lu, Junsong" w:date="2025-08-20T22:52:00Z" w16du:dateUtc="2025-08-20T14:52:00Z">
        <w:r w:rsidR="00511048">
          <w:rPr>
            <w:rFonts w:ascii="Times New Roman" w:hAnsi="Times New Roman" w:cs="Times New Roman" w:hint="eastAsia"/>
            <w:lang w:eastAsia="zh-CN"/>
          </w:rPr>
          <w:t xml:space="preserve">, </w:t>
        </w:r>
      </w:ins>
      <w:ins w:id="64" w:author="Lu, Junsong" w:date="2025-08-20T22:52:00Z">
        <w:r w:rsidR="00511048" w:rsidRPr="00511048">
          <w:rPr>
            <w:rFonts w:ascii="Times New Roman" w:hAnsi="Times New Roman" w:cs="Times New Roman"/>
            <w:lang w:eastAsia="zh-CN"/>
          </w:rPr>
          <w:t xml:space="preserve">which signals mate quality and reproductive </w:t>
        </w:r>
        <w:proofErr w:type="spellStart"/>
        <w:r w:rsidR="00511048" w:rsidRPr="00511048">
          <w:rPr>
            <w:rFonts w:ascii="Times New Roman" w:hAnsi="Times New Roman" w:cs="Times New Roman"/>
            <w:lang w:eastAsia="zh-CN"/>
          </w:rPr>
          <w:t>potential</w:t>
        </w:r>
      </w:ins>
      <w:r>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{"citationID":"BRWpKxlF","properties":{"formattedCitation":"\\super 7,35\\nosupersub{}","plainCitation":"7,35","noteIndex":0},"citationItems":[{"id":442077,"uris":["http://zotero.org/users/6113531/items/IK4FHH64"],"itemData":{"id":442077,"type":"article-journal","abstract":"Three experiments are presented that investigate the two-dimensional valence/trustworthiness by dominance model of social inferences from faces (Oosterhof &amp; Todorov, 2008). Experiment 1 used image averaging and morphing techniques to demonstrate that consistent facial cues subserve a range of social inferences, even in a highly variable sample of 1000 ambient images (images that are intended to be representative of those encountered in everyday life, see Jenkins, White, Van Montfort, &amp; Burton, 2011). Experiment 2 then tested Oosterhof and Todorov’s two-dimensional model on this extensive sample of face images. The original two dimensions were replicated and a novel ‘youthful-attractiveness’ factor also emerged. Experiment 3 successfully cross-validated the three-dimensional model using face averages directly constructed from the factor scores. These ﬁndings highlight the utility of the original trustworthiness and dominance dimensions, but also underscore the need to utilise varied face stimuli: with a more realistically diverse set of face images, social inferences from faces show a more elaborate underlying structure than hitherto suggested.","container-title":"Cognition","DOI":"10.1016/j.cognition.2012.12.001","ISSN":"00100277","issue":"1","journalAbbreviation":"Cognition","language":"en","page":"105-118","source":"DOI.org (Crossref)","title":"Social inferences from faces: Ambient images generate a three-dimensional model","title-short":"Social inferences from faces","volume":"127","author":[{"family":"Sutherland","given":"Clare A.M."},{"family":"Oldmeadow","given":"Julian A."},{"family":"Santos","given":"Isabel M."},{"family":"Towler","given":"John"},{"family":"Michael Burt","given":"D."},{"family":"Young","given":"Andrew W."}],"issued":{"date-parts":[["2013",4]]},"citation-key":"SutherlandSocialinferencesfaces2013"}},{"id":535949,"uris":["http://zotero.org/users/6113531/items/T4NQHPGX"],"itemData":{"id":535949,"type":"article-journal","abstract":"Empirical studies demonstrate that individuals perceive physically attractive others to be more intelligent than physically unattractive others. While most researchers dismiss this perception as a ‘‘bias’’ or ‘‘stereotype,’’ we contend that individuals have this perception because beautiful people indeed are more intelligent. The conclusion that beautiful people are more intelligent follows from four assumptions. (1) Men who are more intelligent are more likely to attain higher status than men who are less intelligent. (2) Higher-status men are more likely to mate with more beautiful women than lower-status men. (3) Intelligence is heritable. (4) Beauty is heritable. If all four assumptions are empirically true, then the conclusion that beautiful people are more intelligent is logically true, making it a proven theorem. We present empirical evidence for each of the four assumptions. While we concentrate on the relationship between beauty and intelligence in this paper, our evolutionary psychological explanation can account for a correlation between physical attractiveness and any other heritable trait that helps men attain higher status (such as aggression and social skills).","container-title":"Intelligence","DOI":"10.1016/j.intell.2004.03.003","ISSN":"01602896","issue":"3","journalAbbreviation":"Intelligence","language":"en","license":"https://www.elsevier.com/tdm/userlicense/1.0/","page":"227-243","source":"DOI.org (Crossref)","title":"Why beautiful people are more intelligent","volume":"32","author":[{"family":"Kanazawa","given":"S"}],"issued":{"date-parts":[["2004",5]]},"citation-key":"KanazawaWhybeautifulpeople2004"}}],"schema":"https://github.com/citation-style-language/schema/raw/master/csl-citation.json"} </w:instrText>
      </w:r>
      <w:r>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7,35</w:t>
      </w:r>
      <w:proofErr w:type="spellEnd"/>
      <w:r>
        <w:rPr>
          <w:rFonts w:ascii="Times New Roman" w:hAnsi="Times New Roman" w:cs="Times New Roman"/>
          <w:lang w:eastAsia="zh-CN"/>
        </w:rPr>
        <w:fldChar w:fldCharType="end"/>
      </w:r>
      <w:r w:rsidRPr="00256603">
        <w:rPr>
          <w:rFonts w:ascii="Times New Roman" w:hAnsi="Times New Roman" w:cs="Times New Roman"/>
          <w:lang w:eastAsia="zh-CN"/>
        </w:rPr>
        <w:t xml:space="preserve">. Furthermore, </w:t>
      </w:r>
      <w:r w:rsidR="00E73CF7">
        <w:rPr>
          <w:rFonts w:ascii="Times New Roman" w:hAnsi="Times New Roman" w:cs="Times New Roman"/>
          <w:lang w:eastAsia="zh-CN"/>
        </w:rPr>
        <w:t>these</w:t>
      </w:r>
      <w:r w:rsidRPr="00256603">
        <w:rPr>
          <w:rFonts w:ascii="Times New Roman" w:hAnsi="Times New Roman" w:cs="Times New Roman"/>
          <w:lang w:eastAsia="zh-CN"/>
        </w:rPr>
        <w:t xml:space="preserve"> low-dimensional </w:t>
      </w:r>
      <w:r w:rsidR="00E73CF7">
        <w:rPr>
          <w:rFonts w:ascii="Times New Roman" w:hAnsi="Times New Roman" w:cs="Times New Roman"/>
          <w:lang w:eastAsia="zh-CN"/>
        </w:rPr>
        <w:t>findings</w:t>
      </w:r>
      <w:r w:rsidR="00E73CF7" w:rsidRPr="00256603">
        <w:rPr>
          <w:rFonts w:ascii="Times New Roman" w:hAnsi="Times New Roman" w:cs="Times New Roman"/>
          <w:lang w:eastAsia="zh-CN"/>
        </w:rPr>
        <w:t xml:space="preserve"> </w:t>
      </w:r>
      <w:r w:rsidR="00E73CF7">
        <w:rPr>
          <w:rFonts w:ascii="Times New Roman" w:hAnsi="Times New Roman" w:cs="Times New Roman"/>
          <w:lang w:eastAsia="zh-CN"/>
        </w:rPr>
        <w:t>are</w:t>
      </w:r>
      <w:r w:rsidRPr="00256603">
        <w:rPr>
          <w:rFonts w:ascii="Times New Roman" w:hAnsi="Times New Roman" w:cs="Times New Roman"/>
          <w:lang w:eastAsia="zh-CN"/>
        </w:rPr>
        <w:t xml:space="preserve"> often justified </w:t>
      </w:r>
      <w:r w:rsidR="00E73CF7">
        <w:rPr>
          <w:rFonts w:ascii="Times New Roman" w:hAnsi="Times New Roman" w:cs="Times New Roman"/>
          <w:lang w:eastAsia="zh-CN"/>
        </w:rPr>
        <w:t>with</w:t>
      </w:r>
      <w:r w:rsidRPr="00256603">
        <w:rPr>
          <w:rFonts w:ascii="Times New Roman" w:hAnsi="Times New Roman" w:cs="Times New Roman"/>
          <w:lang w:eastAsia="zh-CN"/>
        </w:rPr>
        <w:t xml:space="preserve"> cognitive constraints: they </w:t>
      </w:r>
      <w:r w:rsidR="00E73CF7">
        <w:rPr>
          <w:rFonts w:ascii="Times New Roman" w:hAnsi="Times New Roman" w:cs="Times New Roman"/>
          <w:lang w:eastAsia="zh-CN"/>
        </w:rPr>
        <w:t xml:space="preserve">are thought to </w:t>
      </w:r>
      <w:r w:rsidRPr="00256603">
        <w:rPr>
          <w:rFonts w:ascii="Times New Roman" w:hAnsi="Times New Roman" w:cs="Times New Roman"/>
          <w:lang w:eastAsia="zh-CN"/>
        </w:rPr>
        <w:t xml:space="preserve">offer an efficient way for the mind to simplify and manage complex social </w:t>
      </w:r>
      <w:proofErr w:type="spellStart"/>
      <w:r w:rsidRPr="00256603">
        <w:rPr>
          <w:rFonts w:ascii="Times New Roman" w:hAnsi="Times New Roman" w:cs="Times New Roman"/>
          <w:lang w:eastAsia="zh-CN"/>
        </w:rPr>
        <w:t>environments</w:t>
      </w:r>
      <w:r>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{"citationID":"CI0V4w2O","properties":{"formattedCitation":"\\super 57,58\\nosupersub{}","plainCitation":"57,58","noteIndex":0},"citationItems":[{"id":27138,"uris":["http://zotero.org/users/6113531/items/WY347PY4"],"itemData":{"id":27138,"type":"article-journal","abstract":"We often form opinions about the characteristics of others from single, static samples of their appearance – the very ﬁrst thing we see when, or even before, we meet them. These inferences occur spontaneously, rapidly, and can impact decisions in a variety of important domains. A crucial question, then, is whether appearance-based inferences are accurate. Using a naturalistic data set of more than 1 million appearance-based judgments obtained from a popular website (Study 1) and data from an online experiment involving over a thousand participants (Study 2), we evaluate the ability of human judges to infer the characteristics of others from their appearances. We ﬁnd that judges are generally less accurate at predicting characteristics than they would be if they ignored appearance cues and instead only relied on their knowledge of characteristic base-rate frequencies. The ﬁndings suggest that appearances are overweighed in judgments and can have detrimental effects on accuracy. We conclude that future research should (i) identify the speciﬁc visual cues that people use when they draw inferences from appearances, (ii) determine which of these cues promote or hinder accurate social judgments, and (iii) examine how inference goals and contexts moderate the use and diagnostic validity of these cues.","container-title":"Journal of Experimental Social Psychology","DOI":"10.1016/j.jesp.2009.12.002","ISSN":"00221031","issue":"2","journalAbbreviation":"Journal of Experimental Social Psychology","language":"en","note":"00318","page":"315-324","source":"DOI.org (Crossref)","title":"Fooled by first impressions? Reexamining the diagnostic value of appearance-based inferences","title-short":"Fooled by first impressions?","volume":"46","author":[{"family":"Olivola","given":"Christopher Y."},{"family":"Todorov","given":"Alexander"}],"issued":{"date-parts":[["2010",3]]},"citation-key":"OlivolaFooledfirstimpressions2010a"}},{"id":28372,"uris":["http://zotero.org/users/6113531/items/FQHNIIMB"],"itemData":{"id":28372,"type":"article-journal","container-title":"American Psychologist","DOI":"10/dfdc5n","ISSN":"1935-990X, 0003-066X","issue":"9","journalAbbreviation":"American Psychologist","language":"en","note":"06414","page":"697-720","source":"DOI.org (Crossref)","title":"A perspective on judgment and choice: Mapping bounded rationality.","title-short":"A perspective on judgment and choice","volume":"58","author":[{"family":"Kahneman","given":"Daniel"}],"issued":{"date-parts":[["2003"]]},"citation-key":"Kahnemanperspectivejudgmentchoice2003"}}],"schema":"https://github.com/citation-style-language/schema/raw/master/csl-citation.json"} </w:instrText>
      </w:r>
      <w:r>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57,58</w:t>
      </w:r>
      <w:proofErr w:type="spellEnd"/>
      <w:r>
        <w:rPr>
          <w:rFonts w:ascii="Times New Roman" w:hAnsi="Times New Roman" w:cs="Times New Roman"/>
          <w:lang w:eastAsia="zh-CN"/>
        </w:rPr>
        <w:fldChar w:fldCharType="end"/>
      </w:r>
      <w:r w:rsidR="00D54634" w:rsidRPr="00874395">
        <w:rPr>
          <w:rFonts w:ascii="Times New Roman" w:hAnsi="Times New Roman" w:cs="Times New Roman"/>
          <w:lang w:eastAsia="zh-CN"/>
        </w:rPr>
        <w:t xml:space="preserve">. </w:t>
      </w:r>
    </w:p>
    <w:p w14:paraId="76599E49" w14:textId="40B4C819" w:rsidR="00D54634" w:rsidRPr="00874395" w:rsidRDefault="000D14FA" w:rsidP="00EC40AA">
      <w:pPr>
        <w:pStyle w:val="2"/>
        <w:spacing w:beforeLines="50" w:before="156" w:afterLines="50" w:after="156"/>
        <w:rPr>
          <w:rFonts w:ascii="Times New Roman" w:hAnsi="Times New Roman" w:cs="Times New Roman"/>
          <w:b/>
          <w:bCs/>
          <w:color w:val="000000" w:themeColor="text1"/>
          <w:sz w:val="24"/>
          <w:szCs w:val="24"/>
          <w:lang w:eastAsia="zh-CN"/>
        </w:rPr>
      </w:pPr>
      <w:r>
        <w:rPr>
          <w:rFonts w:ascii="Times New Roman" w:hAnsi="Times New Roman" w:cs="Times New Roman" w:hint="eastAsia"/>
          <w:b/>
          <w:bCs/>
          <w:color w:val="000000" w:themeColor="text1"/>
          <w:sz w:val="24"/>
          <w:szCs w:val="24"/>
          <w:lang w:eastAsia="zh-CN"/>
        </w:rPr>
        <w:lastRenderedPageBreak/>
        <w:t>H</w:t>
      </w:r>
      <w:r w:rsidR="00874395" w:rsidRPr="00874395">
        <w:rPr>
          <w:rFonts w:ascii="Times New Roman" w:hAnsi="Times New Roman" w:cs="Times New Roman"/>
          <w:b/>
          <w:bCs/>
          <w:color w:val="000000" w:themeColor="text1"/>
          <w:sz w:val="24"/>
          <w:szCs w:val="24"/>
        </w:rPr>
        <w:t>igh-</w:t>
      </w:r>
      <w:r>
        <w:rPr>
          <w:rFonts w:ascii="Times New Roman" w:hAnsi="Times New Roman" w:cs="Times New Roman" w:hint="eastAsia"/>
          <w:b/>
          <w:bCs/>
          <w:color w:val="000000" w:themeColor="text1"/>
          <w:sz w:val="24"/>
          <w:szCs w:val="24"/>
          <w:lang w:eastAsia="zh-CN"/>
        </w:rPr>
        <w:t>D</w:t>
      </w:r>
      <w:r w:rsidR="00874395" w:rsidRPr="00874395">
        <w:rPr>
          <w:rFonts w:ascii="Times New Roman" w:hAnsi="Times New Roman" w:cs="Times New Roman"/>
          <w:b/>
          <w:bCs/>
          <w:color w:val="000000" w:themeColor="text1"/>
          <w:sz w:val="24"/>
          <w:szCs w:val="24"/>
        </w:rPr>
        <w:t xml:space="preserve">imensional </w:t>
      </w:r>
      <w:r>
        <w:rPr>
          <w:rFonts w:ascii="Times New Roman" w:hAnsi="Times New Roman" w:cs="Times New Roman" w:hint="eastAsia"/>
          <w:b/>
          <w:bCs/>
          <w:color w:val="000000" w:themeColor="text1"/>
          <w:sz w:val="24"/>
          <w:szCs w:val="24"/>
          <w:lang w:eastAsia="zh-CN"/>
        </w:rPr>
        <w:t>S</w:t>
      </w:r>
      <w:r w:rsidR="00874395" w:rsidRPr="00874395">
        <w:rPr>
          <w:rFonts w:ascii="Times New Roman" w:hAnsi="Times New Roman" w:cs="Times New Roman"/>
          <w:b/>
          <w:bCs/>
          <w:color w:val="000000" w:themeColor="text1"/>
          <w:sz w:val="24"/>
          <w:szCs w:val="24"/>
        </w:rPr>
        <w:t xml:space="preserve">ocial </w:t>
      </w:r>
      <w:r>
        <w:rPr>
          <w:rFonts w:ascii="Times New Roman" w:hAnsi="Times New Roman" w:cs="Times New Roman" w:hint="eastAsia"/>
          <w:b/>
          <w:bCs/>
          <w:color w:val="000000" w:themeColor="text1"/>
          <w:sz w:val="24"/>
          <w:szCs w:val="24"/>
          <w:lang w:eastAsia="zh-CN"/>
        </w:rPr>
        <w:t>C</w:t>
      </w:r>
      <w:r w:rsidR="00874395" w:rsidRPr="00874395">
        <w:rPr>
          <w:rFonts w:ascii="Times New Roman" w:hAnsi="Times New Roman" w:cs="Times New Roman"/>
          <w:b/>
          <w:bCs/>
          <w:color w:val="000000" w:themeColor="text1"/>
          <w:sz w:val="24"/>
          <w:szCs w:val="24"/>
        </w:rPr>
        <w:t>ognition</w:t>
      </w:r>
    </w:p>
    <w:p w14:paraId="472F3719" w14:textId="7C9808D7" w:rsidR="00DE0ABB" w:rsidRDefault="00780DB2" w:rsidP="00937ABF">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Despite the dominance of low-dimensional account</w:t>
      </w:r>
      <w:r w:rsidR="00937ABF">
        <w:rPr>
          <w:rFonts w:ascii="Times New Roman" w:hAnsi="Times New Roman" w:cs="Times New Roman"/>
          <w:lang w:eastAsia="zh-CN"/>
        </w:rPr>
        <w:t>s</w:t>
      </w:r>
      <w:r>
        <w:rPr>
          <w:rFonts w:ascii="Times New Roman" w:hAnsi="Times New Roman" w:cs="Times New Roman"/>
          <w:lang w:eastAsia="zh-CN"/>
        </w:rPr>
        <w:t xml:space="preserve"> in the field, recent </w:t>
      </w:r>
      <w:r w:rsidR="00937ABF">
        <w:rPr>
          <w:rFonts w:ascii="Times New Roman" w:hAnsi="Times New Roman" w:cs="Times New Roman"/>
          <w:lang w:eastAsia="zh-CN"/>
        </w:rPr>
        <w:t>studies have</w:t>
      </w:r>
      <w:r>
        <w:rPr>
          <w:rFonts w:ascii="Times New Roman" w:hAnsi="Times New Roman" w:cs="Times New Roman"/>
          <w:lang w:eastAsia="zh-CN"/>
        </w:rPr>
        <w:t xml:space="preserve"> </w:t>
      </w:r>
      <w:r w:rsidR="00937ABF">
        <w:rPr>
          <w:rFonts w:ascii="Times New Roman" w:hAnsi="Times New Roman" w:cs="Times New Roman"/>
          <w:lang w:eastAsia="zh-CN"/>
        </w:rPr>
        <w:t>begun</w:t>
      </w:r>
      <w:r>
        <w:rPr>
          <w:rFonts w:ascii="Times New Roman" w:hAnsi="Times New Roman" w:cs="Times New Roman"/>
          <w:lang w:eastAsia="zh-CN"/>
        </w:rPr>
        <w:t xml:space="preserve"> to</w:t>
      </w:r>
      <w:r w:rsidR="00BD74F4" w:rsidRPr="00BD74F4">
        <w:rPr>
          <w:rFonts w:ascii="Times New Roman" w:hAnsi="Times New Roman" w:cs="Times New Roman"/>
          <w:lang w:eastAsia="zh-CN"/>
        </w:rPr>
        <w:t xml:space="preserve"> challenge the </w:t>
      </w:r>
      <w:r w:rsidR="00937ABF">
        <w:rPr>
          <w:rFonts w:ascii="Times New Roman" w:hAnsi="Times New Roman" w:cs="Times New Roman"/>
          <w:lang w:eastAsia="zh-CN"/>
        </w:rPr>
        <w:t>idea</w:t>
      </w:r>
      <w:r w:rsidR="00937ABF" w:rsidRPr="00BD74F4">
        <w:rPr>
          <w:rFonts w:ascii="Times New Roman" w:hAnsi="Times New Roman" w:cs="Times New Roman"/>
          <w:lang w:eastAsia="zh-CN"/>
        </w:rPr>
        <w:t xml:space="preserve"> </w:t>
      </w:r>
      <w:r w:rsidR="00BD74F4" w:rsidRPr="00BD74F4">
        <w:rPr>
          <w:rFonts w:ascii="Times New Roman" w:hAnsi="Times New Roman" w:cs="Times New Roman"/>
          <w:lang w:eastAsia="zh-CN"/>
        </w:rPr>
        <w:t>that</w:t>
      </w:r>
      <w:r>
        <w:rPr>
          <w:rFonts w:ascii="Times New Roman" w:hAnsi="Times New Roman" w:cs="Times New Roman"/>
          <w:lang w:eastAsia="zh-CN"/>
        </w:rPr>
        <w:t xml:space="preserve"> </w:t>
      </w:r>
      <w:r w:rsidR="00BD74F4" w:rsidRPr="00BD74F4">
        <w:rPr>
          <w:rFonts w:ascii="Times New Roman" w:hAnsi="Times New Roman" w:cs="Times New Roman"/>
          <w:lang w:eastAsia="zh-CN"/>
        </w:rPr>
        <w:t xml:space="preserve">a few </w:t>
      </w:r>
      <w:r w:rsidR="00937ABF">
        <w:rPr>
          <w:rFonts w:ascii="Times New Roman" w:hAnsi="Times New Roman" w:cs="Times New Roman"/>
          <w:lang w:eastAsia="zh-CN"/>
        </w:rPr>
        <w:t xml:space="preserve">core </w:t>
      </w:r>
      <w:r>
        <w:rPr>
          <w:rFonts w:ascii="Times New Roman" w:hAnsi="Times New Roman" w:cs="Times New Roman"/>
          <w:lang w:eastAsia="zh-CN"/>
        </w:rPr>
        <w:t xml:space="preserve">dimensions </w:t>
      </w:r>
      <w:r w:rsidR="00BD74F4" w:rsidRPr="00BD74F4">
        <w:rPr>
          <w:rFonts w:ascii="Times New Roman" w:hAnsi="Times New Roman" w:cs="Times New Roman"/>
          <w:lang w:eastAsia="zh-CN"/>
        </w:rPr>
        <w:t xml:space="preserve">are sufficient to capture the complexity of social </w:t>
      </w:r>
      <w:proofErr w:type="spellStart"/>
      <w:r>
        <w:rPr>
          <w:rFonts w:ascii="Times New Roman" w:hAnsi="Times New Roman" w:cs="Times New Roman"/>
          <w:lang w:eastAsia="zh-CN"/>
        </w:rPr>
        <w:t>inferences</w:t>
      </w:r>
      <w:r w:rsidR="00E24FA6">
        <w:rPr>
          <w:rFonts w:ascii="Times New Roman" w:hAnsi="Times New Roman" w:cs="Times New Roman"/>
          <w:lang w:eastAsia="zh-CN"/>
        </w:rPr>
        <w:fldChar w:fldCharType="begin"/>
      </w:r>
      <w:r w:rsidR="00E24FA6">
        <w:rPr>
          <w:rFonts w:ascii="Times New Roman" w:hAnsi="Times New Roman" w:cs="Times New Roman"/>
          <w:lang w:eastAsia="zh-CN"/>
        </w:rPr>
        <w:instrText xml:space="preserve"> ADDIN ZOTERO_ITEM CSL_CITATION {"citationID":"KQfFuKmX","properties":{"formattedCitation":"\\super 19\\uc0\\u8211{}26,29\\nosupersub{}","plainCitation":"19–26,29","noteIndex":0},"citationItems":[{"id":627085,"uris":["http://zotero.org/users/6113531/items/LWUDTKG6"],"itemData":{"id":627085,"type":"article-journal","container-title":"Trends in Cognitive Sciences","DOI":"10.1016/j.tics.2025.04.011","ISSN":"13646613","journalAbbreviation":"Trends in Cognitive Sciences","language":"en","page":"S136466132500110X","source":"DOI.org (Crossref)","title":"A high-dimensional model of social impressions","author":[{"family":"Freeman","given":"Jonathan B."},{"family":"Lin","given":"Chujun"}],"issued":{"date-parts":[["2025",5]]},"citation-key":"Freemanhighdimensionalmodelsocial2025"}},{"id":637534,"uris":["http://zotero.org/users/6113531/items/357RVBSC"],"itemData":{"id":637534,"type":"article-journal","abstract":"Abstract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id":447806,"uris":["http://zotero.org/users/6113531/items/AQNWP76Y"],"itemData":{"id":447806,"type":"chapter","container-title":"Advances in Experimental Social Psychology","ISBN":"978-0-12-820372-9","language":"en","note":"DOI: 10.1016/bs.aesp.2019.09.005","page":"237-287","publisher":"Elsevier","source":"DOI.org (Crossref)","title":"Dynamic interactive theory as a domain-general account of social perception","URL":"https://linkinghub.elsevier.com/retrieve/pii/S0065260119300346","volume":"61","author":[{"family":"Freeman","given":"Jonathan B."},{"family":"Stolier","given":"Ryan M."},{"family":"Brooks","given":"Jeffrey A."}],"accessed":{"date-parts":[["2023",10,1]]},"issued":{"date-parts":[["2020"]]},"citation-key":"FreemanDynamicinteractivetheory2020"}},{"id":633740,"uris":["http://zotero.org/users/6113531/items/BJPAVQKM"],"itemData":{"id":633740,"type":"article-journal","abstract":"Cross-cultural studies of the meaning of facial expressions have largely focused on judgments of small sets of stereotypical images by small numbers of people. Here, we used large-scale data collection and machine learning to map what facial expressions convey in six countries. Using a mimicry paradigm, 5,833 participants formed facial expressions found in 4,659 naturalistic images, resulting in 423,193 participant-generated facial expressions. In their own language, participants also rated each expression in terms of 48 emotions and mental states. A deep neural network tasked with predicting the culture-speciﬁc meanings people attributed to facial movements while ignoring physical appearance and context discovered 28 distinct dimensions of facial expression, with 21 dimensions showing strong evidence of universality and the remainder showing varying degrees of cultural speciﬁcity. These results capture the underlying dimensions of the meanings of facial expressions within and across cultures in unprecedented detail.","container-title":"iScience","DOI":"10.1016/j.isci.2024.109175","ISSN":"25890042","issue":"3","journalAbbreviation":"iScience","language":"en","page":"109175","source":"DOI.org (Crossref)","title":"Deep learning reveals what facial expressions mean to people in different cultures","volume":"27","author":[{"family":"Brooks","given":"Jeffrey A."},{"family":"Kim","given":"Lauren"},{"family":"Opara","given":"Michael"},{"family":"Keltner","given":"Dacher"},{"family":"Fang","given":"Xia"},{"family":"Monroy","given":"Maria"},{"family":"Corona","given":"Rebecca"},{"family":"Tzirakis","given":"Panagiotis"},{"family":"Baird","given":"Alice"},{"family":"Metrick","given":"Jacob"},{"family":"Taddesse","given":"Nolawi"},{"family":"Zegeye","given":"Kiflom"},{"family":"Cowen","given":"Alan S."}],"issued":{"date-parts":[["2024",3]]},"citation-key":"BrooksDeeplearningreveals2024"}},{"id":633741,"uris":["http://zotero.org/users/6113531/items/LKQ9NLYY"],"itemData":{"id":633741,"type":"article-journal","abstract":"Core to understanding emotion are subjective experiences and their expression in facial behavior. Past studies have largely focused on six emotions and prototypical facial poses, reflecting limitations in scale and narrow assumptions about the variety of emotions and their patterns of expression. We examine 45,231 facial reactions to 2,185 evocative videos, largely in North America, Europe, and Japan, collecting participants’ self-reported experiences in English or Japanese and manual and automated annotations of facial movement. Guided by Semantic Space Theory, we uncover 21 dimensions of emotion in the self-reported experiences of participants in Japan, the United States, and Western Europe, and considerable cross-cultural similarities in experience. Facial expressions predict at least 12 dimensions of experience, despite massive individual differences in experience. We find considerable cross-cultural convergence in the facial actions involved in the expression of emotion, and culture-specific display tendencies—many facial movements differ in intensity in Japan compared to the U.S./Canada and Europe but represent similar experiences. These results quantitatively detail that people in dramatically different cultures experience and express emotion in a high-dimensional, categorical, and similar but complex fashion.","container-title":"Frontiers in Psychology","DOI":"10.3389/fpsyg.2024.1350631","ISSN":"1664-1078","journalAbbreviation":"Front. Psychol.","language":"en","page":"1350631","source":"DOI.org (Crossref)","title":"How emotion is experienced and expressed in multiple cultures: a large-scale experiment across North America, Europe, and Japan","title-short":"How emotion is experienced and expressed in multiple cultures","volume":"15","author":[{"family":"Cowen","given":"Alan S."},{"family":"Brooks","given":"Jeffrey A."},{"family":"Prasad","given":"Gautam"},{"family":"Tanaka","given":"Misato"},{"family":"Kamitani","given":"Yukiyasu"},{"family":"Kirilyuk","given":"Vladimir"},{"family":"Somandepalli","given":"Krishna"},{"family":"Jou","given":"Brendan"},{"family":"Schroff","given":"Florian"},{"family":"Adam","given":"Hartwig"},{"family":"Sauter","given":"Disa"},{"family":"Fang","given":"Xia"},{"family":"Manokara","given":"Kunalan"},{"family":"Tzirakis","given":"Panagiotis"},{"family":"Oh","given":"Moses"},{"family":"Keltner","given":"Dacher"}],"issued":{"date-parts":[["2024",6,20]]},"citation-key":"CowenHowemotionexperienced2024"}},{"id":633743,"uris":["http://zotero.org/users/6113531/items/YPF56ZAQ"],"itemData":{"id":633743,"type":"article-journal","abstract":"Significance\n            Do our subjective experiences when listening to music show evidence of universality? And if so, what is the nature of these experiences? With data-driven methodological and statistical approaches, we examined the feelings evoked by 2,168 music excerpts in the United States and China. We uncovered 13 distinct types of experiences that people across 2 different cultures report in listening to music of different kinds. Categories such as “awe” drive the experience of music more so than broad affective features like valence. However, emotions that scientists have long treated as discrete can be blended together. Our results provide answers to long-standing questions about the nature of the subjective experiences associated with music.\n          , \n            \n              What is the nature of the feelings evoked by music? We investigated how people represent the subjective experiences associated with Western and Chinese music and the form in which these representational processes are preserved across different cultural groups. US (\n              n\n              = 1,591) and Chinese (\n              n\n              = 1,258) participants listened to 2,168 music samples and reported on the specific feelings (e.g., “angry,” “dreamy”) or broad affective features (e.g., valence, arousal) that they made individuals feel. Using large-scale statistical tools, we uncovered 13 distinct types of subjective experience associated with music in both cultures. Specific feelings such as “triumphant” were better preserved across the 2 cultures than levels of valence and arousal, contrasting with theoretical claims that valence and arousal are building blocks of subjective experience. This held true even for music selected on the basis of its valence and arousal levels and for traditional Chinese music. Furthermore, the feelings associated with music were found to occupy continuous gradients, contradicting discrete emotion theories. Our findings, visualized within an interactive map (\n              https://www.ocf.berkeley.edu/</w:instrText>
      </w:r>
      <w:r w:rsidR="00E24FA6">
        <w:rPr>
          <w:rFonts w:ascii="Cambria Math" w:hAnsi="Cambria Math" w:cs="Cambria Math"/>
          <w:lang w:eastAsia="zh-CN"/>
        </w:rPr>
        <w:instrText>∼</w:instrText>
      </w:r>
      <w:r w:rsidR="00E24FA6">
        <w:rPr>
          <w:rFonts w:ascii="Times New Roman" w:hAnsi="Times New Roman" w:cs="Times New Roman"/>
          <w:lang w:eastAsia="zh-CN"/>
        </w:rPr>
        <w:instrText xml:space="preserve">acowen/music.html\n              ) reveal a complex, high-dimensional space of subjective experience associated with music in multiple cultures. These findings can inform inquiries ranging from the etiology of affective disorders to the neurological basis of emotion.","container-title":"Proceedings of the National Academy of Sciences","DOI":"10.1073/pnas.1910704117","ISSN":"0027-8424, 1091-6490","issue":"4","journalAbbreviation":"Proc. Natl. Acad. Sci. U.S.A.","language":"en","page":"1924-1934","source":"DOI.org (Crossref)","title":"What music makes us feel: At least 13 dimensions organize subjective experiences associated with music across different cultures","title-short":"What music makes us feel","volume":"117","author":[{"family":"Cowen","given":"Alan S."},{"family":"Fang","given":"Xia"},{"family":"Sauter","given":"Disa"},{"family":"Keltner","given":"Dacher"}],"issued":{"date-parts":[["2020",1,28]]},"citation-key":"CowenWhatmusicmakes2020"}},{"id":448461,"uris":["http://zotero.org/users/6113531/items/4EEHRNIE"],"itemData":{"id":448461,"type":"article-journal","abstract":"Significance\n            Claims about how reported emotional experiences are geometrically organized within a semantic space have shaped the study of emotion. Using statistical methods to analyze reports of emotional states elicited by 2,185 emotionally evocative short videos with richly varying situational content, we uncovered 27 varieties of reported emotional experience. Reported experience is better captured by categories such as “amusement” than by ratings of widely measured affective dimensions such as valence and arousal. Although categories are found to organize dimensional appraisals in a coherent and powerful fashion, many categories are linked by smooth gradients, contrary to discrete theories. Our results comprise an approximation of a geometric structure of reported emotional experience.\n          , \n            \n              Emotions are centered in subjective experiences that people represent, in part, with hundreds, if not thousands, of semantic terms. Claims about the distribution of reported emotional states and the boundaries between emotion categories—that is, the geometric organization of the semantic space of emotion—have sparked intense debate. Here we introduce a conceptual framework to analyze reported emotional states elicited by 2,185 short videos, examining the richest array of reported emotional experiences studied to date and the extent to which reported experiences of emotion are structured by discrete and dimensional geometries. Across self-report methods, we find that the videos reliably elicit 27 distinct varieties of reported emotional experience. Further analyses revealed that categorical labels such as amusement better capture reports of subjective experience than commonly measured affective dimensions (e.g., valence and arousal). Although reported emotional experiences are represented within a semantic space best captured by categorical labels, the boundaries between categories of emotion are fuzzy rather than discrete. By analyzing the distribution of reported emotional states we uncover gradients of emotion—from anxiety to fear to horror to disgust, calmness to aesthetic appreciation to awe, and others—that correspond to smooth variation in affective dimensions such as valence and dominance. Reported emotional states occupy a complex, high-dimensional categorical space. In addition, our library of videos and an interactive map of the emotional states they elicit (\n              https://s3-us-west-1.amazonaws.com/emogifs/map.html\n              ) are made available to advance the science of emotion.","container-title":"Proceedings of the National Academy of Sciences","DOI":"10.1073/pnas.1702247114","ISSN":"0027-8424, 1091-6490","issue":"38","journalAbbreviation":"Proc. Natl. Acad. Sci. U.S.A.","language":"en","source":"DOI.org (Crossref)","title":"Self-report captures 27 distinct categories of emotion bridged by continuous gradients","URL":"https://pnas.org/doi/full/10.1073/pnas.1702247114","volume":"114","author":[{"family":"Cowen","given":"Alan S."},{"family":"Keltner","given":"Dacher"}],"accessed":{"date-parts":[["2023",10,4]]},"issued":{"date-parts":[["2017",9,19]]},"citation-key":"CowenSelfreportcaptures272017"}},{"id":633745,"uris":["http://zotero.org/users/6113531/items/7NLSJHQ5"],"itemData":{"id":633745,"type":"article","abstract":"Central to science and technology are questions about how to measure facial expression. The current gold standard is the facial action coding system (FACS), which is often assumed to account for all facial muscle movements relevant to perceived emotion. However, the mapping from FACS codes to perceived emotion is not well understood. Six prototypical configurations of facial action units (AU) are sometimes assumed to account for perceived emotion, but this hypothesis remains largely untested. Here, using statistical modeling, we examine how FACS codes actually correspond to perceived emotions in a wide range of naturalistic expressions. Each of 1456 facial expressions was independently FACS coded by two experts (r = .84, κ = .84). Naive observers reported the emotions they perceived in each expression in many different ways, including emotions (N = 666); valence, arousal and appraisal dimensions (N =1116); authenticity (N = 121), and free response (N = 193). We find that facial expressions are much richer in meaning than typically assumed: At least 20 patterns of facial muscle movements captured by FACS have distinct perceived emotional meanings. Surprisingly, however, FACS codes do not offer a complete description of real-world facial expressions, capturing no more than half of the reliable variance in perceived emotion. Our findings suggest that the perceived emotional meanings of facial expressions are most accurately and efficiently represented using a wide range of carefully selected emotion concepts, such as the Cowen &amp; Keltner (2019) taxonomy of 28 emotions. Further work is needed to characterize the anatomical bases of these facial expressions.","DOI":"10.31234/osf.io/hc93t","language":"en","license":"https://creativecommons.org/licenses/by/4.0/legalcode","publisher":"PsyArXiv","source":"DOI.org (Crossref)","title":"Facial movements have over twenty dimensions of perceived meaning that are only partially captured with traditional methods","URL":"https://osf.io/hc93t","author":[{"family":"Cowen","given":"Alan S."},{"family":"Manokara","given":"Kunalan"},{"family":"Fang","given":"Xia"},{"family":"Sauter","given":"Disa"},{"family":"Brooks","given":"Jeffrey A"},{"family":"Keltner","given":"Dacher"}],"accessed":{"date-parts":[["2025",6,27]]},"issued":{"date-parts":[["2021",6,9]]},"citation-key":"CowenFacialmovementshave2021"}},{"id":564006,"uris":["http://zotero.org/users/6113531/items/VUEJHVJX"],"itemData":{"id":564006,"type":"article-journal","abstract":"The spontaneous stereotype content model (SSCM) describes a comprehensive taxonomy, with associated properties and predictive value, of social-group beliefs that perceivers report in open-ended responses. Four studies (N = 1,470) show the utility of spontaneous stereotypes, compared to traditional, prompted, scale-based stereotypes. Using natural language processing text analyses, Study 1 shows the most common spontaneous stereotype dimensions for salient social groups. Our results conﬁrm existing stereotype models’ dimensions, while uncovering a signiﬁcant prevalence of dimensions that these models do not cover, such as Health, Appearance, and Deviance. The SSCM also characterizes the valence, direction, and accessibility of reported dimensions (e.g., Ability stereotypes are mostly positive, but Morality stereotypes are mostly negative; Sociability stereotypes are provided later than Ability stereotypes in a sequence of open-ended responses). Studies 2 and 3 check the robustness of these ﬁndings by: using a larger sample of social groups, varying time pressure, and diversifying analytical strategies. Study 3 also establishes the value of spontaneous stereotypes: compared to scales alone, open-ended measures improve predictions of attitudes toward social groups. Improvement in attitude prediction results partially from a more comprehensive taxonomy as well as a construct we refer to as stereotype representativeness: the prevalence of a stereotype dimension in perceivers’ spontaneous beliefs about a social group. Finally, Study 4 examines how the taxonomy provides additional insight into stereotypes’ inﬂuence on decision-making in socially relevant scenarios. Overall, spontaneous content broadens our understanding of stereotyping and intergroup relations.","container-title":"Journal of Personality and Social Psychology","DOI":"10.1037/pspa0000312","ISSN":"1939-1315, 0022-3514","issue":"6","journalAbbreviation":"Journal of Personality and Social Psychology","language":"en","page":"1243-1263","source":"DOI.org (Crossref)","title":"A spontaneous stereotype content model: Taxonomy, properties, and prediction.","title-short":"A spontaneous stereotype content model","volume":"123","author":[{"family":"Nicolas","given":"Gandalf"},{"family":"Bai","given":"Xuechunzi"},{"family":"Fiske","given":"Susan T."}],"issued":{"date-parts":[["2022",12]]},"citation-key":"Nicolasspontaneousstereotypecontent2022"}}],"schema":"https://github.com/citation-style-language/schema/raw/master/csl-citation.json"} </w:instrText>
      </w:r>
      <w:r w:rsidR="00E24FA6">
        <w:rPr>
          <w:rFonts w:ascii="Times New Roman" w:hAnsi="Times New Roman" w:cs="Times New Roman"/>
          <w:lang w:eastAsia="zh-CN"/>
        </w:rPr>
        <w:fldChar w:fldCharType="separate"/>
      </w:r>
      <w:r w:rsidR="00E24FA6" w:rsidRPr="00E24FA6">
        <w:rPr>
          <w:rFonts w:ascii="Times New Roman" w:hAnsi="Times New Roman" w:cs="Times New Roman"/>
          <w:vertAlign w:val="superscript"/>
        </w:rPr>
        <w:t>19</w:t>
      </w:r>
      <w:proofErr w:type="spellEnd"/>
      <w:r w:rsidR="00E24FA6" w:rsidRPr="00E24FA6">
        <w:rPr>
          <w:rFonts w:ascii="Times New Roman" w:hAnsi="Times New Roman" w:cs="Times New Roman"/>
          <w:vertAlign w:val="superscript"/>
        </w:rPr>
        <w:t>–26,29</w:t>
      </w:r>
      <w:r w:rsidR="00E24FA6">
        <w:rPr>
          <w:rFonts w:ascii="Times New Roman" w:hAnsi="Times New Roman" w:cs="Times New Roman"/>
          <w:lang w:eastAsia="zh-CN"/>
        </w:rPr>
        <w:fldChar w:fldCharType="end"/>
      </w:r>
      <w:r w:rsidR="00BD74F4" w:rsidRPr="00BD74F4">
        <w:rPr>
          <w:rFonts w:ascii="Times New Roman" w:hAnsi="Times New Roman" w:cs="Times New Roman"/>
          <w:lang w:eastAsia="zh-CN"/>
        </w:rPr>
        <w:t xml:space="preserve">. </w:t>
      </w:r>
      <w:r w:rsidR="00D54634" w:rsidRPr="00874395">
        <w:rPr>
          <w:rFonts w:ascii="Times New Roman" w:hAnsi="Times New Roman" w:cs="Times New Roman"/>
          <w:lang w:eastAsia="zh-CN"/>
        </w:rPr>
        <w:t>The</w:t>
      </w:r>
      <w:r w:rsidR="00937ABF">
        <w:rPr>
          <w:rFonts w:ascii="Times New Roman" w:hAnsi="Times New Roman" w:cs="Times New Roman"/>
          <w:lang w:eastAsia="zh-CN"/>
        </w:rPr>
        <w:t xml:space="preserve">se newer approaches share </w:t>
      </w:r>
      <w:r w:rsidR="00BD74F4" w:rsidRPr="00BD74F4">
        <w:rPr>
          <w:rFonts w:ascii="Times New Roman" w:hAnsi="Times New Roman" w:cs="Times New Roman"/>
          <w:lang w:eastAsia="zh-CN"/>
        </w:rPr>
        <w:t>two key features</w:t>
      </w:r>
      <w:r w:rsidR="00D54634" w:rsidRPr="00874395">
        <w:rPr>
          <w:rFonts w:ascii="Times New Roman" w:hAnsi="Times New Roman" w:cs="Times New Roman"/>
          <w:lang w:eastAsia="zh-CN"/>
        </w:rPr>
        <w:t xml:space="preserve">. First, rather than </w:t>
      </w:r>
      <w:r w:rsidR="007D36A4">
        <w:rPr>
          <w:rFonts w:ascii="Times New Roman" w:hAnsi="Times New Roman" w:cs="Times New Roman"/>
          <w:lang w:eastAsia="zh-CN"/>
        </w:rPr>
        <w:t>starting with a small set of predefined</w:t>
      </w:r>
      <w:r w:rsidR="00937ABF" w:rsidRPr="00874395">
        <w:rPr>
          <w:rFonts w:ascii="Times New Roman" w:hAnsi="Times New Roman" w:cs="Times New Roman"/>
          <w:lang w:eastAsia="zh-CN"/>
        </w:rPr>
        <w:t xml:space="preserve"> </w:t>
      </w:r>
      <w:r w:rsidR="00937ABF">
        <w:rPr>
          <w:rFonts w:ascii="Times New Roman" w:hAnsi="Times New Roman" w:cs="Times New Roman"/>
          <w:lang w:eastAsia="zh-CN"/>
        </w:rPr>
        <w:t>dimensions</w:t>
      </w:r>
      <w:r w:rsidR="00937ABF" w:rsidRPr="00874395">
        <w:rPr>
          <w:rFonts w:ascii="Times New Roman" w:hAnsi="Times New Roman" w:cs="Times New Roman"/>
          <w:lang w:eastAsia="zh-CN"/>
        </w:rPr>
        <w:t xml:space="preserve"> </w:t>
      </w:r>
      <w:r w:rsidR="00D54634" w:rsidRPr="00874395">
        <w:rPr>
          <w:rFonts w:ascii="Times New Roman" w:hAnsi="Times New Roman" w:cs="Times New Roman"/>
          <w:lang w:eastAsia="zh-CN"/>
        </w:rPr>
        <w:t xml:space="preserve">and </w:t>
      </w:r>
      <w:r w:rsidR="007D36A4">
        <w:rPr>
          <w:rFonts w:ascii="Times New Roman" w:hAnsi="Times New Roman" w:cs="Times New Roman"/>
          <w:lang w:eastAsia="zh-CN"/>
        </w:rPr>
        <w:t>constructing items to confirm them as in prior research</w:t>
      </w:r>
      <w:r w:rsidR="00D54634" w:rsidRPr="00874395">
        <w:rPr>
          <w:rFonts w:ascii="Times New Roman" w:hAnsi="Times New Roman" w:cs="Times New Roman"/>
          <w:lang w:eastAsia="zh-CN"/>
        </w:rPr>
        <w:t>,</w:t>
      </w:r>
      <w:r w:rsidR="00BD74F4">
        <w:rPr>
          <w:rFonts w:ascii="Times New Roman" w:hAnsi="Times New Roman" w:cs="Times New Roman" w:hint="eastAsia"/>
          <w:lang w:eastAsia="zh-CN"/>
        </w:rPr>
        <w:t xml:space="preserve"> </w:t>
      </w:r>
      <w:r w:rsidR="00937ABF">
        <w:rPr>
          <w:rFonts w:ascii="Times New Roman" w:hAnsi="Times New Roman" w:cs="Times New Roman"/>
          <w:lang w:eastAsia="zh-CN"/>
        </w:rPr>
        <w:t>they</w:t>
      </w:r>
      <w:r w:rsidR="00D54634" w:rsidRPr="00874395">
        <w:rPr>
          <w:rFonts w:ascii="Times New Roman" w:hAnsi="Times New Roman" w:cs="Times New Roman"/>
          <w:lang w:eastAsia="zh-CN"/>
        </w:rPr>
        <w:t xml:space="preserve"> us</w:t>
      </w:r>
      <w:r w:rsidR="00BD74F4">
        <w:rPr>
          <w:rFonts w:ascii="Times New Roman" w:hAnsi="Times New Roman" w:cs="Times New Roman" w:hint="eastAsia"/>
          <w:lang w:eastAsia="zh-CN"/>
        </w:rPr>
        <w:t>e</w:t>
      </w:r>
      <w:r w:rsidR="00D54634" w:rsidRPr="00874395">
        <w:rPr>
          <w:rFonts w:ascii="Times New Roman" w:hAnsi="Times New Roman" w:cs="Times New Roman"/>
          <w:lang w:eastAsia="zh-CN"/>
        </w:rPr>
        <w:t xml:space="preserve"> </w:t>
      </w:r>
      <w:r w:rsidR="00937ABF">
        <w:rPr>
          <w:rFonts w:ascii="Times New Roman" w:hAnsi="Times New Roman" w:cs="Times New Roman"/>
          <w:lang w:eastAsia="zh-CN"/>
        </w:rPr>
        <w:t xml:space="preserve">data-driven approaches that are agnostic </w:t>
      </w:r>
      <w:r w:rsidR="007D36A4">
        <w:rPr>
          <w:rFonts w:ascii="Times New Roman" w:hAnsi="Times New Roman" w:cs="Times New Roman"/>
          <w:lang w:eastAsia="zh-CN"/>
        </w:rPr>
        <w:t>to</w:t>
      </w:r>
      <w:r w:rsidR="00937ABF">
        <w:rPr>
          <w:rFonts w:ascii="Times New Roman" w:hAnsi="Times New Roman" w:cs="Times New Roman"/>
          <w:lang w:eastAsia="zh-CN"/>
        </w:rPr>
        <w:t xml:space="preserve"> the dimensions and</w:t>
      </w:r>
      <w:r w:rsidR="00937ABF" w:rsidRPr="00874395">
        <w:rPr>
          <w:rFonts w:ascii="Times New Roman" w:hAnsi="Times New Roman" w:cs="Times New Roman"/>
          <w:lang w:eastAsia="zh-CN"/>
        </w:rPr>
        <w:t xml:space="preserve"> </w:t>
      </w:r>
      <w:r w:rsidR="007D36A4">
        <w:rPr>
          <w:rFonts w:ascii="Times New Roman" w:hAnsi="Times New Roman" w:cs="Times New Roman"/>
          <w:lang w:eastAsia="zh-CN"/>
        </w:rPr>
        <w:t xml:space="preserve">rely on </w:t>
      </w:r>
      <w:r w:rsidR="00D54634" w:rsidRPr="00874395">
        <w:rPr>
          <w:rFonts w:ascii="Times New Roman" w:hAnsi="Times New Roman" w:cs="Times New Roman"/>
          <w:lang w:eastAsia="zh-CN"/>
        </w:rPr>
        <w:t xml:space="preserve">diverse </w:t>
      </w:r>
      <w:r w:rsidR="00937ABF">
        <w:rPr>
          <w:rFonts w:ascii="Times New Roman" w:hAnsi="Times New Roman" w:cs="Times New Roman"/>
          <w:lang w:eastAsia="zh-CN"/>
        </w:rPr>
        <w:t>items</w:t>
      </w:r>
      <w:r w:rsidR="00D54634" w:rsidRPr="00874395">
        <w:rPr>
          <w:rFonts w:ascii="Times New Roman" w:hAnsi="Times New Roman" w:cs="Times New Roman"/>
          <w:lang w:eastAsia="zh-CN"/>
        </w:rPr>
        <w:t xml:space="preserve"> and response </w:t>
      </w:r>
      <w:proofErr w:type="spellStart"/>
      <w:r w:rsidR="00BD74F4">
        <w:rPr>
          <w:rFonts w:ascii="Times New Roman" w:hAnsi="Times New Roman" w:cs="Times New Roman" w:hint="eastAsia"/>
          <w:lang w:eastAsia="zh-CN"/>
        </w:rPr>
        <w:t>formats</w:t>
      </w:r>
      <w:r w:rsidR="00047904">
        <w:rPr>
          <w:rFonts w:ascii="Times New Roman" w:hAnsi="Times New Roman" w:cs="Times New Roman"/>
          <w:lang w:eastAsia="zh-CN"/>
        </w:rPr>
        <w:fldChar w:fldCharType="begin"/>
      </w:r>
      <w:r w:rsidR="00E24FA6">
        <w:rPr>
          <w:rFonts w:ascii="Times New Roman" w:hAnsi="Times New Roman" w:cs="Times New Roman"/>
          <w:lang w:eastAsia="zh-CN"/>
        </w:rPr>
        <w:instrText xml:space="preserve"> ADDIN ZOTERO_ITEM CSL_CITATION {"citationID":"AQrDzjR0","properties":{"formattedCitation":"\\super 20,23,59\\nosupersub{}","plainCitation":"20,23,59","noteIndex":0},"citationItems":[{"id":637534,"uris":["http://zotero.org/users/6113531/items/357RVBSC"],"itemData":{"id":637534,"type":"article-journal","abstract":"Abstract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id":633741,"uris":["http://zotero.org/users/6113531/items/LKQ9NLYY"],"itemData":{"id":633741,"type":"article-journal","abstract":"Core to understanding emotion are subjective experiences and their expression in facial behavior. Past studies have largely focused on six emotions and prototypical facial poses, reflecting limitations in scale and narrow assumptions about the variety of emotions and their patterns of expression. We examine 45,231 facial reactions to 2,185 evocative videos, largely in North America, Europe, and Japan, collecting participants’ self-reported experiences in English or Japanese and manual and automated annotations of facial movement. Guided by Semantic Space Theory, we uncover 21 dimensions of emotion in the self-reported experiences of participants in Japan, the United States, and Western Europe, and considerable cross-cultural similarities in experience. Facial expressions predict at least 12 dimensions of experience, despite massive individual differences in experience. We find considerable cross-cultural convergence in the facial actions involved in the expression of emotion, and culture-specific display tendencies—many facial movements differ in intensity in Japan compared to the U.S./Canada and Europe but represent similar experiences. These results quantitatively detail that people in dramatically different cultures experience and express emotion in a high-dimensional, categorical, and similar but complex fashion.","container-title":"Frontiers in Psychology","DOI":"10.3389/fpsyg.2024.1350631","ISSN":"1664-1078","journalAbbreviation":"Front. Psychol.","language":"en","page":"1350631","source":"DOI.org (Crossref)","title":"How emotion is experienced and expressed in multiple cultures: a large-scale experiment across North America, Europe, and Japan","title-short":"How emotion is experienced and expressed in multiple cultures","volume":"15","author":[{"family":"Cowen","given":"Alan S."},{"family":"Brooks","given":"Jeffrey A."},{"family":"Prasad","given":"Gautam"},{"family":"Tanaka","given":"Misato"},{"family":"Kamitani","given":"Yukiyasu"},{"family":"Kirilyuk","given":"Vladimir"},{"family":"Somandepalli","given":"Krishna"},{"family":"Jou","given":"Brendan"},{"family":"Schroff","given":"Florian"},{"family":"Adam","given":"Hartwig"},{"family":"Sauter","given":"Disa"},{"family":"Fang","given":"Xia"},{"family":"Manokara","given":"Kunalan"},{"family":"Tzirakis","given":"Panagiotis"},{"family":"Oh","given":"Moses"},{"family":"Keltner","given":"Dacher"}],"issued":{"date-parts":[["2024",6,20]]},"citation-key":"CowenHowemotionexperienced2024"}},{"id":633739,"uris":["http://zotero.org/users/6113531/items/EVVQCJXY"],"itemData":{"id":633739,"type":"article-journal","container-title":"Scientific Reports","DOI":"10.1038/s41598-024-69686-9","ISSN":"2045-2322","issue":"1","journalAbbreviation":"Sci Rep","language":"en","page":"19932","source":"DOI.org (Crossref)","title":"Emotional palette: a computational mapping of aesthetic experiences evoked by visual art","title-short":"Emotional palette","volume":"14","author":[{"family":"Stamkou","given":"Eftychia"},{"family":"Keltner","given":"Dacher"},{"family":"Corona","given":"Rebecca"},{"family":"Aksoy","given":"Eda"},{"family":"Cowen","given":"Alan S."}],"issued":{"date-parts":[["2024",8,27]]},"citation-key":"StamkouEmotionalpalettecomputational2024"}}],"schema":"https://github.com/citation-style-language/schema/raw/master/csl-citation.json"} </w:instrText>
      </w:r>
      <w:r w:rsidR="00047904">
        <w:rPr>
          <w:rFonts w:ascii="Times New Roman" w:hAnsi="Times New Roman" w:cs="Times New Roman"/>
          <w:lang w:eastAsia="zh-CN"/>
        </w:rPr>
        <w:fldChar w:fldCharType="separate"/>
      </w:r>
      <w:r w:rsidR="00E24FA6" w:rsidRPr="00E24FA6">
        <w:rPr>
          <w:rFonts w:ascii="Times New Roman" w:hAnsi="Times New Roman" w:cs="Times New Roman"/>
          <w:vertAlign w:val="superscript"/>
        </w:rPr>
        <w:t>20,23,59</w:t>
      </w:r>
      <w:proofErr w:type="spellEnd"/>
      <w:r w:rsidR="00047904">
        <w:rPr>
          <w:rFonts w:ascii="Times New Roman" w:hAnsi="Times New Roman" w:cs="Times New Roman"/>
          <w:lang w:eastAsia="zh-CN"/>
        </w:rPr>
        <w:fldChar w:fldCharType="end"/>
      </w:r>
      <w:r w:rsidR="00D54634" w:rsidRPr="00874395">
        <w:rPr>
          <w:rFonts w:ascii="Times New Roman" w:hAnsi="Times New Roman" w:cs="Times New Roman"/>
          <w:lang w:eastAsia="zh-CN"/>
        </w:rPr>
        <w:t>.</w:t>
      </w:r>
      <w:r w:rsidR="00BD74F4" w:rsidRPr="00BD74F4">
        <w:t xml:space="preserve"> </w:t>
      </w:r>
      <w:r w:rsidR="00BD74F4" w:rsidRPr="00BD74F4">
        <w:rPr>
          <w:rFonts w:ascii="Times New Roman" w:hAnsi="Times New Roman" w:cs="Times New Roman"/>
          <w:lang w:eastAsia="zh-CN"/>
        </w:rPr>
        <w:t xml:space="preserve">For instance, Brooks </w:t>
      </w:r>
      <w:r w:rsidR="007D36A4">
        <w:rPr>
          <w:rFonts w:ascii="Times New Roman" w:hAnsi="Times New Roman" w:cs="Times New Roman"/>
          <w:lang w:eastAsia="zh-CN"/>
        </w:rPr>
        <w:t xml:space="preserve">and </w:t>
      </w:r>
      <w:proofErr w:type="spellStart"/>
      <w:r w:rsidR="007D36A4">
        <w:rPr>
          <w:rFonts w:ascii="Times New Roman" w:hAnsi="Times New Roman" w:cs="Times New Roman"/>
          <w:lang w:eastAsia="zh-CN"/>
        </w:rPr>
        <w:t>colleagues</w:t>
      </w:r>
      <w:r w:rsidR="00047904">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{"citationID":"DV4XdLnM","properties":{"formattedCitation":"\\super 22\\nosupersub{}","plainCitation":"22","noteIndex":0},"citationItems":[{"id":633740,"uris":["http://zotero.org/users/6113531/items/BJPAVQKM"],"itemData":{"id":633740,"type":"article-journal","abstract":"Cross-cultural studies of the meaning of facial expressions have largely focused on judgments of small sets of stereotypical images by small numbers of people. Here, we used large-scale data collection and machine learning to map what facial expressions convey in six countries. Using a mimicry paradigm, 5,833 participants formed facial expressions found in 4,659 naturalistic images, resulting in 423,193 participant-generated facial expressions. In their own language, participants also rated each expression in terms of 48 emotions and mental states. A deep neural network tasked with predicting the culture-speciﬁc meanings people attributed to facial movements while ignoring physical appearance and context discovered 28 distinct dimensions of facial expression, with 21 dimensions showing strong evidence of universality and the remainder showing varying degrees of cultural speciﬁcity. These results capture the underlying dimensions of the meanings of facial expressions within and across cultures in unprecedented detail.","container-title":"iScience","DOI":"10.1016/j.isci.2024.109175","ISSN":"25890042","issue":"3","journalAbbreviation":"iScience","language":"en","page":"109175","source":"DOI.org (Crossref)","title":"Deep learning reveals what facial expressions mean to people in different cultures","volume":"27","author":[{"family":"Brooks","given":"Jeffrey A."},{"family":"Kim","given":"Lauren"},{"family":"Opara","given":"Michael"},{"family":"Keltner","given":"Dacher"},{"family":"Fang","given":"Xia"},{"family":"Monroy","given":"Maria"},{"family":"Corona","given":"Rebecca"},{"family":"Tzirakis","given":"Panagiotis"},{"family":"Baird","given":"Alice"},{"family":"Metrick","given":"Jacob"},{"family":"Taddesse","given":"Nolawi"},{"family":"Zegeye","given":"Kiflom"},{"family":"Cowen","given":"Alan S."}],"issued":{"date-parts":[["2024",3]]},"citation-key":"BrooksDeeplearningreveals2024"}}],"schema":"https://github.com/citation-style-language/schema/raw/master/csl-citation.json"} </w:instrText>
      </w:r>
      <w:r w:rsidR="00047904">
        <w:rPr>
          <w:rFonts w:ascii="Times New Roman" w:hAnsi="Times New Roman" w:cs="Times New Roman"/>
          <w:lang w:eastAsia="zh-CN"/>
        </w:rPr>
        <w:fldChar w:fldCharType="separate"/>
      </w:r>
      <w:r w:rsidR="00F675E0" w:rsidRPr="00F675E0">
        <w:rPr>
          <w:rFonts w:ascii="Times New Roman" w:hAnsi="Times New Roman" w:cs="Times New Roman"/>
          <w:vertAlign w:val="superscript"/>
        </w:rPr>
        <w:t>22</w:t>
      </w:r>
      <w:proofErr w:type="spellEnd"/>
      <w:r w:rsidR="00047904">
        <w:rPr>
          <w:rFonts w:ascii="Times New Roman" w:hAnsi="Times New Roman" w:cs="Times New Roman"/>
          <w:lang w:eastAsia="zh-CN"/>
        </w:rPr>
        <w:fldChar w:fldCharType="end"/>
      </w:r>
      <w:r w:rsidR="00BD74F4" w:rsidRPr="00BD74F4">
        <w:rPr>
          <w:rFonts w:ascii="Times New Roman" w:hAnsi="Times New Roman" w:cs="Times New Roman"/>
          <w:lang w:eastAsia="zh-CN"/>
        </w:rPr>
        <w:t xml:space="preserve"> asked participants to rate 4,659 face images on 48 emotions and mental states</w:t>
      </w:r>
      <w:r w:rsidR="007D36A4">
        <w:rPr>
          <w:rFonts w:ascii="Times New Roman" w:hAnsi="Times New Roman" w:cs="Times New Roman"/>
          <w:lang w:eastAsia="zh-CN"/>
        </w:rPr>
        <w:t>,</w:t>
      </w:r>
      <w:r w:rsidR="00BD74F4" w:rsidRPr="00BD74F4">
        <w:rPr>
          <w:rFonts w:ascii="Times New Roman" w:hAnsi="Times New Roman" w:cs="Times New Roman"/>
          <w:lang w:eastAsia="zh-CN"/>
        </w:rPr>
        <w:t xml:space="preserve"> </w:t>
      </w:r>
      <w:r w:rsidR="007D36A4">
        <w:rPr>
          <w:rFonts w:ascii="Times New Roman" w:hAnsi="Times New Roman" w:cs="Times New Roman"/>
          <w:lang w:eastAsia="zh-CN"/>
        </w:rPr>
        <w:t>and found</w:t>
      </w:r>
      <w:r w:rsidR="00BD74F4" w:rsidRPr="00BD74F4">
        <w:rPr>
          <w:rFonts w:ascii="Times New Roman" w:hAnsi="Times New Roman" w:cs="Times New Roman"/>
          <w:lang w:eastAsia="zh-CN"/>
        </w:rPr>
        <w:t xml:space="preserve"> 28 facial expression dimensions.</w:t>
      </w:r>
      <w:r w:rsidR="00D54634" w:rsidRPr="00874395">
        <w:rPr>
          <w:rFonts w:ascii="Times New Roman" w:hAnsi="Times New Roman" w:cs="Times New Roman"/>
          <w:lang w:eastAsia="zh-CN"/>
        </w:rPr>
        <w:t xml:space="preserve"> </w:t>
      </w:r>
      <w:r w:rsidR="007D36A4">
        <w:rPr>
          <w:rFonts w:ascii="Times New Roman" w:hAnsi="Times New Roman" w:cs="Times New Roman"/>
          <w:lang w:eastAsia="zh-CN"/>
        </w:rPr>
        <w:t>U</w:t>
      </w:r>
      <w:r w:rsidR="00070A14" w:rsidRPr="00BD74F4">
        <w:rPr>
          <w:rFonts w:ascii="Times New Roman" w:hAnsi="Times New Roman" w:cs="Times New Roman"/>
          <w:lang w:eastAsia="zh-CN"/>
        </w:rPr>
        <w:t xml:space="preserve">sing open-ended </w:t>
      </w:r>
      <w:r w:rsidR="007D36A4">
        <w:rPr>
          <w:rFonts w:ascii="Times New Roman" w:hAnsi="Times New Roman" w:cs="Times New Roman"/>
          <w:lang w:eastAsia="zh-CN"/>
        </w:rPr>
        <w:t>responses</w:t>
      </w:r>
      <w:r w:rsidR="00070A14" w:rsidRPr="00BD74F4">
        <w:rPr>
          <w:rFonts w:ascii="Times New Roman" w:hAnsi="Times New Roman" w:cs="Times New Roman"/>
          <w:lang w:eastAsia="zh-CN"/>
        </w:rPr>
        <w:t xml:space="preserve">, Nicolas and </w:t>
      </w:r>
      <w:commentRangeStart w:id="65"/>
      <w:proofErr w:type="spellStart"/>
      <w:r w:rsidR="00070A14" w:rsidRPr="00BD74F4">
        <w:rPr>
          <w:rFonts w:ascii="Times New Roman" w:hAnsi="Times New Roman" w:cs="Times New Roman"/>
          <w:lang w:eastAsia="zh-CN"/>
        </w:rPr>
        <w:t>colleagues</w:t>
      </w:r>
      <w:commentRangeEnd w:id="65"/>
      <w:r w:rsidR="007D36A4">
        <w:rPr>
          <w:rStyle w:val="af3"/>
        </w:rPr>
        <w:commentReference w:id="65"/>
      </w:r>
      <w:r w:rsidR="00E24FA6">
        <w:rPr>
          <w:rFonts w:ascii="Times New Roman" w:hAnsi="Times New Roman" w:cs="Times New Roman"/>
          <w:lang w:eastAsia="zh-CN"/>
        </w:rPr>
        <w:fldChar w:fldCharType="begin"/>
      </w:r>
      <w:r w:rsidR="00E24FA6">
        <w:rPr>
          <w:rFonts w:ascii="Times New Roman" w:hAnsi="Times New Roman" w:cs="Times New Roman"/>
          <w:lang w:eastAsia="zh-CN"/>
        </w:rPr>
        <w:instrText xml:space="preserve"> ADDIN ZOTERO_ITEM CSL_CITATION {"citationID":"zkY9ffkH","properties":{"formattedCitation":"\\super 28\\nosupersub{}","plainCitation":"28","noteIndex":0},"citationItems":[{"id":637540,"uris":["http://zotero.org/users/6113531/items/ZPJF8SXM"],"itemData":{"id":637540,"type":"article-journal","abstract":"Across two studies (N = 4,526), we characterize a taxonomy of spontaneous face impressions by applying artificial intelligence text analyses to thousands of free-response descriptions of computer-generated faces. The taxonomy codes almost 100% of the impressions into Appearance (including Beauty), Sociability, Morality, Ability, Assertiveness, Emotion, Social Group, socioeconomic Status, Uniqueness, Family, Health, Occupation, Geographic origin, and political-religious Beliefs content. Results suggest that dimensions from low-dimensional models (e.g., Communion, Agency facets) are highly prevalent, but that alternative dimensions such as Uniqueness and Health are also prevalent. Most dimensions show high (positive) directions, and their correlational structure supports the clustering of low-dimensional models as separate from the expanded taxonomy dimensions. Finally, the taxonomy improves predictions of general evaluations of faces (how positive/negative the face is evaluated overall) and decision making in hypothetical scenarios (e.g., how much to prioritize a target for health care access or antidiscrimination protections).","container-title":"Social Cognition","DOI":"10.1521/soco.2025.43.2.114","ISSN":"0278-016X","issue":"2","language":"en","note":"publisher: Guilford Publications","page":"114-143","source":"Crossref","title":"Spontaneous Content of Impressions of Naturalistic Face Photographs","volume":"43","author":[{"family":"Nicolas","given":"Gandalf"},{"family":"Uddenberg","given":"Stefan"},{"family":"Todorov","given":"Alexander"}],"issued":{"date-parts":[["2025",4]]},"citation-key":"NicolasSpontaneousContentImpressions2025"}}],"schema":"https://github.com/citation-style-language/schema/raw/master/csl-citation.json"} </w:instrText>
      </w:r>
      <w:r w:rsidR="00E24FA6">
        <w:rPr>
          <w:rFonts w:ascii="Times New Roman" w:hAnsi="Times New Roman" w:cs="Times New Roman"/>
          <w:lang w:eastAsia="zh-CN"/>
        </w:rPr>
        <w:fldChar w:fldCharType="separate"/>
      </w:r>
      <w:r w:rsidR="00E24FA6" w:rsidRPr="00E24FA6">
        <w:rPr>
          <w:rFonts w:ascii="Times New Roman" w:hAnsi="Times New Roman" w:cs="Times New Roman"/>
          <w:vertAlign w:val="superscript"/>
        </w:rPr>
        <w:t>28</w:t>
      </w:r>
      <w:proofErr w:type="spellEnd"/>
      <w:r w:rsidR="00E24FA6">
        <w:rPr>
          <w:rFonts w:ascii="Times New Roman" w:hAnsi="Times New Roman" w:cs="Times New Roman"/>
          <w:lang w:eastAsia="zh-CN"/>
        </w:rPr>
        <w:fldChar w:fldCharType="end"/>
      </w:r>
      <w:r w:rsidR="00070A14" w:rsidRPr="00BD74F4">
        <w:rPr>
          <w:rFonts w:ascii="Times New Roman" w:hAnsi="Times New Roman" w:cs="Times New Roman"/>
          <w:lang w:eastAsia="zh-CN"/>
        </w:rPr>
        <w:t xml:space="preserve"> identified 40 distinct dimensions </w:t>
      </w:r>
      <w:r w:rsidR="007D36A4">
        <w:rPr>
          <w:rFonts w:ascii="Times New Roman" w:hAnsi="Times New Roman" w:cs="Times New Roman"/>
          <w:lang w:eastAsia="zh-CN"/>
        </w:rPr>
        <w:t xml:space="preserve">that capture </w:t>
      </w:r>
      <w:r w:rsidR="00070A14" w:rsidRPr="00BD74F4">
        <w:rPr>
          <w:rFonts w:ascii="Times New Roman" w:hAnsi="Times New Roman" w:cs="Times New Roman"/>
          <w:lang w:eastAsia="zh-CN"/>
        </w:rPr>
        <w:t>free descriptions of social groups.</w:t>
      </w:r>
      <w:r w:rsidR="00070A14">
        <w:rPr>
          <w:rFonts w:ascii="Times New Roman" w:hAnsi="Times New Roman" w:cs="Times New Roman"/>
          <w:lang w:eastAsia="zh-CN"/>
        </w:rPr>
        <w:t xml:space="preserve"> </w:t>
      </w:r>
    </w:p>
    <w:p w14:paraId="750870C9" w14:textId="4DFD19CB" w:rsidR="00D54634" w:rsidRPr="00874395" w:rsidRDefault="00D54634" w:rsidP="00DE0ABB">
      <w:pPr>
        <w:spacing w:beforeLines="50" w:before="156" w:afterLines="50" w:after="156"/>
        <w:ind w:firstLine="420"/>
        <w:rPr>
          <w:rFonts w:ascii="Times New Roman" w:hAnsi="Times New Roman" w:cs="Times New Roman"/>
          <w:lang w:eastAsia="zh-CN"/>
        </w:rPr>
      </w:pPr>
      <w:r w:rsidRPr="00874395">
        <w:rPr>
          <w:rFonts w:ascii="Times New Roman" w:hAnsi="Times New Roman" w:cs="Times New Roman"/>
          <w:lang w:eastAsia="zh-CN"/>
        </w:rPr>
        <w:t xml:space="preserve">Second, rather than using </w:t>
      </w:r>
      <w:r w:rsidR="007D36A4">
        <w:rPr>
          <w:rFonts w:ascii="Times New Roman" w:hAnsi="Times New Roman" w:cs="Times New Roman"/>
          <w:lang w:eastAsia="zh-CN"/>
        </w:rPr>
        <w:t>constrained stimuli such as isolated face images</w:t>
      </w:r>
      <w:r w:rsidRPr="00874395">
        <w:rPr>
          <w:rFonts w:ascii="Times New Roman" w:hAnsi="Times New Roman" w:cs="Times New Roman"/>
          <w:lang w:eastAsia="zh-CN"/>
        </w:rPr>
        <w:t xml:space="preserve"> or short verbal descriptions</w:t>
      </w:r>
      <w:r w:rsidR="007D36A4">
        <w:rPr>
          <w:rFonts w:ascii="Times New Roman" w:hAnsi="Times New Roman" w:cs="Times New Roman"/>
          <w:lang w:eastAsia="zh-CN"/>
        </w:rPr>
        <w:t xml:space="preserve"> as in prior work</w:t>
      </w:r>
      <w:r w:rsidRPr="00874395">
        <w:rPr>
          <w:rFonts w:ascii="Times New Roman" w:hAnsi="Times New Roman" w:cs="Times New Roman"/>
          <w:lang w:eastAsia="zh-CN"/>
        </w:rPr>
        <w:t xml:space="preserve">, </w:t>
      </w:r>
      <w:r w:rsidR="00BD74F4" w:rsidRPr="00BD74F4">
        <w:rPr>
          <w:rFonts w:ascii="Times New Roman" w:hAnsi="Times New Roman" w:cs="Times New Roman"/>
          <w:lang w:eastAsia="zh-CN"/>
        </w:rPr>
        <w:t>these studies employ more naturalistic stimuli</w:t>
      </w:r>
      <w:r w:rsidR="00BD74F4">
        <w:rPr>
          <w:rFonts w:ascii="Times New Roman" w:hAnsi="Times New Roman" w:cs="Times New Roman" w:hint="eastAsia"/>
          <w:lang w:eastAsia="zh-CN"/>
        </w:rPr>
        <w:t xml:space="preserve"> </w:t>
      </w:r>
      <w:r w:rsidR="00BD74F4" w:rsidRPr="00BD74F4">
        <w:rPr>
          <w:rFonts w:ascii="Times New Roman" w:hAnsi="Times New Roman" w:cs="Times New Roman"/>
          <w:lang w:eastAsia="zh-CN"/>
        </w:rPr>
        <w:t xml:space="preserve">ranging from </w:t>
      </w:r>
      <w:r w:rsidR="007D36A4">
        <w:rPr>
          <w:rFonts w:ascii="Times New Roman" w:hAnsi="Times New Roman" w:cs="Times New Roman"/>
          <w:lang w:eastAsia="zh-CN"/>
        </w:rPr>
        <w:t>ambient</w:t>
      </w:r>
      <w:r w:rsidR="00BD74F4" w:rsidRPr="00BD74F4">
        <w:rPr>
          <w:rFonts w:ascii="Times New Roman" w:hAnsi="Times New Roman" w:cs="Times New Roman"/>
          <w:lang w:eastAsia="zh-CN"/>
        </w:rPr>
        <w:t xml:space="preserve"> images</w:t>
      </w:r>
      <w:r w:rsidR="007D36A4">
        <w:rPr>
          <w:rFonts w:ascii="Times New Roman" w:hAnsi="Times New Roman" w:cs="Times New Roman"/>
          <w:lang w:eastAsia="zh-CN"/>
        </w:rPr>
        <w:t xml:space="preserve"> with context</w:t>
      </w:r>
      <w:r w:rsidR="00556072">
        <w:rPr>
          <w:rFonts w:ascii="Times New Roman" w:hAnsi="Times New Roman" w:cs="Times New Roman"/>
          <w:lang w:eastAsia="zh-CN"/>
        </w:rPr>
        <w:t>ual backgrounds</w:t>
      </w:r>
      <w:r w:rsidR="00BD74F4" w:rsidRPr="00BD74F4">
        <w:rPr>
          <w:rFonts w:ascii="Times New Roman" w:hAnsi="Times New Roman" w:cs="Times New Roman"/>
          <w:lang w:eastAsia="zh-CN"/>
        </w:rPr>
        <w:t xml:space="preserve"> to </w:t>
      </w:r>
      <w:r w:rsidR="007D36A4">
        <w:rPr>
          <w:rFonts w:ascii="Times New Roman" w:hAnsi="Times New Roman" w:cs="Times New Roman"/>
          <w:lang w:eastAsia="zh-CN"/>
        </w:rPr>
        <w:t xml:space="preserve">dynamic </w:t>
      </w:r>
      <w:r w:rsidR="00BD74F4" w:rsidRPr="00BD74F4">
        <w:rPr>
          <w:rFonts w:ascii="Times New Roman" w:hAnsi="Times New Roman" w:cs="Times New Roman"/>
          <w:lang w:eastAsia="zh-CN"/>
        </w:rPr>
        <w:t>videos</w:t>
      </w:r>
      <w:r w:rsidR="00BD74F4">
        <w:rPr>
          <w:rFonts w:ascii="Times New Roman" w:hAnsi="Times New Roman" w:cs="Times New Roman" w:hint="eastAsia"/>
          <w:lang w:eastAsia="zh-CN"/>
        </w:rPr>
        <w:t xml:space="preserve"> </w:t>
      </w:r>
      <w:r w:rsidR="00BD74F4" w:rsidRPr="00BD74F4">
        <w:rPr>
          <w:rFonts w:ascii="Times New Roman" w:hAnsi="Times New Roman" w:cs="Times New Roman"/>
          <w:lang w:eastAsia="zh-CN"/>
        </w:rPr>
        <w:t xml:space="preserve">that convey richer multisensory information. </w:t>
      </w:r>
      <w:r w:rsidR="00BD74F4">
        <w:rPr>
          <w:rFonts w:ascii="Times New Roman" w:hAnsi="Times New Roman" w:cs="Times New Roman" w:hint="eastAsia"/>
          <w:lang w:eastAsia="zh-CN"/>
        </w:rPr>
        <w:t xml:space="preserve">For example, </w:t>
      </w:r>
      <w:r w:rsidR="00BD74F4" w:rsidRPr="00BD74F4">
        <w:rPr>
          <w:rFonts w:ascii="Times New Roman" w:hAnsi="Times New Roman" w:cs="Times New Roman"/>
          <w:lang w:eastAsia="zh-CN"/>
        </w:rPr>
        <w:t xml:space="preserve">Cowen and </w:t>
      </w:r>
      <w:proofErr w:type="spellStart"/>
      <w:r w:rsidR="00BD74F4" w:rsidRPr="00BD74F4">
        <w:rPr>
          <w:rFonts w:ascii="Times New Roman" w:hAnsi="Times New Roman" w:cs="Times New Roman"/>
          <w:lang w:eastAsia="zh-CN"/>
        </w:rPr>
        <w:t>Keltner</w:t>
      </w:r>
      <w:r w:rsidR="00047904">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{"citationID":"yYqQoX61","properties":{"formattedCitation":"\\super 25\\nosupersub{}","plainCitation":"25","noteIndex":0},"citationItems":[{"id":448461,"uris":["http://zotero.org/users/6113531/items/4EEHRNIE"],"itemData":{"id":448461,"type":"article-journal","abstract":"Significance\n            Claims about how reported emotional experiences are geometrically organized within a semantic space have shaped the study of emotion. Using statistical methods to analyze reports of emotional states elicited by 2,185 emotionally evocative short videos with richly varying situational content, we uncovered 27 varieties of reported emotional experience. Reported experience is better captured by categories such as “amusement” than by ratings of widely measured affective dimensions such as valence and arousal. Although categories are found to organize dimensional appraisals in a coherent and powerful fashion, many categories are linked by smooth gradients, contrary to discrete theories. Our results comprise an approximation of a geometric structure of reported emotional experience.\n          , \n            \n              Emotions are centered in subjective experiences that people represent, in part, with hundreds, if not thousands, of semantic terms. Claims about the distribution of reported emotional states and the boundaries between emotion categories—that is, the geometric organization of the semantic space of emotion—have sparked intense debate. Here we introduce a conceptual framework to analyze reported emotional states elicited by 2,185 short videos, examining the richest array of reported emotional experiences studied to date and the extent to which reported experiences of emotion are structured by discrete and dimensional geometries. Across self-report methods, we find that the videos reliably elicit 27 distinct varieties of reported emotional experience. Further analyses revealed that categorical labels such as amusement better capture reports of subjective experience than commonly measured affective dimensions (e.g., valence and arousal). Although reported emotional experiences are represented within a semantic space best captured by categorical labels, the boundaries between categories of emotion are fuzzy rather than discrete. By analyzing the distribution of reported emotional states we uncover gradients of emotion—from anxiety to fear to horror to disgust, calmness to aesthetic appreciation to awe, and others—that correspond to smooth variation in affective dimensions such as valence and dominance. Reported emotional states occupy a complex, high-dimensional categorical space. In addition, our library of videos and an interactive map of the emotional states they elicit (\n              https://s3-us-west-1.amazonaws.com/emogifs/map.html\n              ) are made available to advance the science of emotion.","container-title":"Proceedings of the National Academy of Sciences","DOI":"10.1073/pnas.1702247114","ISSN":"0027-8424, 1091-6490","issue":"38","journalAbbreviation":"Proc. Natl. Acad. Sci. U.S.A.","language":"en","source":"DOI.org (Crossref)","title":"Self-report captures 27 distinct categories of emotion bridged by continuous gradients","URL":"https://pnas.org/doi/full/10.1073/pnas.1702247114","volume":"114","author":[{"family":"Cowen","given":"Alan S."},{"family":"Keltner","given":"Dacher"}],"accessed":{"date-parts":[["2023",10,4]]},"issued":{"date-parts":[["2017",9,19]]},"citation-key":"CowenSelfreportcaptures272017"}}],"schema":"https://github.com/citation-style-language/schema/raw/master/csl-citation.json"} </w:instrText>
      </w:r>
      <w:r w:rsidR="00047904">
        <w:rPr>
          <w:rFonts w:ascii="Times New Roman" w:hAnsi="Times New Roman" w:cs="Times New Roman"/>
          <w:lang w:eastAsia="zh-CN"/>
        </w:rPr>
        <w:fldChar w:fldCharType="separate"/>
      </w:r>
      <w:r w:rsidR="00F675E0" w:rsidRPr="00F675E0">
        <w:rPr>
          <w:rFonts w:ascii="Times New Roman" w:hAnsi="Times New Roman" w:cs="Times New Roman"/>
          <w:vertAlign w:val="superscript"/>
        </w:rPr>
        <w:t>25</w:t>
      </w:r>
      <w:proofErr w:type="spellEnd"/>
      <w:r w:rsidR="00047904">
        <w:rPr>
          <w:rFonts w:ascii="Times New Roman" w:hAnsi="Times New Roman" w:cs="Times New Roman"/>
          <w:lang w:eastAsia="zh-CN"/>
        </w:rPr>
        <w:fldChar w:fldCharType="end"/>
      </w:r>
      <w:r w:rsidR="00BD74F4" w:rsidRPr="00BD74F4">
        <w:rPr>
          <w:rFonts w:ascii="Times New Roman" w:hAnsi="Times New Roman" w:cs="Times New Roman"/>
          <w:lang w:eastAsia="zh-CN"/>
        </w:rPr>
        <w:t xml:space="preserve"> </w:t>
      </w:r>
      <w:r w:rsidR="00DE0ABB">
        <w:rPr>
          <w:rFonts w:ascii="Times New Roman" w:hAnsi="Times New Roman" w:cs="Times New Roman"/>
          <w:lang w:eastAsia="zh-CN"/>
        </w:rPr>
        <w:t>showed participants</w:t>
      </w:r>
      <w:r w:rsidR="00BD74F4" w:rsidRPr="00BD74F4">
        <w:rPr>
          <w:rFonts w:ascii="Times New Roman" w:hAnsi="Times New Roman" w:cs="Times New Roman"/>
          <w:lang w:eastAsia="zh-CN"/>
        </w:rPr>
        <w:t xml:space="preserve"> 2,185 </w:t>
      </w:r>
      <w:r w:rsidR="00DE0ABB">
        <w:rPr>
          <w:rFonts w:ascii="Times New Roman" w:hAnsi="Times New Roman" w:cs="Times New Roman"/>
          <w:lang w:eastAsia="zh-CN"/>
        </w:rPr>
        <w:t xml:space="preserve">naturalistic </w:t>
      </w:r>
      <w:r w:rsidR="00BD74F4" w:rsidRPr="00BD74F4">
        <w:rPr>
          <w:rFonts w:ascii="Times New Roman" w:hAnsi="Times New Roman" w:cs="Times New Roman"/>
          <w:lang w:eastAsia="zh-CN"/>
        </w:rPr>
        <w:t xml:space="preserve">video clips </w:t>
      </w:r>
      <w:r w:rsidR="00DE0ABB">
        <w:rPr>
          <w:rFonts w:ascii="Times New Roman" w:hAnsi="Times New Roman" w:cs="Times New Roman"/>
          <w:lang w:eastAsia="zh-CN"/>
        </w:rPr>
        <w:t xml:space="preserve">that </w:t>
      </w:r>
      <w:r w:rsidR="00BD74F4" w:rsidRPr="00BD74F4">
        <w:rPr>
          <w:rFonts w:ascii="Times New Roman" w:hAnsi="Times New Roman" w:cs="Times New Roman"/>
          <w:lang w:eastAsia="zh-CN"/>
        </w:rPr>
        <w:t>depict</w:t>
      </w:r>
      <w:r w:rsidR="00DE0ABB">
        <w:rPr>
          <w:rFonts w:ascii="Times New Roman" w:hAnsi="Times New Roman" w:cs="Times New Roman"/>
          <w:lang w:eastAsia="zh-CN"/>
        </w:rPr>
        <w:t>ed</w:t>
      </w:r>
      <w:r w:rsidR="00BD74F4" w:rsidRPr="00BD74F4">
        <w:rPr>
          <w:rFonts w:ascii="Times New Roman" w:hAnsi="Times New Roman" w:cs="Times New Roman"/>
          <w:lang w:eastAsia="zh-CN"/>
        </w:rPr>
        <w:t xml:space="preserve"> emotionally significant events (e.g., weddings)</w:t>
      </w:r>
      <w:r w:rsidR="00556072">
        <w:rPr>
          <w:rFonts w:ascii="Times New Roman" w:hAnsi="Times New Roman" w:cs="Times New Roman"/>
          <w:lang w:eastAsia="zh-CN"/>
        </w:rPr>
        <w:t>,</w:t>
      </w:r>
      <w:r w:rsidR="00BD74F4" w:rsidRPr="00BD74F4">
        <w:rPr>
          <w:rFonts w:ascii="Times New Roman" w:hAnsi="Times New Roman" w:cs="Times New Roman"/>
          <w:lang w:eastAsia="zh-CN"/>
        </w:rPr>
        <w:t xml:space="preserve"> and identified 27 emotion dimensions</w:t>
      </w:r>
      <w:r w:rsidR="00BD74F4">
        <w:rPr>
          <w:rFonts w:ascii="Times New Roman" w:hAnsi="Times New Roman" w:cs="Times New Roman" w:hint="eastAsia"/>
          <w:lang w:eastAsia="zh-CN"/>
        </w:rPr>
        <w:t xml:space="preserve"> </w:t>
      </w:r>
      <w:r w:rsidR="007D36A4">
        <w:rPr>
          <w:rFonts w:ascii="Times New Roman" w:hAnsi="Times New Roman" w:cs="Times New Roman"/>
          <w:lang w:eastAsia="zh-CN"/>
        </w:rPr>
        <w:t>that capture emotional experiences from these stimuli</w:t>
      </w:r>
      <w:r w:rsidR="00BD74F4" w:rsidRPr="00BD74F4">
        <w:rPr>
          <w:rFonts w:ascii="Times New Roman" w:hAnsi="Times New Roman" w:cs="Times New Roman"/>
          <w:lang w:eastAsia="zh-CN"/>
        </w:rPr>
        <w:t>.</w:t>
      </w:r>
      <w:r w:rsidRPr="00874395">
        <w:rPr>
          <w:rFonts w:ascii="Times New Roman" w:hAnsi="Times New Roman" w:cs="Times New Roman"/>
          <w:lang w:eastAsia="zh-CN"/>
        </w:rPr>
        <w:t xml:space="preserve"> </w:t>
      </w:r>
      <w:r w:rsidR="00DE0ABB">
        <w:rPr>
          <w:rFonts w:ascii="Times New Roman" w:hAnsi="Times New Roman" w:cs="Times New Roman"/>
          <w:lang w:eastAsia="zh-CN"/>
        </w:rPr>
        <w:t xml:space="preserve">Together, these two approaches </w:t>
      </w:r>
      <w:r w:rsidR="00047904" w:rsidRPr="00047904">
        <w:rPr>
          <w:rFonts w:ascii="Times New Roman" w:hAnsi="Times New Roman" w:cs="Times New Roman"/>
          <w:lang w:eastAsia="zh-CN"/>
        </w:rPr>
        <w:t>suggest that</w:t>
      </w:r>
      <w:r w:rsidR="00DE0ABB">
        <w:rPr>
          <w:rFonts w:ascii="Times New Roman" w:hAnsi="Times New Roman" w:cs="Times New Roman"/>
          <w:lang w:eastAsia="zh-CN"/>
        </w:rPr>
        <w:t xml:space="preserve"> the low-dimensionality doctrine and constrained </w:t>
      </w:r>
      <w:r w:rsidR="00556072">
        <w:rPr>
          <w:rFonts w:ascii="Times New Roman" w:hAnsi="Times New Roman" w:cs="Times New Roman"/>
          <w:lang w:eastAsia="zh-CN"/>
        </w:rPr>
        <w:t xml:space="preserve">experimental </w:t>
      </w:r>
      <w:r w:rsidR="00DE0ABB">
        <w:rPr>
          <w:rFonts w:ascii="Times New Roman" w:hAnsi="Times New Roman" w:cs="Times New Roman"/>
          <w:lang w:eastAsia="zh-CN"/>
        </w:rPr>
        <w:t xml:space="preserve">paradigms in prior research </w:t>
      </w:r>
      <w:r w:rsidR="00047904" w:rsidRPr="00047904">
        <w:rPr>
          <w:rFonts w:ascii="Times New Roman" w:hAnsi="Times New Roman" w:cs="Times New Roman"/>
          <w:lang w:eastAsia="zh-CN"/>
        </w:rPr>
        <w:t xml:space="preserve">may have </w:t>
      </w:r>
      <w:r w:rsidR="00DE0ABB">
        <w:rPr>
          <w:rFonts w:ascii="Times New Roman" w:hAnsi="Times New Roman" w:cs="Times New Roman"/>
          <w:lang w:eastAsia="zh-CN"/>
        </w:rPr>
        <w:t>precluded a more complete understanding of social cognition</w:t>
      </w:r>
      <w:r w:rsidR="00047904" w:rsidRPr="00047904">
        <w:rPr>
          <w:rFonts w:ascii="Times New Roman" w:hAnsi="Times New Roman" w:cs="Times New Roman"/>
          <w:lang w:eastAsia="zh-CN"/>
        </w:rPr>
        <w:t xml:space="preserve">. </w:t>
      </w:r>
      <w:r w:rsidR="00556072">
        <w:rPr>
          <w:rFonts w:ascii="Times New Roman" w:hAnsi="Times New Roman" w:cs="Times New Roman"/>
          <w:lang w:eastAsia="zh-CN"/>
        </w:rPr>
        <w:t>When the assumption of low dimensionality is relaxed and participants are presented with richer, more naturalistic input</w:t>
      </w:r>
      <w:commentRangeStart w:id="66"/>
      <w:r w:rsidR="00556072">
        <w:rPr>
          <w:rFonts w:ascii="Times New Roman" w:hAnsi="Times New Roman" w:cs="Times New Roman"/>
          <w:lang w:eastAsia="zh-CN"/>
        </w:rPr>
        <w:t>,</w:t>
      </w:r>
      <w:commentRangeEnd w:id="66"/>
      <w:r w:rsidR="00556072">
        <w:rPr>
          <w:rStyle w:val="af3"/>
        </w:rPr>
        <w:commentReference w:id="66"/>
      </w:r>
      <w:r w:rsidR="00556072">
        <w:rPr>
          <w:rFonts w:ascii="Times New Roman" w:hAnsi="Times New Roman" w:cs="Times New Roman"/>
          <w:lang w:eastAsia="zh-CN"/>
        </w:rPr>
        <w:t xml:space="preserve"> we may identify more complex </w:t>
      </w:r>
      <w:r w:rsidR="0096201C">
        <w:rPr>
          <w:rFonts w:ascii="Times New Roman" w:hAnsi="Times New Roman" w:cs="Times New Roman"/>
          <w:lang w:eastAsia="zh-CN"/>
        </w:rPr>
        <w:t>and ecologically valid mental representations.</w:t>
      </w:r>
    </w:p>
    <w:p w14:paraId="6674BCA4" w14:textId="7A14D0D3" w:rsidR="008833B4" w:rsidDel="006E787D" w:rsidRDefault="00080604" w:rsidP="000D14FA">
      <w:pPr>
        <w:spacing w:beforeLines="50" w:before="156" w:afterLines="50" w:after="156"/>
        <w:ind w:firstLine="420"/>
        <w:rPr>
          <w:del w:id="67" w:author="Lu, Junsong" w:date="2025-08-22T15:42:00Z" w16du:dateUtc="2025-08-22T07:42:00Z"/>
          <w:rFonts w:ascii="Times New Roman" w:hAnsi="Times New Roman" w:cs="Times New Roman"/>
          <w:lang w:eastAsia="zh-CN"/>
        </w:rPr>
      </w:pPr>
      <w:r>
        <w:rPr>
          <w:rFonts w:ascii="Times New Roman" w:hAnsi="Times New Roman" w:cs="Times New Roman"/>
          <w:lang w:eastAsia="zh-CN"/>
        </w:rPr>
        <w:t xml:space="preserve">While the studies </w:t>
      </w:r>
      <w:r w:rsidR="000A13A3">
        <w:rPr>
          <w:rFonts w:ascii="Times New Roman" w:hAnsi="Times New Roman" w:cs="Times New Roman"/>
          <w:lang w:eastAsia="zh-CN"/>
        </w:rPr>
        <w:t>discussed a</w:t>
      </w:r>
      <w:r>
        <w:rPr>
          <w:rFonts w:ascii="Times New Roman" w:hAnsi="Times New Roman" w:cs="Times New Roman"/>
          <w:lang w:eastAsia="zh-CN"/>
        </w:rPr>
        <w:t>bove</w:t>
      </w:r>
      <w:r w:rsidR="00981279">
        <w:rPr>
          <w:rFonts w:ascii="Times New Roman" w:hAnsi="Times New Roman" w:cs="Times New Roman"/>
          <w:lang w:eastAsia="zh-CN"/>
        </w:rPr>
        <w:t xml:space="preserve"> </w:t>
      </w:r>
      <w:r>
        <w:rPr>
          <w:rFonts w:ascii="Times New Roman" w:hAnsi="Times New Roman" w:cs="Times New Roman"/>
          <w:lang w:eastAsia="zh-CN"/>
        </w:rPr>
        <w:t>reveal</w:t>
      </w:r>
      <w:r w:rsidR="00981279">
        <w:rPr>
          <w:rFonts w:ascii="Times New Roman" w:hAnsi="Times New Roman" w:cs="Times New Roman"/>
          <w:lang w:eastAsia="zh-CN"/>
        </w:rPr>
        <w:t xml:space="preserve"> </w:t>
      </w:r>
      <w:ins w:id="68" w:author="Lu, Junsong" w:date="2025-08-22T15:44:00Z" w16du:dateUtc="2025-08-22T07:44:00Z">
        <w:r w:rsidR="006E787D">
          <w:rPr>
            <w:rFonts w:ascii="Times New Roman" w:hAnsi="Times New Roman" w:cs="Times New Roman" w:hint="eastAsia"/>
            <w:lang w:eastAsia="zh-CN"/>
          </w:rPr>
          <w:t xml:space="preserve">much </w:t>
        </w:r>
      </w:ins>
      <w:del w:id="69" w:author="Lu, Junsong" w:date="2025-08-22T15:44:00Z" w16du:dateUtc="2025-08-22T07:44:00Z">
        <w:r w:rsidR="00981279" w:rsidDel="006E787D">
          <w:rPr>
            <w:rFonts w:ascii="Times New Roman" w:hAnsi="Times New Roman" w:cs="Times New Roman"/>
            <w:lang w:eastAsia="zh-CN"/>
          </w:rPr>
          <w:delText>a much larger number of</w:delText>
        </w:r>
      </w:del>
      <w:ins w:id="70" w:author="Lu, Junsong" w:date="2025-08-22T15:44:00Z" w16du:dateUtc="2025-08-22T07:44:00Z">
        <w:r w:rsidR="006E787D">
          <w:rPr>
            <w:rFonts w:ascii="Times New Roman" w:hAnsi="Times New Roman" w:cs="Times New Roman" w:hint="eastAsia"/>
            <w:lang w:eastAsia="zh-CN"/>
          </w:rPr>
          <w:t>more</w:t>
        </w:r>
      </w:ins>
      <w:r w:rsidR="00981279">
        <w:rPr>
          <w:rFonts w:ascii="Times New Roman" w:hAnsi="Times New Roman" w:cs="Times New Roman"/>
          <w:lang w:eastAsia="zh-CN"/>
        </w:rPr>
        <w:t xml:space="preserve"> latent dimension</w:t>
      </w:r>
      <w:r>
        <w:rPr>
          <w:rFonts w:ascii="Times New Roman" w:hAnsi="Times New Roman" w:cs="Times New Roman"/>
          <w:lang w:eastAsia="zh-CN"/>
        </w:rPr>
        <w:t xml:space="preserve">s than traditionally assumed, </w:t>
      </w:r>
      <w:r w:rsidR="00981279">
        <w:rPr>
          <w:rFonts w:ascii="Times New Roman" w:hAnsi="Times New Roman" w:cs="Times New Roman"/>
          <w:lang w:eastAsia="zh-CN"/>
        </w:rPr>
        <w:t xml:space="preserve">they still </w:t>
      </w:r>
      <w:r>
        <w:rPr>
          <w:rFonts w:ascii="Times New Roman" w:hAnsi="Times New Roman" w:cs="Times New Roman"/>
          <w:lang w:eastAsia="zh-CN"/>
        </w:rPr>
        <w:t>operate within the</w:t>
      </w:r>
      <w:r w:rsidR="00981279">
        <w:rPr>
          <w:rFonts w:ascii="Times New Roman" w:hAnsi="Times New Roman" w:cs="Times New Roman"/>
          <w:lang w:eastAsia="zh-CN"/>
        </w:rPr>
        <w:t xml:space="preserve"> latent dimensional </w:t>
      </w:r>
      <w:r>
        <w:rPr>
          <w:rFonts w:ascii="Times New Roman" w:hAnsi="Times New Roman" w:cs="Times New Roman"/>
          <w:lang w:eastAsia="zh-CN"/>
        </w:rPr>
        <w:t>framework</w:t>
      </w:r>
      <w:r w:rsidR="00981279">
        <w:rPr>
          <w:rFonts w:ascii="Times New Roman" w:hAnsi="Times New Roman" w:cs="Times New Roman"/>
          <w:lang w:eastAsia="zh-CN"/>
        </w:rPr>
        <w:t xml:space="preserve">. Others </w:t>
      </w:r>
      <w:r w:rsidR="00047904">
        <w:rPr>
          <w:rFonts w:ascii="Times New Roman" w:hAnsi="Times New Roman" w:cs="Times New Roman" w:hint="eastAsia"/>
          <w:lang w:eastAsia="zh-CN"/>
        </w:rPr>
        <w:t>suggest that th</w:t>
      </w:r>
      <w:r w:rsidR="00DD6A3F">
        <w:rPr>
          <w:rFonts w:ascii="Times New Roman" w:hAnsi="Times New Roman" w:cs="Times New Roman"/>
          <w:lang w:eastAsia="zh-CN"/>
        </w:rPr>
        <w:t>e</w:t>
      </w:r>
      <w:r w:rsidR="00981279">
        <w:rPr>
          <w:rFonts w:ascii="Times New Roman" w:hAnsi="Times New Roman" w:cs="Times New Roman"/>
          <w:lang w:eastAsia="zh-CN"/>
        </w:rPr>
        <w:t xml:space="preserve"> latent dimensional</w:t>
      </w:r>
      <w:r w:rsidR="00047904">
        <w:rPr>
          <w:rFonts w:ascii="Times New Roman" w:hAnsi="Times New Roman" w:cs="Times New Roman" w:hint="eastAsia"/>
          <w:lang w:eastAsia="zh-CN"/>
        </w:rPr>
        <w:t xml:space="preserve"> framework</w:t>
      </w:r>
      <w:r w:rsidR="00D54634" w:rsidRPr="00874395">
        <w:rPr>
          <w:rFonts w:ascii="Times New Roman" w:hAnsi="Times New Roman" w:cs="Times New Roman"/>
          <w:lang w:eastAsia="zh-CN"/>
        </w:rPr>
        <w:t xml:space="preserve"> may </w:t>
      </w:r>
      <w:r w:rsidR="00047904">
        <w:rPr>
          <w:rFonts w:ascii="Times New Roman" w:hAnsi="Times New Roman" w:cs="Times New Roman" w:hint="eastAsia"/>
          <w:lang w:eastAsia="zh-CN"/>
        </w:rPr>
        <w:t>be</w:t>
      </w:r>
      <w:r w:rsidR="00D54634" w:rsidRPr="00874395">
        <w:rPr>
          <w:rFonts w:ascii="Times New Roman" w:hAnsi="Times New Roman" w:cs="Times New Roman"/>
          <w:lang w:eastAsia="zh-CN"/>
        </w:rPr>
        <w:t xml:space="preserve"> </w:t>
      </w:r>
      <w:r w:rsidR="00047904">
        <w:rPr>
          <w:rFonts w:ascii="Times New Roman" w:hAnsi="Times New Roman" w:cs="Times New Roman" w:hint="eastAsia"/>
          <w:lang w:eastAsia="zh-CN"/>
        </w:rPr>
        <w:t>in</w:t>
      </w:r>
      <w:r w:rsidR="00D54634" w:rsidRPr="00874395">
        <w:rPr>
          <w:rFonts w:ascii="Times New Roman" w:hAnsi="Times New Roman" w:cs="Times New Roman"/>
          <w:lang w:eastAsia="zh-CN"/>
        </w:rPr>
        <w:t>sufficient</w:t>
      </w:r>
      <w:r w:rsidR="00981279">
        <w:rPr>
          <w:rFonts w:ascii="Times New Roman" w:hAnsi="Times New Roman" w:cs="Times New Roman"/>
          <w:lang w:eastAsia="zh-CN"/>
        </w:rPr>
        <w:t xml:space="preserve"> </w:t>
      </w:r>
      <w:r w:rsidR="00DD6A3F">
        <w:rPr>
          <w:rFonts w:ascii="Times New Roman" w:hAnsi="Times New Roman" w:cs="Times New Roman"/>
          <w:lang w:eastAsia="zh-CN"/>
        </w:rPr>
        <w:t>altogether</w:t>
      </w:r>
      <w:r w:rsidR="00D54634" w:rsidRPr="00874395">
        <w:rPr>
          <w:rFonts w:ascii="Times New Roman" w:hAnsi="Times New Roman" w:cs="Times New Roman"/>
          <w:lang w:eastAsia="zh-CN"/>
        </w:rPr>
        <w:t xml:space="preserve">. </w:t>
      </w:r>
      <w:r w:rsidR="00840722">
        <w:rPr>
          <w:rFonts w:ascii="Times New Roman" w:hAnsi="Times New Roman" w:cs="Times New Roman" w:hint="eastAsia"/>
          <w:lang w:eastAsia="zh-CN"/>
        </w:rPr>
        <w:t xml:space="preserve">For </w:t>
      </w:r>
      <w:r w:rsidR="00840722">
        <w:rPr>
          <w:rFonts w:ascii="Times New Roman" w:hAnsi="Times New Roman" w:cs="Times New Roman"/>
          <w:lang w:eastAsia="zh-CN"/>
        </w:rPr>
        <w:t>example</w:t>
      </w:r>
      <w:commentRangeStart w:id="71"/>
      <w:r w:rsidR="00840722">
        <w:rPr>
          <w:rFonts w:ascii="Times New Roman" w:hAnsi="Times New Roman" w:cs="Times New Roman"/>
          <w:lang w:eastAsia="zh-CN"/>
        </w:rPr>
        <w:t>,</w:t>
      </w:r>
      <w:r w:rsidR="00840722">
        <w:rPr>
          <w:rFonts w:ascii="Times New Roman" w:hAnsi="Times New Roman" w:cs="Times New Roman" w:hint="eastAsia"/>
          <w:lang w:eastAsia="zh-CN"/>
        </w:rPr>
        <w:t xml:space="preserve"> </w:t>
      </w:r>
      <w:r w:rsidR="00D54634" w:rsidRPr="00874395">
        <w:rPr>
          <w:rFonts w:ascii="Times New Roman" w:hAnsi="Times New Roman" w:cs="Times New Roman"/>
          <w:lang w:eastAsia="zh-CN"/>
        </w:rPr>
        <w:t xml:space="preserve">Connor </w:t>
      </w:r>
      <w:r w:rsidR="00DD6A3F">
        <w:rPr>
          <w:rFonts w:ascii="Times New Roman" w:hAnsi="Times New Roman" w:cs="Times New Roman"/>
          <w:lang w:eastAsia="zh-CN"/>
        </w:rPr>
        <w:t xml:space="preserve">and </w:t>
      </w:r>
      <w:proofErr w:type="spellStart"/>
      <w:r w:rsidR="00DD6A3F">
        <w:rPr>
          <w:rFonts w:ascii="Times New Roman" w:hAnsi="Times New Roman" w:cs="Times New Roman"/>
          <w:lang w:eastAsia="zh-CN"/>
        </w:rPr>
        <w:t>colleagues</w:t>
      </w:r>
      <w:r w:rsidR="00E24FA6">
        <w:rPr>
          <w:rFonts w:ascii="Times New Roman" w:hAnsi="Times New Roman" w:cs="Times New Roman"/>
          <w:lang w:eastAsia="zh-CN"/>
        </w:rPr>
        <w:fldChar w:fldCharType="begin"/>
      </w:r>
      <w:r w:rsidR="00E24FA6">
        <w:rPr>
          <w:rFonts w:ascii="Times New Roman" w:hAnsi="Times New Roman" w:cs="Times New Roman"/>
          <w:lang w:eastAsia="zh-CN"/>
        </w:rPr>
        <w:instrText xml:space="preserve"> ADDIN ZOTERO_ITEM CSL_CITATION {"citationID":"JvwZvDPm","properties":{"formattedCitation":"\\super 27\\nosupersub{}","plainCitation":"27","noteIndex":0},"citationItems":[{"id":563425,"uris":["http://zotero.org/users/6113531/items/MAT83UVR"],"itemData":{"id":563425,"type":"article-journal","abstract":"Dominant models of impression formation focus on two fundamental dimensions: a horizontal dimension of warmth/ communion/trustworthiness and a vertical dimension of competence/agency/dominance. However, these models have typically been studied using theory-driven methods and stimuli of restricted complexity. We used a data-driven approach and naturalistic stimuli to explore the latent dimensions underlying &gt;300,000 unconstrained linguistic descriptions of 1,000 Facebook profile pictures from 2,188 participants. Via traditional (Exploratory Factor Analysis) and modern (natural language dictionaries, semantic sentence embeddings) approaches, we observed impressions to form with regard to the horizontal and vertical dimensions and their respective facets of sociability/morality and ability/assertiveness, plus the key demographic variables of gender, age, and race. However, we also observed impressions to form along numerous further dimensions, including adventurousness, conservatism, fitness, non-conformity, and stylishness. These results serve to emphasize the importance of high-dimensional models of impression formation and help to clarify the content dimensions underlying unconstrained descriptions of individuals.","container-title":"Personality and Social Psychology Bulletin","issue":"0","language":"en","page":"1-17","source":"Zotero","title":"Unconstrained Descriptions of Facebook Profile Pictures Support High-Dimensional Models of Impression Formation","volume":"0","author":[{"family":"Connor","given":"Paul"},{"family":"Nicolas","given":"Gandalf"},{"family":"Antonoplis","given":"Stephen"},{"family":"Koch","given":"Alex"}],"issued":{"date-parts":[["2024"]]},"citation-key":"ConnorUnconstrainedDescriptionsFacebook2024"}}],"schema":"https://github.com/citation-style-language/schema/raw/master/csl-citation.json"} </w:instrText>
      </w:r>
      <w:r w:rsidR="00E24FA6">
        <w:rPr>
          <w:rFonts w:ascii="Times New Roman" w:hAnsi="Times New Roman" w:cs="Times New Roman"/>
          <w:lang w:eastAsia="zh-CN"/>
        </w:rPr>
        <w:fldChar w:fldCharType="separate"/>
      </w:r>
      <w:r w:rsidR="00E24FA6" w:rsidRPr="00E24FA6">
        <w:rPr>
          <w:rFonts w:ascii="Times New Roman" w:hAnsi="Times New Roman" w:cs="Times New Roman"/>
          <w:vertAlign w:val="superscript"/>
        </w:rPr>
        <w:t>27</w:t>
      </w:r>
      <w:proofErr w:type="spellEnd"/>
      <w:r w:rsidR="00E24FA6">
        <w:rPr>
          <w:rFonts w:ascii="Times New Roman" w:hAnsi="Times New Roman" w:cs="Times New Roman"/>
          <w:lang w:eastAsia="zh-CN"/>
        </w:rPr>
        <w:fldChar w:fldCharType="end"/>
      </w:r>
      <w:r w:rsidR="00D54634" w:rsidRPr="00874395">
        <w:rPr>
          <w:rFonts w:ascii="Times New Roman" w:hAnsi="Times New Roman" w:cs="Times New Roman"/>
          <w:lang w:eastAsia="zh-CN"/>
        </w:rPr>
        <w:t xml:space="preserve"> </w:t>
      </w:r>
      <w:commentRangeEnd w:id="71"/>
      <w:r w:rsidR="00DD6A3F">
        <w:rPr>
          <w:rStyle w:val="af3"/>
        </w:rPr>
        <w:commentReference w:id="71"/>
      </w:r>
      <w:r w:rsidR="00840722">
        <w:rPr>
          <w:rFonts w:ascii="Times New Roman" w:hAnsi="Times New Roman" w:cs="Times New Roman" w:hint="eastAsia"/>
          <w:lang w:eastAsia="zh-CN"/>
        </w:rPr>
        <w:t>identified</w:t>
      </w:r>
      <w:r w:rsidR="00D54634" w:rsidRPr="00874395">
        <w:rPr>
          <w:rFonts w:ascii="Times New Roman" w:hAnsi="Times New Roman" w:cs="Times New Roman"/>
          <w:lang w:eastAsia="zh-CN"/>
        </w:rPr>
        <w:t xml:space="preserve"> 1</w:t>
      </w:r>
      <w:r w:rsidR="00840722">
        <w:rPr>
          <w:rFonts w:ascii="Times New Roman" w:hAnsi="Times New Roman" w:cs="Times New Roman" w:hint="eastAsia"/>
          <w:lang w:eastAsia="zh-CN"/>
        </w:rPr>
        <w:t>4</w:t>
      </w:r>
      <w:r w:rsidR="00D54634" w:rsidRPr="00874395">
        <w:rPr>
          <w:rFonts w:ascii="Times New Roman" w:hAnsi="Times New Roman" w:cs="Times New Roman"/>
          <w:lang w:eastAsia="zh-CN"/>
        </w:rPr>
        <w:t xml:space="preserve"> dimensions of </w:t>
      </w:r>
      <w:r w:rsidR="00840722">
        <w:rPr>
          <w:rFonts w:ascii="Times New Roman" w:hAnsi="Times New Roman" w:cs="Times New Roman" w:hint="eastAsia"/>
          <w:lang w:eastAsia="zh-CN"/>
        </w:rPr>
        <w:t>social</w:t>
      </w:r>
      <w:r w:rsidR="00D54634" w:rsidRPr="00874395">
        <w:rPr>
          <w:rFonts w:ascii="Times New Roman" w:hAnsi="Times New Roman" w:cs="Times New Roman"/>
          <w:lang w:eastAsia="zh-CN"/>
        </w:rPr>
        <w:t xml:space="preserve"> attributions </w:t>
      </w:r>
      <w:r w:rsidR="003F6BCD">
        <w:rPr>
          <w:rFonts w:ascii="Times New Roman" w:hAnsi="Times New Roman" w:cs="Times New Roman"/>
          <w:lang w:eastAsia="zh-CN"/>
        </w:rPr>
        <w:t>using</w:t>
      </w:r>
      <w:r w:rsidR="00D54634" w:rsidRPr="00874395">
        <w:rPr>
          <w:rFonts w:ascii="Times New Roman" w:hAnsi="Times New Roman" w:cs="Times New Roman"/>
          <w:lang w:eastAsia="zh-CN"/>
        </w:rPr>
        <w:t xml:space="preserve"> naturalistic face images</w:t>
      </w:r>
      <w:ins w:id="72" w:author="Lu, Junsong" w:date="2025-08-22T15:46:00Z" w16du:dateUtc="2025-08-22T07:46:00Z">
        <w:r w:rsidR="006E787D">
          <w:rPr>
            <w:rFonts w:ascii="Times New Roman" w:hAnsi="Times New Roman" w:cs="Times New Roman" w:hint="eastAsia"/>
            <w:lang w:eastAsia="zh-CN"/>
          </w:rPr>
          <w:t>, which</w:t>
        </w:r>
      </w:ins>
      <w:ins w:id="73" w:author="Lu, Junsong" w:date="2025-08-22T15:47:00Z" w16du:dateUtc="2025-08-22T07:47:00Z">
        <w:r w:rsidR="006E787D">
          <w:rPr>
            <w:rFonts w:ascii="Times New Roman" w:hAnsi="Times New Roman" w:cs="Times New Roman" w:hint="eastAsia"/>
            <w:lang w:eastAsia="zh-CN"/>
          </w:rPr>
          <w:t xml:space="preserve"> </w:t>
        </w:r>
      </w:ins>
      <w:del w:id="74" w:author="Lu, Junsong" w:date="2025-08-22T15:46:00Z" w16du:dateUtc="2025-08-22T07:46:00Z">
        <w:r w:rsidR="000A13A3" w:rsidDel="006E787D">
          <w:rPr>
            <w:rFonts w:ascii="Times New Roman" w:hAnsi="Times New Roman" w:cs="Times New Roman"/>
            <w:lang w:eastAsia="zh-CN"/>
          </w:rPr>
          <w:delText>; yet</w:delText>
        </w:r>
        <w:r w:rsidR="00840722" w:rsidDel="006E787D">
          <w:rPr>
            <w:rFonts w:ascii="Times New Roman" w:hAnsi="Times New Roman" w:cs="Times New Roman" w:hint="eastAsia"/>
            <w:lang w:eastAsia="zh-CN"/>
          </w:rPr>
          <w:delText xml:space="preserve"> </w:delText>
        </w:r>
        <w:r w:rsidR="00D54634" w:rsidRPr="00874395" w:rsidDel="006E787D">
          <w:rPr>
            <w:rFonts w:ascii="Times New Roman" w:hAnsi="Times New Roman" w:cs="Times New Roman"/>
            <w:lang w:eastAsia="zh-CN"/>
          </w:rPr>
          <w:delText xml:space="preserve">these </w:delText>
        </w:r>
      </w:del>
      <w:del w:id="75" w:author="Lu, Junsong" w:date="2025-08-22T15:45:00Z" w16du:dateUtc="2025-08-22T07:45:00Z">
        <w:r w:rsidR="003F6BCD" w:rsidDel="006E787D">
          <w:rPr>
            <w:rFonts w:ascii="Times New Roman" w:hAnsi="Times New Roman" w:cs="Times New Roman"/>
            <w:lang w:eastAsia="zh-CN"/>
          </w:rPr>
          <w:delText>14 dimensions</w:delText>
        </w:r>
        <w:r w:rsidR="00D54634" w:rsidRPr="00874395" w:rsidDel="006E787D">
          <w:rPr>
            <w:rFonts w:ascii="Times New Roman" w:hAnsi="Times New Roman" w:cs="Times New Roman"/>
            <w:lang w:eastAsia="zh-CN"/>
          </w:rPr>
          <w:delText xml:space="preserve"> </w:delText>
        </w:r>
      </w:del>
      <w:r w:rsidR="00D54634" w:rsidRPr="00874395">
        <w:rPr>
          <w:rFonts w:ascii="Times New Roman" w:hAnsi="Times New Roman" w:cs="Times New Roman"/>
          <w:lang w:eastAsia="zh-CN"/>
        </w:rPr>
        <w:t xml:space="preserve">explained </w:t>
      </w:r>
      <w:r w:rsidR="000A13A3">
        <w:rPr>
          <w:rFonts w:ascii="Times New Roman" w:hAnsi="Times New Roman" w:cs="Times New Roman"/>
          <w:lang w:eastAsia="zh-CN"/>
        </w:rPr>
        <w:t xml:space="preserve">only </w:t>
      </w:r>
      <w:r w:rsidR="00D54634" w:rsidRPr="00874395">
        <w:rPr>
          <w:rFonts w:ascii="Times New Roman" w:hAnsi="Times New Roman" w:cs="Times New Roman"/>
          <w:lang w:eastAsia="zh-CN"/>
        </w:rPr>
        <w:t xml:space="preserve">38% of the </w:t>
      </w:r>
      <w:ins w:id="76" w:author="Lu, Junsong" w:date="2025-08-22T15:47:00Z" w16du:dateUtc="2025-08-22T07:47:00Z">
        <w:r w:rsidR="006E787D">
          <w:rPr>
            <w:rFonts w:ascii="Times New Roman" w:hAnsi="Times New Roman" w:cs="Times New Roman" w:hint="eastAsia"/>
            <w:lang w:eastAsia="zh-CN"/>
          </w:rPr>
          <w:t xml:space="preserve">judgment </w:t>
        </w:r>
      </w:ins>
      <w:r w:rsidR="00D54634" w:rsidRPr="00874395">
        <w:rPr>
          <w:rFonts w:ascii="Times New Roman" w:hAnsi="Times New Roman" w:cs="Times New Roman"/>
          <w:lang w:eastAsia="zh-CN"/>
        </w:rPr>
        <w:t>variance</w:t>
      </w:r>
      <w:del w:id="77" w:author="Lu, Junsong" w:date="2025-08-22T15:47:00Z" w16du:dateUtc="2025-08-22T07:47:00Z">
        <w:r w:rsidR="00840722" w:rsidDel="006E787D">
          <w:rPr>
            <w:rFonts w:ascii="Times New Roman" w:hAnsi="Times New Roman" w:cs="Times New Roman" w:hint="eastAsia"/>
            <w:lang w:eastAsia="zh-CN"/>
          </w:rPr>
          <w:delText xml:space="preserve"> in </w:delText>
        </w:r>
        <w:r w:rsidR="006F4B38" w:rsidDel="006E787D">
          <w:rPr>
            <w:rFonts w:ascii="Times New Roman" w:hAnsi="Times New Roman" w:cs="Times New Roman"/>
            <w:lang w:eastAsia="zh-CN"/>
          </w:rPr>
          <w:delText>participants’ judgments</w:delText>
        </w:r>
      </w:del>
      <w:r w:rsidR="00D54634" w:rsidRPr="00874395">
        <w:rPr>
          <w:rFonts w:ascii="Times New Roman" w:hAnsi="Times New Roman" w:cs="Times New Roman"/>
          <w:lang w:eastAsia="zh-CN"/>
        </w:rPr>
        <w:t xml:space="preserve">. </w:t>
      </w:r>
      <w:r w:rsidR="00840722" w:rsidRPr="00840722">
        <w:rPr>
          <w:rFonts w:ascii="Times New Roman" w:hAnsi="Times New Roman" w:cs="Times New Roman"/>
          <w:lang w:eastAsia="zh-CN"/>
        </w:rPr>
        <w:t xml:space="preserve">Similarly, </w:t>
      </w:r>
      <w:r w:rsidR="003F6BCD">
        <w:rPr>
          <w:rFonts w:ascii="Times New Roman" w:hAnsi="Times New Roman" w:cs="Times New Roman"/>
          <w:lang w:eastAsia="zh-CN"/>
        </w:rPr>
        <w:t xml:space="preserve">our own </w:t>
      </w:r>
      <w:commentRangeStart w:id="78"/>
      <w:proofErr w:type="spellStart"/>
      <w:r w:rsidR="003F6BCD">
        <w:rPr>
          <w:rFonts w:ascii="Times New Roman" w:hAnsi="Times New Roman" w:cs="Times New Roman"/>
          <w:lang w:eastAsia="zh-CN"/>
        </w:rPr>
        <w:t>work</w:t>
      </w:r>
      <w:r w:rsidR="00840722">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{"citationID":"BfCcMbOS","properties":{"formattedCitation":"\\super 20\\nosupersub{}","plainCitation":"20","noteIndex":0},"citationItems":[{"id":637534,"uris":["http://zotero.org/users/6113531/items/357RVBSC"],"itemData":{"id":637534,"type":"article-journal","abstract":"Abstract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schema":"https://github.com/citation-style-language/schema/raw/master/csl-citation.json"} </w:instrText>
      </w:r>
      <w:r w:rsidR="00840722">
        <w:rPr>
          <w:rFonts w:ascii="Times New Roman" w:hAnsi="Times New Roman" w:cs="Times New Roman"/>
          <w:lang w:eastAsia="zh-CN"/>
        </w:rPr>
        <w:fldChar w:fldCharType="separate"/>
      </w:r>
      <w:r w:rsidR="00F675E0" w:rsidRPr="00F675E0">
        <w:rPr>
          <w:rFonts w:ascii="Times New Roman" w:hAnsi="Times New Roman" w:cs="Times New Roman"/>
          <w:vertAlign w:val="superscript"/>
        </w:rPr>
        <w:t>20</w:t>
      </w:r>
      <w:proofErr w:type="spellEnd"/>
      <w:r w:rsidR="00840722">
        <w:rPr>
          <w:rFonts w:ascii="Times New Roman" w:hAnsi="Times New Roman" w:cs="Times New Roman"/>
          <w:lang w:eastAsia="zh-CN"/>
        </w:rPr>
        <w:fldChar w:fldCharType="end"/>
      </w:r>
      <w:r w:rsidR="00840722" w:rsidRPr="00840722">
        <w:rPr>
          <w:rFonts w:ascii="Times New Roman" w:hAnsi="Times New Roman" w:cs="Times New Roman"/>
          <w:lang w:eastAsia="zh-CN"/>
        </w:rPr>
        <w:t xml:space="preserve"> </w:t>
      </w:r>
      <w:commentRangeEnd w:id="78"/>
      <w:r w:rsidR="005B0EDC">
        <w:rPr>
          <w:rStyle w:val="af3"/>
        </w:rPr>
        <w:commentReference w:id="78"/>
      </w:r>
      <w:r w:rsidR="003F6BCD">
        <w:rPr>
          <w:rFonts w:ascii="Times New Roman" w:hAnsi="Times New Roman" w:cs="Times New Roman"/>
          <w:lang w:eastAsia="zh-CN"/>
        </w:rPr>
        <w:t>showed</w:t>
      </w:r>
      <w:r w:rsidR="00840722" w:rsidRPr="00840722">
        <w:rPr>
          <w:rFonts w:ascii="Times New Roman" w:hAnsi="Times New Roman" w:cs="Times New Roman"/>
          <w:lang w:eastAsia="zh-CN"/>
        </w:rPr>
        <w:t xml:space="preserve"> that </w:t>
      </w:r>
      <w:r w:rsidR="003F6BCD">
        <w:rPr>
          <w:rFonts w:ascii="Times New Roman" w:hAnsi="Times New Roman" w:cs="Times New Roman"/>
          <w:lang w:eastAsia="zh-CN"/>
        </w:rPr>
        <w:t>even</w:t>
      </w:r>
      <w:r w:rsidR="003F6BCD" w:rsidRPr="00840722">
        <w:rPr>
          <w:rFonts w:ascii="Times New Roman" w:hAnsi="Times New Roman" w:cs="Times New Roman"/>
          <w:lang w:eastAsia="zh-CN"/>
        </w:rPr>
        <w:t xml:space="preserve"> </w:t>
      </w:r>
      <w:r w:rsidR="00840722" w:rsidRPr="00840722">
        <w:rPr>
          <w:rFonts w:ascii="Times New Roman" w:hAnsi="Times New Roman" w:cs="Times New Roman"/>
          <w:lang w:eastAsia="zh-CN"/>
        </w:rPr>
        <w:t>25</w:t>
      </w:r>
      <w:r w:rsidR="003F6BCD">
        <w:rPr>
          <w:rFonts w:ascii="Times New Roman" w:hAnsi="Times New Roman" w:cs="Times New Roman"/>
          <w:lang w:eastAsia="zh-CN"/>
        </w:rPr>
        <w:t xml:space="preserve"> dimensions </w:t>
      </w:r>
      <w:r w:rsidR="00840722" w:rsidRPr="00840722">
        <w:rPr>
          <w:rFonts w:ascii="Times New Roman" w:hAnsi="Times New Roman" w:cs="Times New Roman"/>
          <w:lang w:eastAsia="zh-CN"/>
        </w:rPr>
        <w:t xml:space="preserve">accounted for </w:t>
      </w:r>
      <w:r w:rsidR="00840722">
        <w:rPr>
          <w:rFonts w:ascii="Times New Roman" w:hAnsi="Times New Roman" w:cs="Times New Roman" w:hint="eastAsia"/>
          <w:lang w:eastAsia="zh-CN"/>
        </w:rPr>
        <w:t>less than</w:t>
      </w:r>
      <w:r w:rsidR="00840722" w:rsidRPr="00840722">
        <w:rPr>
          <w:rFonts w:ascii="Times New Roman" w:hAnsi="Times New Roman" w:cs="Times New Roman"/>
          <w:lang w:eastAsia="zh-CN"/>
        </w:rPr>
        <w:t xml:space="preserve"> 15% of the variance in </w:t>
      </w:r>
      <w:r w:rsidR="003F6BCD">
        <w:rPr>
          <w:rFonts w:ascii="Times New Roman" w:hAnsi="Times New Roman" w:cs="Times New Roman"/>
          <w:lang w:eastAsia="zh-CN"/>
        </w:rPr>
        <w:t>unconstrained social inferences</w:t>
      </w:r>
      <w:r w:rsidR="00840722" w:rsidRPr="00840722">
        <w:rPr>
          <w:rFonts w:ascii="Times New Roman" w:hAnsi="Times New Roman" w:cs="Times New Roman"/>
          <w:lang w:eastAsia="zh-CN"/>
        </w:rPr>
        <w:t xml:space="preserve"> </w:t>
      </w:r>
      <w:r w:rsidR="003F6BCD">
        <w:rPr>
          <w:rFonts w:ascii="Times New Roman" w:hAnsi="Times New Roman" w:cs="Times New Roman"/>
          <w:lang w:eastAsia="zh-CN"/>
        </w:rPr>
        <w:t>from</w:t>
      </w:r>
      <w:r w:rsidR="00840722" w:rsidRPr="00840722">
        <w:rPr>
          <w:rFonts w:ascii="Times New Roman" w:hAnsi="Times New Roman" w:cs="Times New Roman"/>
          <w:lang w:eastAsia="zh-CN"/>
        </w:rPr>
        <w:t xml:space="preserve"> naturalistic videos. </w:t>
      </w:r>
    </w:p>
    <w:p w14:paraId="0A6260CE" w14:textId="7C6F868C" w:rsidR="00D54634" w:rsidRPr="00874395" w:rsidRDefault="006F4B38" w:rsidP="006E787D">
      <w:pPr>
        <w:spacing w:beforeLines="50" w:before="156" w:afterLines="50" w:after="156"/>
        <w:ind w:firstLine="420"/>
        <w:rPr>
          <w:rFonts w:ascii="Times New Roman" w:hAnsi="Times New Roman" w:cs="Times New Roman"/>
          <w:lang w:eastAsia="zh-CN"/>
        </w:rPr>
      </w:pPr>
      <w:del w:id="79" w:author="Lu, Junsong" w:date="2025-08-22T15:43:00Z" w16du:dateUtc="2025-08-22T07:43:00Z">
        <w:r w:rsidDel="006E787D">
          <w:rPr>
            <w:rFonts w:ascii="Times New Roman" w:hAnsi="Times New Roman" w:cs="Times New Roman"/>
            <w:lang w:eastAsia="zh-CN"/>
          </w:rPr>
          <w:delText>To address this limitation</w:delText>
        </w:r>
        <w:r w:rsidR="003F6BCD" w:rsidDel="006E787D">
          <w:rPr>
            <w:rFonts w:ascii="Times New Roman" w:hAnsi="Times New Roman" w:cs="Times New Roman"/>
            <w:lang w:eastAsia="zh-CN"/>
          </w:rPr>
          <w:delText>, we</w:delText>
        </w:r>
      </w:del>
      <w:ins w:id="80" w:author="Lu, Junsong" w:date="2025-08-22T15:48:00Z" w16du:dateUtc="2025-08-22T07:48:00Z">
        <w:r w:rsidR="006E787D" w:rsidRPr="006E787D">
          <w:t xml:space="preserve"> </w:t>
        </w:r>
        <w:r w:rsidR="006E787D">
          <w:rPr>
            <w:rFonts w:ascii="Times New Roman" w:hAnsi="Times New Roman" w:cs="Times New Roman" w:hint="eastAsia"/>
            <w:lang w:eastAsia="zh-CN"/>
          </w:rPr>
          <w:t>C</w:t>
        </w:r>
      </w:ins>
      <w:ins w:id="81" w:author="Lu, Junsong" w:date="2025-08-22T15:48:00Z">
        <w:r w:rsidR="006E787D" w:rsidRPr="006E787D">
          <w:rPr>
            <w:rFonts w:ascii="Times New Roman" w:hAnsi="Times New Roman" w:cs="Times New Roman"/>
            <w:lang w:eastAsia="zh-CN"/>
          </w:rPr>
          <w:t>omparing the latent dimensional framework with a sparse network model</w:t>
        </w:r>
      </w:ins>
      <w:ins w:id="82" w:author="Lu, Junsong" w:date="2025-08-22T15:48:00Z" w16du:dateUtc="2025-08-22T07:48:00Z">
        <w:r w:rsidR="006E787D">
          <w:rPr>
            <w:rFonts w:ascii="Times New Roman" w:hAnsi="Times New Roman" w:cs="Times New Roman" w:hint="eastAsia"/>
            <w:lang w:eastAsia="zh-CN"/>
          </w:rPr>
          <w:t xml:space="preserve"> that does not assume </w:t>
        </w:r>
      </w:ins>
      <w:ins w:id="83" w:author="Lu, Junsong" w:date="2025-08-22T15:49:00Z" w16du:dateUtc="2025-08-22T07:49:00Z">
        <w:r w:rsidR="006E787D">
          <w:rPr>
            <w:rFonts w:ascii="Times New Roman" w:hAnsi="Times New Roman" w:cs="Times New Roman" w:hint="eastAsia"/>
            <w:lang w:eastAsia="zh-CN"/>
          </w:rPr>
          <w:t xml:space="preserve">a set of </w:t>
        </w:r>
      </w:ins>
      <w:ins w:id="84" w:author="Lu, Junsong" w:date="2025-08-22T15:48:00Z" w16du:dateUtc="2025-08-22T07:48:00Z">
        <w:r w:rsidR="006E787D">
          <w:rPr>
            <w:rFonts w:ascii="Times New Roman" w:hAnsi="Times New Roman" w:cs="Times New Roman" w:hint="eastAsia"/>
            <w:lang w:eastAsia="zh-CN"/>
          </w:rPr>
          <w:t>latent factors</w:t>
        </w:r>
      </w:ins>
      <w:ins w:id="85" w:author="Lu, Junsong" w:date="2025-08-22T15:49:00Z" w16du:dateUtc="2025-08-22T07:49:00Z">
        <w:r w:rsidR="006E787D">
          <w:rPr>
            <w:rFonts w:ascii="Times New Roman" w:hAnsi="Times New Roman" w:cs="Times New Roman" w:hint="eastAsia"/>
            <w:lang w:eastAsia="zh-CN"/>
          </w:rPr>
          <w:t xml:space="preserve"> underlying social </w:t>
        </w:r>
        <w:proofErr w:type="spellStart"/>
        <w:r w:rsidR="006E787D">
          <w:rPr>
            <w:rFonts w:ascii="Times New Roman" w:hAnsi="Times New Roman" w:cs="Times New Roman" w:hint="eastAsia"/>
            <w:lang w:eastAsia="zh-CN"/>
          </w:rPr>
          <w:t>inferences</w:t>
        </w:r>
      </w:ins>
      <w:del w:id="86" w:author="Lu, Junsong" w:date="2025-08-22T15:48:00Z" w16du:dateUtc="2025-08-22T07:48:00Z">
        <w:r w:rsidR="003F6BCD" w:rsidDel="006E787D">
          <w:rPr>
            <w:rFonts w:ascii="Times New Roman" w:hAnsi="Times New Roman" w:cs="Times New Roman"/>
            <w:lang w:eastAsia="zh-CN"/>
          </w:rPr>
          <w:delText xml:space="preserve"> formally</w:delText>
        </w:r>
        <w:r w:rsidR="00840722" w:rsidRPr="00840722" w:rsidDel="006E787D">
          <w:rPr>
            <w:rFonts w:ascii="Times New Roman" w:hAnsi="Times New Roman" w:cs="Times New Roman"/>
            <w:lang w:eastAsia="zh-CN"/>
          </w:rPr>
          <w:delText xml:space="preserve"> compared </w:delText>
        </w:r>
        <w:r w:rsidR="003F6BCD" w:rsidDel="006E787D">
          <w:rPr>
            <w:rFonts w:ascii="Times New Roman" w:hAnsi="Times New Roman" w:cs="Times New Roman"/>
            <w:lang w:eastAsia="zh-CN"/>
          </w:rPr>
          <w:delText>the latent dimensional framework</w:delText>
        </w:r>
        <w:r w:rsidR="00840722" w:rsidRPr="00840722" w:rsidDel="006E787D">
          <w:rPr>
            <w:rFonts w:ascii="Times New Roman" w:hAnsi="Times New Roman" w:cs="Times New Roman"/>
            <w:lang w:eastAsia="zh-CN"/>
          </w:rPr>
          <w:delText xml:space="preserve"> with </w:delText>
        </w:r>
        <w:r w:rsidR="003F6BCD" w:rsidDel="006E787D">
          <w:rPr>
            <w:rFonts w:ascii="Times New Roman" w:hAnsi="Times New Roman" w:cs="Times New Roman"/>
            <w:lang w:eastAsia="zh-CN"/>
          </w:rPr>
          <w:delText>an alternative framework—</w:delText>
        </w:r>
        <w:r w:rsidR="00840722" w:rsidRPr="00840722" w:rsidDel="006E787D">
          <w:rPr>
            <w:rFonts w:ascii="Times New Roman" w:hAnsi="Times New Roman" w:cs="Times New Roman"/>
            <w:lang w:eastAsia="zh-CN"/>
          </w:rPr>
          <w:delText>a</w:delText>
        </w:r>
        <w:r w:rsidR="003F6BCD" w:rsidDel="006E787D">
          <w:rPr>
            <w:rFonts w:ascii="Times New Roman" w:hAnsi="Times New Roman" w:cs="Times New Roman"/>
            <w:lang w:eastAsia="zh-CN"/>
          </w:rPr>
          <w:delText xml:space="preserve"> </w:delText>
        </w:r>
        <w:r w:rsidR="00840722" w:rsidRPr="00840722" w:rsidDel="006E787D">
          <w:rPr>
            <w:rFonts w:ascii="Times New Roman" w:hAnsi="Times New Roman" w:cs="Times New Roman"/>
            <w:lang w:eastAsia="zh-CN"/>
          </w:rPr>
          <w:delText>sparse network</w:delText>
        </w:r>
        <w:r w:rsidDel="006E787D">
          <w:rPr>
            <w:rFonts w:ascii="Times New Roman" w:hAnsi="Times New Roman" w:cs="Times New Roman"/>
            <w:lang w:eastAsia="zh-CN"/>
          </w:rPr>
          <w:delText xml:space="preserve"> model</w:delText>
        </w:r>
      </w:del>
      <w:r w:rsidR="00840722">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{"citationID":"qVb5s8GF","properties":{"formattedCitation":"\\super 60,61\\nosupersub{}","plainCitation":"60,61","noteIndex":0},"citationItems":[{"id":43247,"uris":["http://zotero.org/groups/4314761/items/8SMI8FEX"],"itemData":{"id":43247,"type":"article-journal","container-title":"Behavior Research Methods","DOI":"10/gc32sh","ISSN":"1554-3528","issue":"1","journalAbbreviation":"Behav Res","language":"en","note":"tex.ids= EpskampEstimatingpsychologicalnetworks2018a","page":"195-212","source":"DOI.org (Crossref)","title":"Estimating psychological networks and their accuracy: A tutorial paper","title-short":"Estimating psychological networks and their accuracy","volume":"50","author":[{"family":"Epskamp","given":"Sacha"},{"family":"Borsboom","given":"Denny"},{"family":"Fried","given":"Eiko I."}],"issued":{"date-parts":[["2018",2]]},"citation-key":"EpskampEstimatingpsychologicalnetworks2018"}},{"id":508685,"uris":["http://zotero.org/users/6113531/items/QW2UGWKG"],"itemData":{"id":508685,"type":"article-journal","abstract":"In one currently dominant view on personality, personality dimensions (e.g. extraversion) are causes of human behaviour, and personality inventory items (e.g. ‘I like to go to parties’ and ‘I like people’) are measurements of these dimensions. In this view, responses to extraversion items correlate because they measure the same latent dimension. In this paper, we challenge this way of thinking and offer an alternative perspective on personality as a system of connected affective, cognitive and behavioural components. We hypothesize that these components do not hang together because they measure the same underlying dimension; they do so because they depend on one another directly for causal, homeostatic or logical reasons (e.g. if one does not like people and it is harder to enjoy parties). From this ‘network perspective’, personality dimensions emerge out of the connectivity structure that exists between the various components of personality. After outlining the network theory, we illustrate how it applies to personality research in four domains: (i) the overall organization of personality components; (ii) the distinction between state and trait; (iii) the genetic architecture of personality; and (iv) the relation between personality and psychopathology. Copyright © 2012 John Wiley &amp; Sons, Ltd.","container-title":"European Journal of Personality","DOI":"10.1002/per.1866","ISSN":"0890-2070, 1099-0984","issue":"4","journalAbbreviation":"Eur J Pers","language":"en","page":"414-431","source":"DOI.org (Crossref)","title":"Dimensions of Normal Personality as Networks in Search of Equilibrium: You Can't like Parties if you Don't like People","title-short":"Dimensions of Normal Personality as Networks in Search of Equilibrium","volume":"26","author":[{"family":"Cramer","given":"Angélique O. J."},{"family":"Van Der Sluis","given":"Sophie"},{"family":"Noordhof","given":"Arjen"},{"family":"Wichers","given":"Marieke"},{"family":"Geschwind","given":"Nicole"},{"family":"Aggen","given":"Steven H."},{"family":"Kendler","given":"Kenneth S."},{"family":"Borsboom","given":"Denny"}],"issued":{"date-parts":[["2012",7]]},"citation-key":"CramerDimensionsNormalPersonality2012"}}],"schema":"https://github.com/citation-style-language/schema/raw/master/csl-citation.json"} </w:instrText>
      </w:r>
      <w:r w:rsidR="00840722">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60,61</w:t>
      </w:r>
      <w:proofErr w:type="spellEnd"/>
      <w:r w:rsidR="00840722">
        <w:rPr>
          <w:rFonts w:ascii="Times New Roman" w:hAnsi="Times New Roman" w:cs="Times New Roman"/>
          <w:lang w:eastAsia="zh-CN"/>
        </w:rPr>
        <w:fldChar w:fldCharType="end"/>
      </w:r>
      <w:del w:id="87" w:author="Lu, Junsong" w:date="2025-08-22T15:48:00Z" w16du:dateUtc="2025-08-22T07:48:00Z">
        <w:r w:rsidR="00840722" w:rsidRPr="00840722" w:rsidDel="006E787D">
          <w:rPr>
            <w:rFonts w:ascii="Times New Roman" w:hAnsi="Times New Roman" w:cs="Times New Roman"/>
            <w:lang w:eastAsia="zh-CN"/>
          </w:rPr>
          <w:delText xml:space="preserve">, which </w:delText>
        </w:r>
        <w:r w:rsidR="000A13A3" w:rsidDel="006E787D">
          <w:rPr>
            <w:rFonts w:ascii="Times New Roman" w:hAnsi="Times New Roman" w:cs="Times New Roman"/>
            <w:lang w:eastAsia="zh-CN"/>
          </w:rPr>
          <w:delText>does not</w:delText>
        </w:r>
        <w:r w:rsidR="00840722" w:rsidRPr="00840722" w:rsidDel="006E787D">
          <w:rPr>
            <w:rFonts w:ascii="Times New Roman" w:hAnsi="Times New Roman" w:cs="Times New Roman"/>
            <w:lang w:eastAsia="zh-CN"/>
          </w:rPr>
          <w:delText xml:space="preserve"> assum</w:delText>
        </w:r>
        <w:r w:rsidR="000A13A3" w:rsidDel="006E787D">
          <w:rPr>
            <w:rFonts w:ascii="Times New Roman" w:hAnsi="Times New Roman" w:cs="Times New Roman"/>
            <w:lang w:eastAsia="zh-CN"/>
          </w:rPr>
          <w:delText>e that the associations between social inferences are driven by</w:delText>
        </w:r>
        <w:r w:rsidR="00840722" w:rsidRPr="00840722" w:rsidDel="006E787D">
          <w:rPr>
            <w:rFonts w:ascii="Times New Roman" w:hAnsi="Times New Roman" w:cs="Times New Roman"/>
            <w:lang w:eastAsia="zh-CN"/>
          </w:rPr>
          <w:delText xml:space="preserve"> underlying latent</w:delText>
        </w:r>
        <w:r w:rsidR="000A13A3" w:rsidDel="006E787D">
          <w:rPr>
            <w:rFonts w:ascii="Times New Roman" w:hAnsi="Times New Roman" w:cs="Times New Roman"/>
            <w:lang w:eastAsia="zh-CN"/>
          </w:rPr>
          <w:delText xml:space="preserve"> dimensions</w:delText>
        </w:r>
      </w:del>
      <w:ins w:id="88" w:author="Lu, Junsong" w:date="2025-08-22T15:43:00Z" w16du:dateUtc="2025-08-22T07:43:00Z">
        <w:r w:rsidR="006E787D">
          <w:rPr>
            <w:rFonts w:ascii="Times New Roman" w:hAnsi="Times New Roman" w:cs="Times New Roman" w:hint="eastAsia"/>
            <w:lang w:eastAsia="zh-CN"/>
          </w:rPr>
          <w:t>,</w:t>
        </w:r>
      </w:ins>
      <w:del w:id="89" w:author="Lu, Junsong" w:date="2025-08-22T15:43:00Z" w16du:dateUtc="2025-08-22T07:43:00Z">
        <w:r w:rsidR="00840722" w:rsidRPr="00840722" w:rsidDel="006E787D">
          <w:rPr>
            <w:rFonts w:ascii="Times New Roman" w:hAnsi="Times New Roman" w:cs="Times New Roman"/>
            <w:lang w:eastAsia="zh-CN"/>
          </w:rPr>
          <w:delText>.</w:delText>
        </w:r>
      </w:del>
      <w:r w:rsidR="00840722" w:rsidRPr="00840722">
        <w:rPr>
          <w:rFonts w:ascii="Times New Roman" w:hAnsi="Times New Roman" w:cs="Times New Roman"/>
          <w:lang w:eastAsia="zh-CN"/>
        </w:rPr>
        <w:t xml:space="preserve"> </w:t>
      </w:r>
      <w:ins w:id="90" w:author="Lu, Junsong" w:date="2025-08-22T15:43:00Z" w16du:dateUtc="2025-08-22T07:43:00Z">
        <w:r w:rsidR="006E787D">
          <w:rPr>
            <w:rFonts w:ascii="Times New Roman" w:hAnsi="Times New Roman" w:cs="Times New Roman" w:hint="eastAsia"/>
            <w:lang w:eastAsia="zh-CN"/>
          </w:rPr>
          <w:t>w</w:t>
        </w:r>
      </w:ins>
      <w:del w:id="91" w:author="Lu, Junsong" w:date="2025-08-22T15:43:00Z" w16du:dateUtc="2025-08-22T07:43:00Z">
        <w:r w:rsidR="000A13A3" w:rsidDel="006E787D">
          <w:rPr>
            <w:rFonts w:ascii="Times New Roman" w:hAnsi="Times New Roman" w:cs="Times New Roman"/>
            <w:lang w:eastAsia="zh-CN"/>
          </w:rPr>
          <w:delText>W</w:delText>
        </w:r>
      </w:del>
      <w:r w:rsidR="000A13A3">
        <w:rPr>
          <w:rFonts w:ascii="Times New Roman" w:hAnsi="Times New Roman" w:cs="Times New Roman"/>
          <w:lang w:eastAsia="zh-CN"/>
        </w:rPr>
        <w:t>e found that t</w:t>
      </w:r>
      <w:r w:rsidR="00840722" w:rsidRPr="00840722">
        <w:rPr>
          <w:rFonts w:ascii="Times New Roman" w:hAnsi="Times New Roman" w:cs="Times New Roman"/>
          <w:lang w:eastAsia="zh-CN"/>
        </w:rPr>
        <w:t xml:space="preserve">he network </w:t>
      </w:r>
      <w:del w:id="92" w:author="Lu, Junsong" w:date="2025-08-22T15:43:00Z" w16du:dateUtc="2025-08-22T07:43:00Z">
        <w:r w:rsidR="000A13A3" w:rsidDel="006E787D">
          <w:rPr>
            <w:rFonts w:ascii="Times New Roman" w:hAnsi="Times New Roman" w:cs="Times New Roman"/>
            <w:lang w:eastAsia="zh-CN"/>
          </w:rPr>
          <w:delText>framework</w:delText>
        </w:r>
        <w:r w:rsidR="000A13A3" w:rsidRPr="00840722" w:rsidDel="006E787D">
          <w:rPr>
            <w:rFonts w:ascii="Times New Roman" w:hAnsi="Times New Roman" w:cs="Times New Roman"/>
            <w:lang w:eastAsia="zh-CN"/>
          </w:rPr>
          <w:delText xml:space="preserve"> </w:delText>
        </w:r>
      </w:del>
      <w:ins w:id="93" w:author="Lu, Junsong" w:date="2025-08-22T15:43:00Z" w16du:dateUtc="2025-08-22T07:43:00Z">
        <w:r w:rsidR="006E787D">
          <w:rPr>
            <w:rFonts w:ascii="Times New Roman" w:hAnsi="Times New Roman" w:cs="Times New Roman" w:hint="eastAsia"/>
            <w:lang w:eastAsia="zh-CN"/>
          </w:rPr>
          <w:t>model</w:t>
        </w:r>
        <w:r w:rsidR="006E787D" w:rsidRPr="00840722">
          <w:rPr>
            <w:rFonts w:ascii="Times New Roman" w:hAnsi="Times New Roman" w:cs="Times New Roman"/>
            <w:lang w:eastAsia="zh-CN"/>
          </w:rPr>
          <w:t xml:space="preserve"> </w:t>
        </w:r>
      </w:ins>
      <w:del w:id="94" w:author="Lu, Junsong" w:date="2025-08-22T15:49:00Z" w16du:dateUtc="2025-08-22T07:49:00Z">
        <w:r w:rsidDel="006E787D">
          <w:rPr>
            <w:rFonts w:ascii="Times New Roman" w:hAnsi="Times New Roman" w:cs="Times New Roman"/>
            <w:lang w:eastAsia="zh-CN"/>
          </w:rPr>
          <w:delText>provided</w:delText>
        </w:r>
        <w:r w:rsidRPr="00840722" w:rsidDel="006E787D">
          <w:rPr>
            <w:rFonts w:ascii="Times New Roman" w:hAnsi="Times New Roman" w:cs="Times New Roman"/>
            <w:lang w:eastAsia="zh-CN"/>
          </w:rPr>
          <w:delText xml:space="preserve"> </w:delText>
        </w:r>
        <w:r w:rsidR="00840722" w:rsidRPr="00840722" w:rsidDel="006E787D">
          <w:rPr>
            <w:rFonts w:ascii="Times New Roman" w:hAnsi="Times New Roman" w:cs="Times New Roman"/>
            <w:lang w:eastAsia="zh-CN"/>
          </w:rPr>
          <w:delText xml:space="preserve">a better </w:delText>
        </w:r>
      </w:del>
      <w:r w:rsidR="00840722" w:rsidRPr="00840722">
        <w:rPr>
          <w:rFonts w:ascii="Times New Roman" w:hAnsi="Times New Roman" w:cs="Times New Roman"/>
          <w:lang w:eastAsia="zh-CN"/>
        </w:rPr>
        <w:t xml:space="preserve">fit </w:t>
      </w:r>
      <w:del w:id="95" w:author="Lu, Junsong" w:date="2025-08-22T15:49:00Z" w16du:dateUtc="2025-08-22T07:49:00Z">
        <w:r w:rsidR="00840722" w:rsidRPr="00840722" w:rsidDel="006E787D">
          <w:rPr>
            <w:rFonts w:ascii="Times New Roman" w:hAnsi="Times New Roman" w:cs="Times New Roman"/>
            <w:lang w:eastAsia="zh-CN"/>
          </w:rPr>
          <w:delText xml:space="preserve">to </w:delText>
        </w:r>
      </w:del>
      <w:r w:rsidR="00840722" w:rsidRPr="00840722">
        <w:rPr>
          <w:rFonts w:ascii="Times New Roman" w:hAnsi="Times New Roman" w:cs="Times New Roman"/>
          <w:lang w:eastAsia="zh-CN"/>
        </w:rPr>
        <w:t>the data</w:t>
      </w:r>
      <w:ins w:id="96" w:author="Lu, Junsong" w:date="2025-08-22T15:49:00Z" w16du:dateUtc="2025-08-22T07:49:00Z">
        <w:r w:rsidR="006E787D">
          <w:rPr>
            <w:rFonts w:ascii="Times New Roman" w:hAnsi="Times New Roman" w:cs="Times New Roman" w:hint="eastAsia"/>
            <w:lang w:eastAsia="zh-CN"/>
          </w:rPr>
          <w:t xml:space="preserve"> better</w:t>
        </w:r>
      </w:ins>
      <w:del w:id="97" w:author="Lu, Junsong" w:date="2025-08-22T15:49:00Z" w16du:dateUtc="2025-08-22T07:49:00Z">
        <w:r w:rsidR="00840722" w:rsidRPr="00840722" w:rsidDel="006E787D">
          <w:rPr>
            <w:rFonts w:ascii="Times New Roman" w:hAnsi="Times New Roman" w:cs="Times New Roman"/>
            <w:lang w:eastAsia="zh-CN"/>
          </w:rPr>
          <w:delText>,</w:delText>
        </w:r>
      </w:del>
      <w:r w:rsidR="000A13A3">
        <w:rPr>
          <w:rFonts w:ascii="Times New Roman" w:hAnsi="Times New Roman" w:cs="Times New Roman"/>
          <w:lang w:eastAsia="zh-CN"/>
        </w:rPr>
        <w:t xml:space="preserve"> and</w:t>
      </w:r>
      <w:ins w:id="98" w:author="Lu, Junsong" w:date="2025-08-22T15:49:00Z" w16du:dateUtc="2025-08-22T07:49:00Z">
        <w:r w:rsidR="006E787D">
          <w:rPr>
            <w:rFonts w:ascii="Times New Roman" w:hAnsi="Times New Roman" w:cs="Times New Roman" w:hint="eastAsia"/>
            <w:lang w:eastAsia="zh-CN"/>
          </w:rPr>
          <w:t xml:space="preserve"> </w:t>
        </w:r>
      </w:ins>
      <w:del w:id="99" w:author="Lu, Junsong" w:date="2025-08-22T15:49:00Z" w16du:dateUtc="2025-08-22T07:49:00Z">
        <w:r w:rsidR="000A13A3" w:rsidDel="006E787D">
          <w:rPr>
            <w:rFonts w:ascii="Times New Roman" w:hAnsi="Times New Roman" w:cs="Times New Roman"/>
            <w:lang w:eastAsia="zh-CN"/>
          </w:rPr>
          <w:delText xml:space="preserve"> we </w:delText>
        </w:r>
      </w:del>
      <w:r w:rsidR="000A13A3">
        <w:rPr>
          <w:rFonts w:ascii="Times New Roman" w:hAnsi="Times New Roman" w:cs="Times New Roman"/>
          <w:lang w:eastAsia="zh-CN"/>
        </w:rPr>
        <w:t>replicated the</w:t>
      </w:r>
      <w:del w:id="100" w:author="Lu, Junsong" w:date="2025-08-22T15:49:00Z" w16du:dateUtc="2025-08-22T07:49:00Z">
        <w:r w:rsidR="000A13A3" w:rsidDel="006E787D">
          <w:rPr>
            <w:rFonts w:ascii="Times New Roman" w:hAnsi="Times New Roman" w:cs="Times New Roman"/>
            <w:lang w:eastAsia="zh-CN"/>
          </w:rPr>
          <w:delText>se</w:delText>
        </w:r>
      </w:del>
      <w:r w:rsidR="000A13A3">
        <w:rPr>
          <w:rFonts w:ascii="Times New Roman" w:hAnsi="Times New Roman" w:cs="Times New Roman"/>
          <w:lang w:eastAsia="zh-CN"/>
        </w:rPr>
        <w:t xml:space="preserve"> finding</w:t>
      </w:r>
      <w:del w:id="101" w:author="Lu, Junsong" w:date="2025-08-22T15:49:00Z" w16du:dateUtc="2025-08-22T07:49:00Z">
        <w:r w:rsidR="000A13A3" w:rsidDel="006E787D">
          <w:rPr>
            <w:rFonts w:ascii="Times New Roman" w:hAnsi="Times New Roman" w:cs="Times New Roman"/>
            <w:lang w:eastAsia="zh-CN"/>
          </w:rPr>
          <w:delText>s</w:delText>
        </w:r>
      </w:del>
      <w:r w:rsidR="000A13A3">
        <w:rPr>
          <w:rFonts w:ascii="Times New Roman" w:hAnsi="Times New Roman" w:cs="Times New Roman"/>
          <w:lang w:eastAsia="zh-CN"/>
        </w:rPr>
        <w:t xml:space="preserve"> across three world regions (U.S., Europe, Asia)</w:t>
      </w:r>
      <w:r w:rsidR="000205B9" w:rsidRPr="000205B9">
        <w:rPr>
          <w:rFonts w:ascii="Times New Roman" w:hAnsi="Times New Roman" w:cs="Times New Roman"/>
          <w:lang w:eastAsia="zh-CN"/>
        </w:rPr>
        <w:t xml:space="preserve"> </w:t>
      </w:r>
      <w:r w:rsidR="000205B9">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{"citationID":"5abIJT8L","properties":{"formattedCitation":"\\super 20\\nosupersub{}","plainCitation":"20","noteIndex":0},"citationItems":[{"id":637534,"uris":["http://zotero.org/users/6113531/items/357RVBSC"],"itemData":{"id":637534,"type":"article-journal","abstract":"Abstract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schema":"https://github.com/citation-style-language/schema/raw/master/csl-citation.json"} </w:instrText>
      </w:r>
      <w:r w:rsidR="000205B9">
        <w:rPr>
          <w:rFonts w:ascii="Times New Roman" w:hAnsi="Times New Roman" w:cs="Times New Roman"/>
          <w:lang w:eastAsia="zh-CN"/>
        </w:rPr>
        <w:fldChar w:fldCharType="separate"/>
      </w:r>
      <w:r w:rsidR="000205B9" w:rsidRPr="00F675E0">
        <w:rPr>
          <w:rFonts w:ascii="Times New Roman" w:hAnsi="Times New Roman" w:cs="Times New Roman"/>
          <w:vertAlign w:val="superscript"/>
        </w:rPr>
        <w:t>20</w:t>
      </w:r>
      <w:r w:rsidR="000205B9">
        <w:rPr>
          <w:rFonts w:ascii="Times New Roman" w:hAnsi="Times New Roman" w:cs="Times New Roman"/>
          <w:lang w:eastAsia="zh-CN"/>
        </w:rPr>
        <w:fldChar w:fldCharType="end"/>
      </w:r>
      <w:r w:rsidR="000A13A3">
        <w:rPr>
          <w:rFonts w:ascii="Times New Roman" w:hAnsi="Times New Roman" w:cs="Times New Roman"/>
          <w:lang w:eastAsia="zh-CN"/>
        </w:rPr>
        <w:t>. These findings</w:t>
      </w:r>
      <w:r w:rsidR="00840722" w:rsidRPr="00840722">
        <w:rPr>
          <w:rFonts w:ascii="Times New Roman" w:hAnsi="Times New Roman" w:cs="Times New Roman"/>
          <w:lang w:eastAsia="zh-CN"/>
        </w:rPr>
        <w:t xml:space="preserve"> suggest that in naturalistic contexts, </w:t>
      </w:r>
      <w:r w:rsidR="000A13A3">
        <w:rPr>
          <w:rFonts w:ascii="Times New Roman" w:hAnsi="Times New Roman" w:cs="Times New Roman"/>
          <w:lang w:eastAsia="zh-CN"/>
        </w:rPr>
        <w:t>mental representations of social inferences</w:t>
      </w:r>
      <w:r w:rsidR="00840722" w:rsidRPr="00840722">
        <w:rPr>
          <w:rFonts w:ascii="Times New Roman" w:hAnsi="Times New Roman" w:cs="Times New Roman"/>
          <w:lang w:eastAsia="zh-CN"/>
        </w:rPr>
        <w:t xml:space="preserve"> may be more accurately captured by non-dimensional</w:t>
      </w:r>
      <w:r w:rsidR="000A13A3">
        <w:rPr>
          <w:rFonts w:ascii="Times New Roman" w:hAnsi="Times New Roman" w:cs="Times New Roman"/>
          <w:lang w:eastAsia="zh-CN"/>
        </w:rPr>
        <w:t>, association-based, network</w:t>
      </w:r>
      <w:r w:rsidR="00840722" w:rsidRPr="00840722">
        <w:rPr>
          <w:rFonts w:ascii="Times New Roman" w:hAnsi="Times New Roman" w:cs="Times New Roman"/>
          <w:lang w:eastAsia="zh-CN"/>
        </w:rPr>
        <w:t xml:space="preserve"> representations</w:t>
      </w:r>
      <w:r w:rsidR="00D54634" w:rsidRPr="00874395">
        <w:rPr>
          <w:rFonts w:ascii="Times New Roman" w:hAnsi="Times New Roman" w:cs="Times New Roman"/>
          <w:lang w:eastAsia="zh-CN"/>
        </w:rPr>
        <w:t>.</w:t>
      </w:r>
    </w:p>
    <w:p w14:paraId="023420DE" w14:textId="60B5F8AC" w:rsidR="00D54634" w:rsidRPr="00874395" w:rsidRDefault="00840722" w:rsidP="000D14FA">
      <w:pPr>
        <w:spacing w:beforeLines="50" w:before="156" w:afterLines="50" w:after="156"/>
        <w:ind w:firstLine="420"/>
        <w:rPr>
          <w:rFonts w:ascii="Times New Roman" w:hAnsi="Times New Roman" w:cs="Times New Roman"/>
          <w:lang w:eastAsia="zh-CN"/>
        </w:rPr>
      </w:pPr>
      <w:r w:rsidRPr="00840722">
        <w:rPr>
          <w:rFonts w:ascii="Times New Roman" w:hAnsi="Times New Roman" w:cs="Times New Roman"/>
          <w:lang w:eastAsia="zh-CN"/>
        </w:rPr>
        <w:t>In sum</w:t>
      </w:r>
      <w:r>
        <w:rPr>
          <w:rFonts w:ascii="Times New Roman" w:hAnsi="Times New Roman" w:cs="Times New Roman" w:hint="eastAsia"/>
          <w:lang w:eastAsia="zh-CN"/>
        </w:rPr>
        <w:t>mary</w:t>
      </w:r>
      <w:r w:rsidRPr="00840722">
        <w:rPr>
          <w:rFonts w:ascii="Times New Roman" w:hAnsi="Times New Roman" w:cs="Times New Roman"/>
          <w:lang w:eastAsia="zh-CN"/>
        </w:rPr>
        <w:t xml:space="preserve">, </w:t>
      </w:r>
      <w:r w:rsidR="007D4DA1">
        <w:rPr>
          <w:rFonts w:ascii="Times New Roman" w:hAnsi="Times New Roman" w:cs="Times New Roman"/>
          <w:lang w:eastAsia="zh-CN"/>
        </w:rPr>
        <w:t>prior research provides support for both</w:t>
      </w:r>
      <w:r w:rsidRPr="00840722">
        <w:rPr>
          <w:rFonts w:ascii="Times New Roman" w:hAnsi="Times New Roman" w:cs="Times New Roman"/>
          <w:lang w:eastAsia="zh-CN"/>
        </w:rPr>
        <w:t xml:space="preserve"> low- and high-dimensional accounts </w:t>
      </w:r>
      <w:r w:rsidR="007D4DA1">
        <w:rPr>
          <w:rFonts w:ascii="Times New Roman" w:hAnsi="Times New Roman" w:cs="Times New Roman"/>
          <w:lang w:eastAsia="zh-CN"/>
        </w:rPr>
        <w:t>of</w:t>
      </w:r>
      <w:r>
        <w:rPr>
          <w:rFonts w:ascii="Times New Roman" w:hAnsi="Times New Roman" w:cs="Times New Roman" w:hint="eastAsia"/>
          <w:lang w:eastAsia="zh-CN"/>
        </w:rPr>
        <w:t xml:space="preserve"> social cognition</w:t>
      </w:r>
      <w:r w:rsidRPr="00840722">
        <w:rPr>
          <w:rFonts w:ascii="Times New Roman" w:hAnsi="Times New Roman" w:cs="Times New Roman"/>
          <w:lang w:eastAsia="zh-CN"/>
        </w:rPr>
        <w:t>.</w:t>
      </w:r>
      <w:r w:rsidR="007D4DA1">
        <w:rPr>
          <w:rFonts w:ascii="Times New Roman" w:hAnsi="Times New Roman" w:cs="Times New Roman"/>
          <w:lang w:eastAsia="zh-CN"/>
        </w:rPr>
        <w:t xml:space="preserve"> This tension highlights a fundamental gap in our understanding</w:t>
      </w:r>
      <w:r w:rsidR="008C336B">
        <w:rPr>
          <w:rFonts w:ascii="Times New Roman" w:hAnsi="Times New Roman" w:cs="Times New Roman"/>
          <w:lang w:eastAsia="zh-CN"/>
        </w:rPr>
        <w:t xml:space="preserve">: what </w:t>
      </w:r>
      <w:r w:rsidR="00B8112B">
        <w:rPr>
          <w:rFonts w:ascii="Times New Roman" w:hAnsi="Times New Roman" w:cs="Times New Roman"/>
          <w:lang w:eastAsia="zh-CN"/>
        </w:rPr>
        <w:t>kind</w:t>
      </w:r>
      <w:r w:rsidR="008C336B">
        <w:rPr>
          <w:rFonts w:ascii="Times New Roman" w:hAnsi="Times New Roman" w:cs="Times New Roman"/>
          <w:lang w:eastAsia="zh-CN"/>
        </w:rPr>
        <w:t xml:space="preserve"> of mental representations </w:t>
      </w:r>
      <w:r w:rsidR="00B8112B">
        <w:rPr>
          <w:rFonts w:ascii="Times New Roman" w:hAnsi="Times New Roman" w:cs="Times New Roman"/>
          <w:lang w:eastAsia="zh-CN"/>
        </w:rPr>
        <w:t>could</w:t>
      </w:r>
      <w:r w:rsidR="008C336B">
        <w:rPr>
          <w:rFonts w:ascii="Times New Roman" w:hAnsi="Times New Roman" w:cs="Times New Roman"/>
          <w:lang w:eastAsia="zh-CN"/>
        </w:rPr>
        <w:t xml:space="preserve"> give rise to </w:t>
      </w:r>
      <w:r w:rsidR="00B8112B">
        <w:rPr>
          <w:rFonts w:ascii="Times New Roman" w:hAnsi="Times New Roman" w:cs="Times New Roman"/>
          <w:lang w:eastAsia="zh-CN"/>
        </w:rPr>
        <w:t>such seemingly contradictory</w:t>
      </w:r>
      <w:r w:rsidR="008C336B">
        <w:rPr>
          <w:rFonts w:ascii="Times New Roman" w:hAnsi="Times New Roman" w:cs="Times New Roman"/>
          <w:lang w:eastAsia="zh-CN"/>
        </w:rPr>
        <w:t xml:space="preserve"> findings?</w:t>
      </w:r>
      <w:r w:rsidRPr="00840722">
        <w:rPr>
          <w:rFonts w:ascii="Times New Roman" w:hAnsi="Times New Roman" w:cs="Times New Roman"/>
          <w:lang w:eastAsia="zh-CN"/>
        </w:rPr>
        <w:t xml:space="preserve"> </w:t>
      </w:r>
      <w:r w:rsidR="008C336B">
        <w:rPr>
          <w:rFonts w:ascii="Times New Roman" w:hAnsi="Times New Roman" w:cs="Times New Roman"/>
          <w:lang w:eastAsia="zh-CN"/>
        </w:rPr>
        <w:t xml:space="preserve">We propose a novel framework to address this gap in the next section. </w:t>
      </w:r>
    </w:p>
    <w:p w14:paraId="58F9A472" w14:textId="028E5D31" w:rsidR="000D14FA" w:rsidRPr="00874395" w:rsidRDefault="00874395" w:rsidP="000D14FA">
      <w:pPr>
        <w:pStyle w:val="1"/>
        <w:spacing w:beforeLines="50" w:before="156" w:afterLines="50" w:after="156"/>
        <w:jc w:val="center"/>
        <w:rPr>
          <w:rFonts w:ascii="Times New Roman" w:hAnsi="Times New Roman" w:cs="Times New Roman"/>
          <w:b/>
          <w:bCs/>
          <w:color w:val="000000" w:themeColor="text1"/>
          <w:sz w:val="24"/>
          <w:szCs w:val="24"/>
          <w:lang w:eastAsia="zh-CN"/>
        </w:rPr>
      </w:pPr>
      <w:r w:rsidRPr="00717300">
        <w:rPr>
          <w:rFonts w:ascii="Times New Roman" w:hAnsi="Times New Roman" w:cs="Times New Roman"/>
          <w:b/>
          <w:bCs/>
          <w:color w:val="000000" w:themeColor="text1"/>
          <w:sz w:val="24"/>
          <w:szCs w:val="24"/>
        </w:rPr>
        <w:lastRenderedPageBreak/>
        <w:t xml:space="preserve">A </w:t>
      </w:r>
      <w:commentRangeStart w:id="102"/>
      <w:commentRangeEnd w:id="102"/>
      <w:r w:rsidR="001E7D2A">
        <w:rPr>
          <w:rStyle w:val="af3"/>
          <w:rFonts w:asciiTheme="minorHAnsi" w:eastAsiaTheme="minorEastAsia" w:hAnsiTheme="minorHAnsi" w:cstheme="minorBidi"/>
          <w:color w:val="auto"/>
        </w:rPr>
        <w:commentReference w:id="102"/>
      </w:r>
      <w:r w:rsidR="006442F4" w:rsidRPr="00717300">
        <w:rPr>
          <w:rFonts w:ascii="Times New Roman" w:hAnsi="Times New Roman" w:cs="Times New Roman"/>
          <w:b/>
          <w:bCs/>
          <w:color w:val="000000" w:themeColor="text1"/>
          <w:sz w:val="24"/>
          <w:szCs w:val="24"/>
          <w:lang w:eastAsia="zh-CN"/>
        </w:rPr>
        <w:t>Small-World</w:t>
      </w:r>
      <w:r w:rsidR="006442F4" w:rsidRPr="00717300">
        <w:rPr>
          <w:rFonts w:ascii="Times New Roman" w:hAnsi="Times New Roman" w:cs="Times New Roman"/>
          <w:b/>
          <w:bCs/>
          <w:color w:val="000000" w:themeColor="text1"/>
          <w:sz w:val="24"/>
          <w:szCs w:val="24"/>
        </w:rPr>
        <w:t xml:space="preserve"> </w:t>
      </w:r>
      <w:r w:rsidR="000D14FA" w:rsidRPr="00717300">
        <w:rPr>
          <w:rFonts w:ascii="Times New Roman" w:hAnsi="Times New Roman" w:cs="Times New Roman" w:hint="eastAsia"/>
          <w:b/>
          <w:bCs/>
          <w:color w:val="000000" w:themeColor="text1"/>
          <w:sz w:val="24"/>
          <w:szCs w:val="24"/>
          <w:lang w:eastAsia="zh-CN"/>
        </w:rPr>
        <w:t>N</w:t>
      </w:r>
      <w:r w:rsidRPr="00717300">
        <w:rPr>
          <w:rFonts w:ascii="Times New Roman" w:hAnsi="Times New Roman" w:cs="Times New Roman"/>
          <w:b/>
          <w:bCs/>
          <w:color w:val="000000" w:themeColor="text1"/>
          <w:sz w:val="24"/>
          <w:szCs w:val="24"/>
        </w:rPr>
        <w:t xml:space="preserve">etwork </w:t>
      </w:r>
      <w:r w:rsidR="000D14FA" w:rsidRPr="00717300">
        <w:rPr>
          <w:rFonts w:ascii="Times New Roman" w:hAnsi="Times New Roman" w:cs="Times New Roman" w:hint="eastAsia"/>
          <w:b/>
          <w:bCs/>
          <w:color w:val="000000" w:themeColor="text1"/>
          <w:sz w:val="24"/>
          <w:szCs w:val="24"/>
          <w:lang w:eastAsia="zh-CN"/>
        </w:rPr>
        <w:t>M</w:t>
      </w:r>
      <w:r w:rsidRPr="00717300">
        <w:rPr>
          <w:rFonts w:ascii="Times New Roman" w:hAnsi="Times New Roman" w:cs="Times New Roman"/>
          <w:b/>
          <w:bCs/>
          <w:color w:val="000000" w:themeColor="text1"/>
          <w:sz w:val="24"/>
          <w:szCs w:val="24"/>
        </w:rPr>
        <w:t xml:space="preserve">odel of </w:t>
      </w:r>
      <w:r w:rsidR="000D14FA" w:rsidRPr="00717300">
        <w:rPr>
          <w:rFonts w:ascii="Times New Roman" w:hAnsi="Times New Roman" w:cs="Times New Roman" w:hint="eastAsia"/>
          <w:b/>
          <w:bCs/>
          <w:color w:val="000000" w:themeColor="text1"/>
          <w:sz w:val="24"/>
          <w:szCs w:val="24"/>
          <w:lang w:eastAsia="zh-CN"/>
        </w:rPr>
        <w:t>S</w:t>
      </w:r>
      <w:r w:rsidRPr="00717300">
        <w:rPr>
          <w:rFonts w:ascii="Times New Roman" w:hAnsi="Times New Roman" w:cs="Times New Roman"/>
          <w:b/>
          <w:bCs/>
          <w:color w:val="000000" w:themeColor="text1"/>
          <w:sz w:val="24"/>
          <w:szCs w:val="24"/>
        </w:rPr>
        <w:t xml:space="preserve">ocial </w:t>
      </w:r>
      <w:r w:rsidR="000D14FA" w:rsidRPr="00717300">
        <w:rPr>
          <w:rFonts w:ascii="Times New Roman" w:hAnsi="Times New Roman" w:cs="Times New Roman" w:hint="eastAsia"/>
          <w:b/>
          <w:bCs/>
          <w:color w:val="000000" w:themeColor="text1"/>
          <w:sz w:val="24"/>
          <w:szCs w:val="24"/>
          <w:lang w:eastAsia="zh-CN"/>
        </w:rPr>
        <w:t>C</w:t>
      </w:r>
      <w:r w:rsidRPr="00717300">
        <w:rPr>
          <w:rFonts w:ascii="Times New Roman" w:hAnsi="Times New Roman" w:cs="Times New Roman"/>
          <w:b/>
          <w:bCs/>
          <w:color w:val="000000" w:themeColor="text1"/>
          <w:sz w:val="24"/>
          <w:szCs w:val="24"/>
        </w:rPr>
        <w:t>ognition</w:t>
      </w:r>
    </w:p>
    <w:p w14:paraId="1F376064" w14:textId="5CB28776" w:rsidR="000D14FA" w:rsidRPr="000D14FA" w:rsidRDefault="0009122A" w:rsidP="000D14FA">
      <w:pPr>
        <w:pStyle w:val="2"/>
        <w:spacing w:beforeLines="50" w:before="156" w:afterLines="50" w:after="156"/>
        <w:rPr>
          <w:rFonts w:ascii="Times New Roman" w:hAnsi="Times New Roman" w:cs="Times New Roman"/>
          <w:b/>
          <w:bCs/>
          <w:color w:val="000000" w:themeColor="text1"/>
          <w:sz w:val="24"/>
          <w:szCs w:val="24"/>
          <w:lang w:eastAsia="zh-CN"/>
        </w:rPr>
      </w:pPr>
      <w:bookmarkStart w:id="103" w:name="_Hlk207118890"/>
      <w:r>
        <w:rPr>
          <w:rFonts w:ascii="Times New Roman" w:hAnsi="Times New Roman" w:cs="Times New Roman"/>
          <w:b/>
          <w:bCs/>
          <w:color w:val="000000" w:themeColor="text1"/>
          <w:sz w:val="24"/>
          <w:szCs w:val="24"/>
          <w:lang w:eastAsia="zh-CN"/>
        </w:rPr>
        <w:t>From Early Network Models to Small-World</w:t>
      </w:r>
      <w:bookmarkEnd w:id="103"/>
      <w:r>
        <w:rPr>
          <w:rFonts w:ascii="Times New Roman" w:hAnsi="Times New Roman" w:cs="Times New Roman"/>
          <w:b/>
          <w:bCs/>
          <w:color w:val="000000" w:themeColor="text1"/>
          <w:sz w:val="24"/>
          <w:szCs w:val="24"/>
          <w:lang w:eastAsia="zh-CN"/>
        </w:rPr>
        <w:t xml:space="preserve"> </w:t>
      </w:r>
      <w:commentRangeStart w:id="104"/>
      <w:commentRangeStart w:id="105"/>
      <w:r>
        <w:rPr>
          <w:rFonts w:ascii="Times New Roman" w:hAnsi="Times New Roman" w:cs="Times New Roman"/>
          <w:b/>
          <w:bCs/>
          <w:color w:val="000000" w:themeColor="text1"/>
          <w:sz w:val="24"/>
          <w:szCs w:val="24"/>
          <w:lang w:eastAsia="zh-CN"/>
        </w:rPr>
        <w:t>Thinking</w:t>
      </w:r>
      <w:commentRangeEnd w:id="104"/>
      <w:r w:rsidR="009B0A81">
        <w:rPr>
          <w:rStyle w:val="af3"/>
          <w:rFonts w:asciiTheme="minorHAnsi" w:eastAsiaTheme="minorEastAsia" w:hAnsiTheme="minorHAnsi" w:cstheme="minorBidi"/>
          <w:color w:val="auto"/>
        </w:rPr>
        <w:commentReference w:id="104"/>
      </w:r>
      <w:commentRangeEnd w:id="105"/>
      <w:r w:rsidR="001D08E7">
        <w:rPr>
          <w:rStyle w:val="af3"/>
          <w:rFonts w:asciiTheme="minorHAnsi" w:eastAsiaTheme="minorEastAsia" w:hAnsiTheme="minorHAnsi" w:cstheme="minorBidi"/>
          <w:color w:val="auto"/>
        </w:rPr>
        <w:commentReference w:id="105"/>
      </w:r>
    </w:p>
    <w:p w14:paraId="27BC60ED" w14:textId="434203D2" w:rsidR="00874395" w:rsidRPr="00874395" w:rsidRDefault="00874395" w:rsidP="000D14FA">
      <w:pPr>
        <w:spacing w:beforeLines="50" w:before="156" w:afterLines="50" w:after="156"/>
        <w:ind w:firstLine="420"/>
        <w:rPr>
          <w:rFonts w:ascii="Times New Roman" w:hAnsi="Times New Roman" w:cs="Times New Roman"/>
          <w:lang w:eastAsia="zh-CN"/>
        </w:rPr>
      </w:pPr>
      <w:r w:rsidRPr="00874395">
        <w:rPr>
          <w:rFonts w:ascii="Times New Roman" w:hAnsi="Times New Roman" w:cs="Times New Roman"/>
          <w:lang w:eastAsia="zh-CN"/>
        </w:rPr>
        <w:t xml:space="preserve">Cognitive scientists </w:t>
      </w:r>
      <w:r w:rsidR="00E35DE3" w:rsidRPr="00874395">
        <w:rPr>
          <w:rFonts w:ascii="Times New Roman" w:hAnsi="Times New Roman" w:cs="Times New Roman"/>
          <w:lang w:eastAsia="zh-CN"/>
        </w:rPr>
        <w:t>have</w:t>
      </w:r>
      <w:r w:rsidRPr="00874395">
        <w:rPr>
          <w:rFonts w:ascii="Times New Roman" w:hAnsi="Times New Roman" w:cs="Times New Roman"/>
          <w:lang w:eastAsia="zh-CN"/>
        </w:rPr>
        <w:t xml:space="preserve"> long view</w:t>
      </w:r>
      <w:r w:rsidR="00E35DE3">
        <w:rPr>
          <w:rFonts w:ascii="Times New Roman" w:hAnsi="Times New Roman" w:cs="Times New Roman" w:hint="eastAsia"/>
          <w:lang w:eastAsia="zh-CN"/>
        </w:rPr>
        <w:t>ed</w:t>
      </w:r>
      <w:r w:rsidRPr="00874395">
        <w:rPr>
          <w:rFonts w:ascii="Times New Roman" w:hAnsi="Times New Roman" w:cs="Times New Roman"/>
          <w:lang w:eastAsia="zh-CN"/>
        </w:rPr>
        <w:t xml:space="preserve"> the mind as inherently associative and thus </w:t>
      </w:r>
      <w:r w:rsidR="00987AD4">
        <w:rPr>
          <w:rFonts w:ascii="Times New Roman" w:hAnsi="Times New Roman" w:cs="Times New Roman"/>
          <w:lang w:eastAsia="zh-CN"/>
        </w:rPr>
        <w:t>have adopted a network approach to investigate</w:t>
      </w:r>
      <w:r w:rsidRPr="00874395">
        <w:rPr>
          <w:rFonts w:ascii="Times New Roman" w:hAnsi="Times New Roman" w:cs="Times New Roman"/>
          <w:lang w:eastAsia="zh-CN"/>
        </w:rPr>
        <w:t xml:space="preserve"> mental </w:t>
      </w:r>
      <w:proofErr w:type="spellStart"/>
      <w:r w:rsidRPr="00874395">
        <w:rPr>
          <w:rFonts w:ascii="Times New Roman" w:hAnsi="Times New Roman" w:cs="Times New Roman"/>
          <w:lang w:eastAsia="zh-CN"/>
        </w:rPr>
        <w:t>processing</w:t>
      </w:r>
      <w:r w:rsidR="00E35DE3">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{"citationID":"JLIyxvep","properties":{"formattedCitation":"\\super 62,63\\nosupersub{}","plainCitation":"62,63","noteIndex":0},"citationItems":[{"id":492677,"uris":["http://zotero.org/users/6113531/items/VU7KV6SP"],"itemData":{"id":492677,"type":"article-journal","abstract":"Network science provides a set of quantitative methods to investigate complex systems, including human cognition. Although cognitive theories in different domains are strongly based on a network perspective, the application of network science methodologies to quantitatively study cognition has so far been limited in scope. This review demonstrates how network science approaches have been applied to the study of human cognition and how network science can uniquely address and provide novel insight on important questions related to the complexity of cognitive systems and the processes that occur within those systems. Drawing on the literature in cognitive network science, with a focus on semantic and lexical networks, we argue three key points. (i) Network science provides a powerful quantitative approach to represent cognitive systems. (ii) The network science approach enables cognitive scientists to achieve a deeper understanding of human cognition by capturing how the structure, i.e., the underlying network, and processes operating on a network structure interact to produce behavioral phenomena. (iii) Network science provides a quantitative framework to model the dynamics of cognitive systems, operationalized as structural changes in cognitive systems on different timescales and resolutions. Finally, we highlight key milestones that the field of cognitive network science needs to achieve as it matures in order to provide continued insights into the nature of cognitive structures and processes.","container-title":"Complexity","DOI":"10.1155/2019/2108423","ISSN":"1099-0526, 1076-2787","journalAbbreviation":"Complexity","language":"en","page":"1-24","source":"DOI.org (Crossref)","title":"Cognitive Network Science: A Review of Research on Cognition through the Lens of Network Representations, Processes, and Dynamics","title-short":"Cognitive Network Science","volume":"2019","author":[{"family":"Siew","given":"Cynthia S. Q."},{"family":"Wulff","given":"Dirk U."},{"family":"Beckage","given":"Nicole M."},{"family":"Kenett","given":"Yoed N."},{"family":"Meštrović","given":"Ana"}],"issued":{"date-parts":[["2019",6,17]]},"citation-key":"SiewCognitiveNetworkScience2019"}},{"id":623670,"uris":["http://zotero.org/users/6113531/items/5Z7QAZPS"],"itemData":{"id":623670,"type":"article-journal","container-title":"Psychological review","issue":"6","note":"publisher: American Psychological Association","page":"407","source":"Google Scholar","title":"A spreading-activation theory of semantic processing.","volume":"82","author":[{"family":"Collins","given":"Allan M."},{"family":"Loftus","given":"Elizabeth F."}],"issued":{"date-parts":[["1975"]]},"citation-key":"Collinsspreadingactivationtheorysemantic1975"}}],"schema":"https://github.com/citation-style-language/schema/raw/master/csl-citation.json"} </w:instrText>
      </w:r>
      <w:r w:rsidR="00E35DE3">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62,63</w:t>
      </w:r>
      <w:proofErr w:type="spellEnd"/>
      <w:r w:rsidR="00E35DE3">
        <w:rPr>
          <w:rFonts w:ascii="Times New Roman" w:hAnsi="Times New Roman" w:cs="Times New Roman"/>
          <w:lang w:eastAsia="zh-CN"/>
        </w:rPr>
        <w:fldChar w:fldCharType="end"/>
      </w:r>
      <w:r w:rsidRPr="00874395">
        <w:rPr>
          <w:rFonts w:ascii="Times New Roman" w:hAnsi="Times New Roman" w:cs="Times New Roman"/>
          <w:lang w:eastAsia="zh-CN"/>
        </w:rPr>
        <w:t>.</w:t>
      </w:r>
      <w:r w:rsidR="00E35DE3" w:rsidRPr="00E35DE3">
        <w:t xml:space="preserve"> </w:t>
      </w:r>
      <w:r w:rsidR="00E35DE3" w:rsidRPr="00E35DE3">
        <w:rPr>
          <w:rFonts w:ascii="Times New Roman" w:hAnsi="Times New Roman" w:cs="Times New Roman"/>
          <w:lang w:eastAsia="zh-CN"/>
        </w:rPr>
        <w:t xml:space="preserve">Early work </w:t>
      </w:r>
      <w:r w:rsidR="00C53418">
        <w:rPr>
          <w:rFonts w:ascii="Times New Roman" w:hAnsi="Times New Roman" w:cs="Times New Roman"/>
          <w:lang w:eastAsia="zh-CN"/>
        </w:rPr>
        <w:t>used</w:t>
      </w:r>
      <w:r w:rsidR="00E35DE3" w:rsidRPr="00E35DE3">
        <w:rPr>
          <w:rFonts w:ascii="Times New Roman" w:hAnsi="Times New Roman" w:cs="Times New Roman"/>
          <w:lang w:eastAsia="zh-CN"/>
        </w:rPr>
        <w:t xml:space="preserve"> network</w:t>
      </w:r>
      <w:r w:rsidR="00C53418">
        <w:rPr>
          <w:rFonts w:ascii="Times New Roman" w:hAnsi="Times New Roman" w:cs="Times New Roman"/>
          <w:lang w:eastAsia="zh-CN"/>
        </w:rPr>
        <w:t>s to model</w:t>
      </w:r>
      <w:r w:rsidR="00E35DE3" w:rsidRPr="00E35DE3">
        <w:rPr>
          <w:rFonts w:ascii="Times New Roman" w:hAnsi="Times New Roman" w:cs="Times New Roman"/>
          <w:lang w:eastAsia="zh-CN"/>
        </w:rPr>
        <w:t xml:space="preserve"> semantic memory. In their seminal study, Collins and </w:t>
      </w:r>
      <w:proofErr w:type="spellStart"/>
      <w:r w:rsidR="00E35DE3" w:rsidRPr="00E35DE3">
        <w:rPr>
          <w:rFonts w:ascii="Times New Roman" w:hAnsi="Times New Roman" w:cs="Times New Roman"/>
          <w:lang w:eastAsia="zh-CN"/>
        </w:rPr>
        <w:t>Quillian</w:t>
      </w:r>
      <w:r w:rsidR="00E35DE3">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{"citationID":"bfzi4FK9","properties":{"formattedCitation":"\\super 64\\nosupersub{}","plainCitation":"64","noteIndex":0},"citationItems":[{"id":623668,"uris":["http://zotero.org/users/6113531/items/UG3AX845"],"itemData":{"id":623668,"type":"article-journal","container-title":"Journal of verbal learning and verbal behavior","issue":"2","note":"publisher: Elsevier","page":"240–247","source":"Google Scholar","title":"Retrieval time from semantic memory","volume":"8","author":[{"family":"Collins","given":"Allan M."},{"family":"Quillian","given":"M. Ross"}],"issued":{"date-parts":[["1969"]]},"citation-key":"CollinsRetrievaltimesemantic1969"}}],"schema":"https://github.com/citation-style-language/schema/raw/master/csl-citation.json"} </w:instrText>
      </w:r>
      <w:r w:rsidR="00E35DE3">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64</w:t>
      </w:r>
      <w:proofErr w:type="spellEnd"/>
      <w:r w:rsidR="00E35DE3">
        <w:rPr>
          <w:rFonts w:ascii="Times New Roman" w:hAnsi="Times New Roman" w:cs="Times New Roman"/>
          <w:lang w:eastAsia="zh-CN"/>
        </w:rPr>
        <w:fldChar w:fldCharType="end"/>
      </w:r>
      <w:r w:rsidR="00E35DE3" w:rsidRPr="00E35DE3">
        <w:rPr>
          <w:rFonts w:ascii="Times New Roman" w:hAnsi="Times New Roman" w:cs="Times New Roman"/>
          <w:lang w:eastAsia="zh-CN"/>
        </w:rPr>
        <w:t xml:space="preserve"> proposed that concepts are represented as nodes within a hierarchical tree. While elegant, this model is best suited </w:t>
      </w:r>
      <w:r w:rsidR="00D705E0">
        <w:rPr>
          <w:rFonts w:ascii="Times New Roman" w:hAnsi="Times New Roman" w:cs="Times New Roman"/>
          <w:lang w:eastAsia="zh-CN"/>
        </w:rPr>
        <w:t>for</w:t>
      </w:r>
      <w:r w:rsidR="00E35DE3" w:rsidRPr="00E35DE3">
        <w:rPr>
          <w:rFonts w:ascii="Times New Roman" w:hAnsi="Times New Roman" w:cs="Times New Roman"/>
          <w:lang w:eastAsia="zh-CN"/>
        </w:rPr>
        <w:t xml:space="preserve"> </w:t>
      </w:r>
      <w:commentRangeStart w:id="106"/>
      <w:r w:rsidR="00C53418">
        <w:rPr>
          <w:rFonts w:ascii="Times New Roman" w:hAnsi="Times New Roman" w:cs="Times New Roman"/>
          <w:lang w:eastAsia="zh-CN"/>
        </w:rPr>
        <w:t>hierarchically</w:t>
      </w:r>
      <w:r w:rsidR="00C53418" w:rsidRPr="00E35DE3">
        <w:rPr>
          <w:rFonts w:ascii="Times New Roman" w:hAnsi="Times New Roman" w:cs="Times New Roman"/>
          <w:lang w:eastAsia="zh-CN"/>
        </w:rPr>
        <w:t xml:space="preserve"> </w:t>
      </w:r>
      <w:r w:rsidR="00E35DE3" w:rsidRPr="00E35DE3">
        <w:rPr>
          <w:rFonts w:ascii="Times New Roman" w:hAnsi="Times New Roman" w:cs="Times New Roman"/>
          <w:lang w:eastAsia="zh-CN"/>
        </w:rPr>
        <w:t xml:space="preserve">organized </w:t>
      </w:r>
      <w:commentRangeEnd w:id="106"/>
      <w:r w:rsidR="009C1B13">
        <w:rPr>
          <w:rFonts w:ascii="Times New Roman" w:hAnsi="Times New Roman" w:cs="Times New Roman"/>
          <w:lang w:eastAsia="zh-CN"/>
        </w:rPr>
        <w:t>concepts</w:t>
      </w:r>
      <w:r w:rsidR="001C3F3F" w:rsidRPr="00E35DE3">
        <w:rPr>
          <w:rFonts w:ascii="Times New Roman" w:hAnsi="Times New Roman" w:cs="Times New Roman"/>
          <w:lang w:eastAsia="zh-CN"/>
        </w:rPr>
        <w:t xml:space="preserve"> </w:t>
      </w:r>
      <w:r w:rsidR="005B0EDC">
        <w:rPr>
          <w:rStyle w:val="af3"/>
        </w:rPr>
        <w:commentReference w:id="106"/>
      </w:r>
      <w:r w:rsidR="00E35DE3" w:rsidRPr="00E35DE3">
        <w:rPr>
          <w:rFonts w:ascii="Times New Roman" w:hAnsi="Times New Roman" w:cs="Times New Roman"/>
          <w:lang w:eastAsia="zh-CN"/>
        </w:rPr>
        <w:t xml:space="preserve">(e.g., animal categories) and does not easily generalize to </w:t>
      </w:r>
      <w:r w:rsidR="00C53418">
        <w:rPr>
          <w:rFonts w:ascii="Times New Roman" w:hAnsi="Times New Roman" w:cs="Times New Roman"/>
          <w:lang w:eastAsia="zh-CN"/>
        </w:rPr>
        <w:t>capture</w:t>
      </w:r>
      <w:r w:rsidR="00361F25">
        <w:rPr>
          <w:rFonts w:ascii="Times New Roman" w:hAnsi="Times New Roman" w:cs="Times New Roman"/>
          <w:lang w:eastAsia="zh-CN"/>
        </w:rPr>
        <w:t xml:space="preserve"> mental representations of</w:t>
      </w:r>
      <w:r w:rsidR="00C53418">
        <w:rPr>
          <w:rFonts w:ascii="Times New Roman" w:hAnsi="Times New Roman" w:cs="Times New Roman"/>
          <w:lang w:eastAsia="zh-CN"/>
        </w:rPr>
        <w:t xml:space="preserve"> </w:t>
      </w:r>
      <w:r w:rsidR="00E35DE3" w:rsidRPr="00E35DE3">
        <w:rPr>
          <w:rFonts w:ascii="Times New Roman" w:hAnsi="Times New Roman" w:cs="Times New Roman"/>
          <w:lang w:eastAsia="zh-CN"/>
        </w:rPr>
        <w:t xml:space="preserve">other </w:t>
      </w:r>
      <w:r w:rsidR="00361F25">
        <w:rPr>
          <w:rFonts w:ascii="Times New Roman" w:hAnsi="Times New Roman" w:cs="Times New Roman"/>
          <w:lang w:eastAsia="zh-CN"/>
        </w:rPr>
        <w:t>concepts</w:t>
      </w:r>
      <w:r w:rsidR="00C53418">
        <w:rPr>
          <w:rFonts w:ascii="Times New Roman" w:hAnsi="Times New Roman" w:cs="Times New Roman"/>
          <w:lang w:eastAsia="zh-CN"/>
        </w:rPr>
        <w:t>,</w:t>
      </w:r>
      <w:r w:rsidR="00E35DE3" w:rsidRPr="00E35DE3">
        <w:rPr>
          <w:rFonts w:ascii="Times New Roman" w:hAnsi="Times New Roman" w:cs="Times New Roman"/>
          <w:lang w:eastAsia="zh-CN"/>
        </w:rPr>
        <w:t xml:space="preserve"> such as color, face</w:t>
      </w:r>
      <w:r w:rsidR="00C53418">
        <w:rPr>
          <w:rFonts w:ascii="Times New Roman" w:hAnsi="Times New Roman" w:cs="Times New Roman"/>
          <w:lang w:eastAsia="zh-CN"/>
        </w:rPr>
        <w:t>s</w:t>
      </w:r>
      <w:r w:rsidR="00E35DE3" w:rsidRPr="00E35DE3">
        <w:rPr>
          <w:rFonts w:ascii="Times New Roman" w:hAnsi="Times New Roman" w:cs="Times New Roman"/>
          <w:lang w:eastAsia="zh-CN"/>
        </w:rPr>
        <w:t xml:space="preserve">, or social </w:t>
      </w:r>
      <w:proofErr w:type="spellStart"/>
      <w:r w:rsidR="00E35DE3" w:rsidRPr="00E35DE3">
        <w:rPr>
          <w:rFonts w:ascii="Times New Roman" w:hAnsi="Times New Roman" w:cs="Times New Roman"/>
          <w:lang w:eastAsia="zh-CN"/>
        </w:rPr>
        <w:t>relationships</w:t>
      </w:r>
      <w:r w:rsidR="00E35DE3">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{"citationID":"VD6moDSP","properties":{"formattedCitation":"\\super 65,66\\nosupersub{}","plainCitation":"65,66","noteIndex":0},"citationItems":[{"id":580270,"uris":["http://zotero.org/users/6113531/items/SUWNPBWK"],"itemData":{"id":580270,"type":"article-journal","abstract":"Inductive learning is impossible without overhypotheses, or constraints on the hypotheses considered by the learner. Some of these overhypotheses must be innate, but we suggest that hierarchical Bayesian models can help to explain how the rest are acquired. To illustrate this claim, we develop models that acquire two kinds of overhypotheses – overhypotheses about feature variability (e.g. the shape bias in word learning) and overhypotheses about the grouping of categories into ontological kinds like objects and substances.","container-title":"Developmental Science","DOI":"10.1111/j.1467-7687.2007.00585.x","ISSN":"1363-755X, 1467-7687","issue":"3","journalAbbreviation":"Developmental Science","language":"en","license":"http://onlinelibrary.wiley.com/termsAndConditions#vor","page":"307-321","source":"DOI.org (Crossref)","title":"Learning overhypotheses with hierarchical Bayesian models","volume":"10","author":[{"family":"Kemp","given":"Charles"},{"family":"Perfors","given":"Andrew"},{"family":"Tenenbaum","given":"Joshua B."}],"issued":{"date-parts":[["2007",5]]},"citation-key":"KempLearningoverhypotheseshierarchical2007"}},{"id":623598,"uris":["http://zotero.org/users/6113531/items/TX2W9IKZ"],"itemData":{"id":623598,"type":"article-journal","abstract":"We present statistical analyses of the large-scale structure of 3 types of semantic networks: word associations, WordNet, and Roget’s Thesaurus. We show that they have a small-world structure, characterized by sparse connectivity, short average path lengths between words, and strong local clustering. In addition, the distributions of the number of connections follow power laws that indicate a scale-free pattern of connectivity, with most nodes having relatively few connections joined together through a small number of hubs with many connections. These regularities have also been found in certain other complex natural networks, such as the World Wide Web, but they are not consistent with many conventional models of semantic organization, based on inheritance hierarchies, arbitrarily structured networks, or high-dimensional vector spaces. We propose that these structures reflect the mechanisms by which semantic networks grow. We describe a simple model for semantic growth, in which each new word or concept is connected to an existing network by differentiating the connectivity pattern of an existing node. This model generates appropriate small-world statistics and power-law connectivity distributions, and it also suggests one possible mechanistic basis for the effects of learning history variables (age of acquisition, usage frequency) on behavioral performance in semantic processing tasks.","container-title":"Cognitive Science","DOI":"10.1207/s15516709cog290</w:instrText>
      </w:r>
      <w:r w:rsidR="004F3F75">
        <w:rPr>
          <w:rFonts w:ascii="Times New Roman" w:hAnsi="Times New Roman" w:cs="Times New Roman" w:hint="eastAsia"/>
          <w:lang w:eastAsia="zh-CN"/>
        </w:rPr>
        <w:instrText>1_3","ISSN":"0364-0213, 1551-6709","issue":"1","journalAbbreviation":"Cognitive Science","language":"en","page":"41-78","source":"DOI.org (Crossref)","title":"The Large</w:instrText>
      </w:r>
      <w:r w:rsidR="004F3F75">
        <w:rPr>
          <w:rFonts w:ascii="Times New Roman" w:hAnsi="Times New Roman" w:cs="Times New Roman" w:hint="eastAsia"/>
          <w:lang w:eastAsia="zh-CN"/>
        </w:rPr>
        <w:instrText>‐</w:instrText>
      </w:r>
      <w:r w:rsidR="004F3F75">
        <w:rPr>
          <w:rFonts w:ascii="Times New Roman" w:hAnsi="Times New Roman" w:cs="Times New Roman" w:hint="eastAsia"/>
          <w:lang w:eastAsia="zh-CN"/>
        </w:rPr>
        <w:instrText>Scale Structure of Semantic Networks: Statistical Analyses and a Model of Semantic Growth","title-short":"The Large</w:instrText>
      </w:r>
      <w:r w:rsidR="004F3F75">
        <w:rPr>
          <w:rFonts w:ascii="Times New Roman" w:hAnsi="Times New Roman" w:cs="Times New Roman" w:hint="eastAsia"/>
          <w:lang w:eastAsia="zh-CN"/>
        </w:rPr>
        <w:instrText>‐</w:instrText>
      </w:r>
      <w:r w:rsidR="004F3F75">
        <w:rPr>
          <w:rFonts w:ascii="Times New Roman" w:hAnsi="Times New Roman" w:cs="Times New Roman" w:hint="eastAsia"/>
          <w:lang w:eastAsia="zh-CN"/>
        </w:rPr>
        <w:instrText>Scale Structure of Semantic Networks","volume":"29","author":[{"family":"Steyvers","given":"Mark"},{"family":"Tenenbaum","given":"Joshua B."}],"issued":{"date-parts":[["2005",1,2]]},"citation-key":"SteyversLargeScaleStructure</w:instrText>
      </w:r>
      <w:r w:rsidR="004F3F75">
        <w:rPr>
          <w:rFonts w:ascii="Times New Roman" w:hAnsi="Times New Roman" w:cs="Times New Roman"/>
          <w:lang w:eastAsia="zh-CN"/>
        </w:rPr>
        <w:instrText xml:space="preserve">Semantic2005"}}],"schema":"https://github.com/citation-style-language/schema/raw/master/csl-citation.json"} </w:instrText>
      </w:r>
      <w:r w:rsidR="00E35DE3">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65,66</w:t>
      </w:r>
      <w:proofErr w:type="spellEnd"/>
      <w:r w:rsidR="00E35DE3">
        <w:rPr>
          <w:rFonts w:ascii="Times New Roman" w:hAnsi="Times New Roman" w:cs="Times New Roman"/>
          <w:lang w:eastAsia="zh-CN"/>
        </w:rPr>
        <w:fldChar w:fldCharType="end"/>
      </w:r>
      <w:r w:rsidR="00E35DE3" w:rsidRPr="00E35DE3">
        <w:rPr>
          <w:rFonts w:ascii="Times New Roman" w:hAnsi="Times New Roman" w:cs="Times New Roman"/>
          <w:lang w:eastAsia="zh-CN"/>
        </w:rPr>
        <w:t>.</w:t>
      </w:r>
      <w:r w:rsidRPr="00874395">
        <w:rPr>
          <w:rFonts w:ascii="Times New Roman" w:hAnsi="Times New Roman" w:cs="Times New Roman"/>
          <w:lang w:eastAsia="zh-CN"/>
        </w:rPr>
        <w:t xml:space="preserve"> </w:t>
      </w:r>
    </w:p>
    <w:p w14:paraId="0E54A971" w14:textId="26C936D5" w:rsidR="00E678BB" w:rsidRDefault="009C1B13" w:rsidP="000D14FA">
      <w:pPr>
        <w:spacing w:beforeLines="50" w:before="156" w:afterLines="50" w:after="156"/>
        <w:ind w:firstLine="420"/>
        <w:rPr>
          <w:rFonts w:ascii="Times New Roman" w:hAnsi="Times New Roman" w:cs="Times New Roman"/>
          <w:lang w:eastAsia="zh-CN"/>
        </w:rPr>
      </w:pPr>
      <w:r w:rsidRPr="001E7D2A">
        <w:rPr>
          <w:rFonts w:ascii="Times New Roman" w:hAnsi="Times New Roman" w:cs="Times New Roman"/>
          <w:lang w:eastAsia="zh-CN"/>
        </w:rPr>
        <w:t>Researchers</w:t>
      </w:r>
      <w:r>
        <w:rPr>
          <w:rFonts w:ascii="Times New Roman" w:hAnsi="Times New Roman" w:cs="Times New Roman"/>
          <w:lang w:eastAsia="zh-CN"/>
        </w:rPr>
        <w:t xml:space="preserve"> in</w:t>
      </w:r>
      <w:r w:rsidR="00874395" w:rsidRPr="00874395">
        <w:rPr>
          <w:rFonts w:ascii="Times New Roman" w:hAnsi="Times New Roman" w:cs="Times New Roman"/>
          <w:lang w:eastAsia="zh-CN"/>
        </w:rPr>
        <w:t xml:space="preserve"> sociology and physics provided insights </w:t>
      </w:r>
      <w:r>
        <w:rPr>
          <w:rFonts w:ascii="Times New Roman" w:hAnsi="Times New Roman" w:cs="Times New Roman"/>
          <w:lang w:eastAsia="zh-CN"/>
        </w:rPr>
        <w:t xml:space="preserve">into </w:t>
      </w:r>
      <w:r w:rsidR="00222299">
        <w:rPr>
          <w:rFonts w:ascii="Times New Roman" w:hAnsi="Times New Roman" w:cs="Times New Roman"/>
          <w:lang w:eastAsia="zh-CN"/>
        </w:rPr>
        <w:t>an alternative</w:t>
      </w:r>
      <w:r w:rsidR="00874395" w:rsidRPr="00874395">
        <w:rPr>
          <w:rFonts w:ascii="Times New Roman" w:hAnsi="Times New Roman" w:cs="Times New Roman"/>
          <w:lang w:eastAsia="zh-CN"/>
        </w:rPr>
        <w:t xml:space="preserve"> </w:t>
      </w:r>
      <w:r w:rsidR="00222299">
        <w:rPr>
          <w:rFonts w:ascii="Times New Roman" w:hAnsi="Times New Roman" w:cs="Times New Roman"/>
          <w:lang w:eastAsia="zh-CN"/>
        </w:rPr>
        <w:t xml:space="preserve">network structure that might </w:t>
      </w:r>
      <w:r w:rsidR="00D17ABE">
        <w:rPr>
          <w:rFonts w:ascii="Times New Roman" w:hAnsi="Times New Roman" w:cs="Times New Roman"/>
          <w:lang w:eastAsia="zh-CN"/>
        </w:rPr>
        <w:t xml:space="preserve">inform </w:t>
      </w:r>
      <w:r w:rsidR="00222299">
        <w:rPr>
          <w:rFonts w:ascii="Times New Roman" w:hAnsi="Times New Roman" w:cs="Times New Roman"/>
          <w:lang w:eastAsia="zh-CN"/>
        </w:rPr>
        <w:t>mental representations</w:t>
      </w:r>
      <w:r w:rsidR="00D17ABE">
        <w:rPr>
          <w:rFonts w:ascii="Times New Roman" w:hAnsi="Times New Roman" w:cs="Times New Roman"/>
          <w:lang w:eastAsia="zh-CN"/>
        </w:rPr>
        <w:t>: the small-world network</w:t>
      </w:r>
      <w:r w:rsidR="00874395" w:rsidRPr="00874395">
        <w:rPr>
          <w:rFonts w:ascii="Times New Roman" w:hAnsi="Times New Roman" w:cs="Times New Roman"/>
          <w:lang w:eastAsia="zh-CN"/>
        </w:rPr>
        <w:t xml:space="preserve">. In </w:t>
      </w:r>
      <w:r w:rsidR="00E35DE3">
        <w:rPr>
          <w:rFonts w:ascii="Times New Roman" w:hAnsi="Times New Roman" w:cs="Times New Roman" w:hint="eastAsia"/>
          <w:lang w:eastAsia="zh-CN"/>
        </w:rPr>
        <w:t xml:space="preserve">the </w:t>
      </w:r>
      <w:r w:rsidR="00874395" w:rsidRPr="00874395">
        <w:rPr>
          <w:rFonts w:ascii="Times New Roman" w:hAnsi="Times New Roman" w:cs="Times New Roman"/>
          <w:lang w:eastAsia="zh-CN"/>
        </w:rPr>
        <w:t xml:space="preserve">early </w:t>
      </w:r>
      <w:proofErr w:type="spellStart"/>
      <w:r w:rsidR="00874395" w:rsidRPr="00874395">
        <w:rPr>
          <w:rFonts w:ascii="Times New Roman" w:hAnsi="Times New Roman" w:cs="Times New Roman"/>
          <w:lang w:eastAsia="zh-CN"/>
        </w:rPr>
        <w:t>1960s</w:t>
      </w:r>
      <w:proofErr w:type="spellEnd"/>
      <w:r w:rsidR="00874395" w:rsidRPr="00874395">
        <w:rPr>
          <w:rFonts w:ascii="Times New Roman" w:hAnsi="Times New Roman" w:cs="Times New Roman"/>
          <w:lang w:eastAsia="zh-CN"/>
        </w:rPr>
        <w:t xml:space="preserve">, sociologist de Sola Pool and mathematician Kochen </w:t>
      </w:r>
      <w:r w:rsidR="00E35DE3">
        <w:rPr>
          <w:rFonts w:ascii="Times New Roman" w:hAnsi="Times New Roman" w:cs="Times New Roman" w:hint="eastAsia"/>
          <w:lang w:eastAsia="zh-CN"/>
        </w:rPr>
        <w:t>introduced</w:t>
      </w:r>
      <w:r w:rsidR="00874395" w:rsidRPr="00874395">
        <w:rPr>
          <w:rFonts w:ascii="Times New Roman" w:hAnsi="Times New Roman" w:cs="Times New Roman"/>
          <w:lang w:eastAsia="zh-CN"/>
        </w:rPr>
        <w:t xml:space="preserve"> the concept of </w:t>
      </w:r>
      <w:r w:rsidR="00E35DE3">
        <w:rPr>
          <w:rFonts w:ascii="Times New Roman" w:hAnsi="Times New Roman" w:cs="Times New Roman"/>
          <w:lang w:eastAsia="zh-CN"/>
        </w:rPr>
        <w:t>“</w:t>
      </w:r>
      <w:r w:rsidR="00874395" w:rsidRPr="00874395">
        <w:rPr>
          <w:rFonts w:ascii="Times New Roman" w:hAnsi="Times New Roman" w:cs="Times New Roman"/>
          <w:lang w:eastAsia="zh-CN"/>
        </w:rPr>
        <w:t>small world</w:t>
      </w:r>
      <w:r w:rsidR="00E35DE3">
        <w:rPr>
          <w:rFonts w:ascii="Times New Roman" w:hAnsi="Times New Roman" w:cs="Times New Roman"/>
          <w:lang w:eastAsia="zh-CN"/>
        </w:rPr>
        <w:t>”</w:t>
      </w:r>
      <w:r w:rsidR="00874395" w:rsidRPr="00874395">
        <w:rPr>
          <w:rFonts w:ascii="Times New Roman" w:hAnsi="Times New Roman" w:cs="Times New Roman"/>
          <w:lang w:eastAsia="zh-CN"/>
        </w:rPr>
        <w:t xml:space="preserve"> in their analysis of social </w:t>
      </w:r>
      <w:proofErr w:type="spellStart"/>
      <w:r w:rsidR="00874395" w:rsidRPr="00874395">
        <w:rPr>
          <w:rFonts w:ascii="Times New Roman" w:hAnsi="Times New Roman" w:cs="Times New Roman"/>
          <w:lang w:eastAsia="zh-CN"/>
        </w:rPr>
        <w:t>connections</w:t>
      </w:r>
      <w:r w:rsidR="00E35DE3">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{"citationID":"uU60dkof","properties":{"formattedCitation":"\\super 67\\nosupersub{}","plainCitation":"67","noteIndex":0},"citationItems":[{"id":637627,"uris":["http://zotero.org/users/6113531/items/HFLWD2G4"],"itemData":{"id":637627,"type":"article-journal","container-title":"Social networks","issue":"1","note":"publisher: Elsevier","page":"5–51","source":"Google Scholar","title":"Contacts and influence","volume":"1","author":[{"family":"Sola Pool","given":"Ithiel","non-dropping-particle":"de"},{"family":"Kochen","given":"Manfred"}],"issued":{"date-parts":[["1978"]]},"citation-key":"deSolaPoolContactsinfluence1978"}}],"schema":"https://github.com/citation-style-language/schema/raw/master/csl-citation.json"} </w:instrText>
      </w:r>
      <w:r w:rsidR="00E35DE3">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67</w:t>
      </w:r>
      <w:proofErr w:type="spellEnd"/>
      <w:r w:rsidR="00E35DE3">
        <w:rPr>
          <w:rFonts w:ascii="Times New Roman" w:hAnsi="Times New Roman" w:cs="Times New Roman"/>
          <w:lang w:eastAsia="zh-CN"/>
        </w:rPr>
        <w:fldChar w:fldCharType="end"/>
      </w:r>
      <w:r w:rsidR="00874395" w:rsidRPr="00874395">
        <w:rPr>
          <w:rFonts w:ascii="Times New Roman" w:hAnsi="Times New Roman" w:cs="Times New Roman"/>
          <w:lang w:eastAsia="zh-CN"/>
        </w:rPr>
        <w:t xml:space="preserve">. </w:t>
      </w:r>
      <w:r w:rsidR="00457860">
        <w:rPr>
          <w:rFonts w:ascii="Times New Roman" w:hAnsi="Times New Roman" w:cs="Times New Roman" w:hint="eastAsia"/>
          <w:lang w:eastAsia="zh-CN"/>
        </w:rPr>
        <w:t>T</w:t>
      </w:r>
      <w:r w:rsidR="00874395" w:rsidRPr="00874395">
        <w:rPr>
          <w:rFonts w:ascii="Times New Roman" w:hAnsi="Times New Roman" w:cs="Times New Roman"/>
          <w:lang w:eastAsia="zh-CN"/>
        </w:rPr>
        <w:t>he</w:t>
      </w:r>
      <w:r w:rsidR="00457860">
        <w:rPr>
          <w:rFonts w:ascii="Times New Roman" w:hAnsi="Times New Roman" w:cs="Times New Roman" w:hint="eastAsia"/>
          <w:lang w:eastAsia="zh-CN"/>
        </w:rPr>
        <w:t xml:space="preserve">ir </w:t>
      </w:r>
      <w:r w:rsidR="00874395" w:rsidRPr="00874395">
        <w:rPr>
          <w:rFonts w:ascii="Times New Roman" w:hAnsi="Times New Roman" w:cs="Times New Roman"/>
          <w:lang w:eastAsia="zh-CN"/>
        </w:rPr>
        <w:t xml:space="preserve">manuscript has been widely circulated and inspired the famous small-world experiment by </w:t>
      </w:r>
      <w:proofErr w:type="spellStart"/>
      <w:r w:rsidR="00874395" w:rsidRPr="00874395">
        <w:rPr>
          <w:rFonts w:ascii="Times New Roman" w:hAnsi="Times New Roman" w:cs="Times New Roman"/>
          <w:lang w:eastAsia="zh-CN"/>
        </w:rPr>
        <w:t>Milgram</w:t>
      </w:r>
      <w:r w:rsidR="00E35DE3">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{"citationID":"44T5UtPq","properties":{"formattedCitation":"\\super 68\\nosupersub{}","plainCitation":"68","noteIndex":0},"citationItems":[{"id":637629,"uris":["http://zotero.org/users/6113531/items/IYR3IW8B"],"itemData":{"id":637629,"type":"article-journal","container-title":"Psychology today","issue":"1","note":"publisher: New York","page":"60–67","source":"Google Scholar","title":"The small world problem","volume":"2","author":[{"family":"Milgram","given":"Stanley"}],"issued":{"date-parts":[["1967"]]},"citation-key":"Milgramsmallworldproblem1967"}}],"schema":"https://github.com/citation-style-language/schema/raw/master/csl-citation.json"} </w:instrText>
      </w:r>
      <w:r w:rsidR="00E35DE3">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68</w:t>
      </w:r>
      <w:proofErr w:type="spellEnd"/>
      <w:r w:rsidR="00E35DE3">
        <w:rPr>
          <w:rFonts w:ascii="Times New Roman" w:hAnsi="Times New Roman" w:cs="Times New Roman"/>
          <w:lang w:eastAsia="zh-CN"/>
        </w:rPr>
        <w:fldChar w:fldCharType="end"/>
      </w:r>
      <w:r w:rsidR="00874395" w:rsidRPr="00874395">
        <w:rPr>
          <w:rFonts w:ascii="Times New Roman" w:hAnsi="Times New Roman" w:cs="Times New Roman"/>
          <w:lang w:eastAsia="zh-CN"/>
        </w:rPr>
        <w:t xml:space="preserve">. </w:t>
      </w:r>
      <w:r w:rsidR="00975E75" w:rsidRPr="00975E75">
        <w:rPr>
          <w:rFonts w:ascii="Times New Roman" w:hAnsi="Times New Roman" w:cs="Times New Roman"/>
          <w:lang w:eastAsia="zh-CN"/>
        </w:rPr>
        <w:t>The central idea, popularized by playwright John Guare as “six degrees of separation,” posits that anyone in a social network can be reached through a few intermediary connections.</w:t>
      </w:r>
      <w:r w:rsidR="00874395" w:rsidRPr="00874395">
        <w:rPr>
          <w:rFonts w:ascii="Times New Roman" w:hAnsi="Times New Roman" w:cs="Times New Roman"/>
          <w:lang w:eastAsia="zh-CN"/>
        </w:rPr>
        <w:t xml:space="preserve"> </w:t>
      </w:r>
    </w:p>
    <w:p w14:paraId="71788F86" w14:textId="531F0162" w:rsidR="0028606F" w:rsidRPr="00874395" w:rsidRDefault="00874395" w:rsidP="000D14FA">
      <w:pPr>
        <w:spacing w:beforeLines="50" w:before="156" w:afterLines="50" w:after="156"/>
        <w:ind w:firstLine="420"/>
        <w:rPr>
          <w:rFonts w:ascii="Times New Roman" w:hAnsi="Times New Roman" w:cs="Times New Roman"/>
          <w:lang w:eastAsia="zh-CN"/>
        </w:rPr>
      </w:pPr>
      <w:r w:rsidRPr="00874395">
        <w:rPr>
          <w:rFonts w:ascii="Times New Roman" w:hAnsi="Times New Roman" w:cs="Times New Roman"/>
          <w:lang w:eastAsia="zh-CN"/>
        </w:rPr>
        <w:t xml:space="preserve">Meanwhile, </w:t>
      </w:r>
      <w:r w:rsidR="00975E75" w:rsidRPr="00975E75">
        <w:rPr>
          <w:rFonts w:ascii="Times New Roman" w:hAnsi="Times New Roman" w:cs="Times New Roman"/>
          <w:lang w:eastAsia="zh-CN"/>
        </w:rPr>
        <w:t xml:space="preserve">in a separate line of work unknown to sociologists at the time, Erdős and Rényi developed a random graph </w:t>
      </w:r>
      <w:proofErr w:type="spellStart"/>
      <w:r w:rsidR="00975E75" w:rsidRPr="00975E75">
        <w:rPr>
          <w:rFonts w:ascii="Times New Roman" w:hAnsi="Times New Roman" w:cs="Times New Roman"/>
          <w:lang w:eastAsia="zh-CN"/>
        </w:rPr>
        <w:t>model</w:t>
      </w:r>
      <w:r w:rsidR="00975E75">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{"citationID":"cwvS4rs0","properties":{"formattedCitation":"\\super 69\\nosupersub{}","plainCitation":"69","noteIndex":0},"citationItems":[{"id":637631,"uris":["http://zotero.org/users/6113531/items/E2DP9YY3"],"itemData":{"id":637631,"type":"article-journal","collection-title":"5","container-title":"The Structure and Dynamics of Networks","note":"DOI: 10.1515/9781400841356.38","page":"38-82","source":"Crossref","title":"On the evolution of random graphs","volume":"17","contributor":[{"family":"Erdös","given":"P."},{"family":"Rényi","given":"A."}],"issued":{"date-parts":[["1960"]]},"citation-key":"Erdösevolutionrandomgraphs1960"}}],"schema":"https://github.com/citation-style-language/schema/raw/master/csl-citation.json"} </w:instrText>
      </w:r>
      <w:r w:rsidR="00975E75">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69</w:t>
      </w:r>
      <w:proofErr w:type="spellEnd"/>
      <w:r w:rsidR="00975E75">
        <w:rPr>
          <w:rFonts w:ascii="Times New Roman" w:hAnsi="Times New Roman" w:cs="Times New Roman"/>
          <w:lang w:eastAsia="zh-CN"/>
        </w:rPr>
        <w:fldChar w:fldCharType="end"/>
      </w:r>
      <w:r w:rsidR="00975E75" w:rsidRPr="00975E75">
        <w:rPr>
          <w:rFonts w:ascii="Times New Roman" w:hAnsi="Times New Roman" w:cs="Times New Roman"/>
          <w:lang w:eastAsia="zh-CN"/>
        </w:rPr>
        <w:t xml:space="preserve">. </w:t>
      </w:r>
      <w:r w:rsidR="00975E75" w:rsidRPr="00AF7B12">
        <w:rPr>
          <w:rFonts w:ascii="Times New Roman" w:hAnsi="Times New Roman" w:cs="Times New Roman"/>
          <w:lang w:eastAsia="zh-CN"/>
        </w:rPr>
        <w:t xml:space="preserve">They showed that </w:t>
      </w:r>
      <w:r w:rsidR="00D17ABE">
        <w:rPr>
          <w:rFonts w:ascii="Times New Roman" w:hAnsi="Times New Roman" w:cs="Times New Roman"/>
          <w:lang w:eastAsia="zh-CN"/>
        </w:rPr>
        <w:t>when the average number of connections per node</w:t>
      </w:r>
      <w:r w:rsidR="00975E75" w:rsidRPr="00AF7B12">
        <w:rPr>
          <w:rFonts w:ascii="Times New Roman" w:hAnsi="Times New Roman" w:cs="Times New Roman"/>
          <w:lang w:eastAsia="zh-CN"/>
        </w:rPr>
        <w:t xml:space="preserve"> </w:t>
      </w:r>
      <w:r w:rsidR="00D17ABE">
        <w:rPr>
          <w:rFonts w:ascii="Times New Roman" w:hAnsi="Times New Roman" w:cs="Times New Roman"/>
          <w:lang w:eastAsia="zh-CN"/>
        </w:rPr>
        <w:t xml:space="preserve">in this network </w:t>
      </w:r>
      <w:r w:rsidR="00975E75" w:rsidRPr="00AF7B12">
        <w:rPr>
          <w:rFonts w:ascii="Times New Roman" w:hAnsi="Times New Roman" w:cs="Times New Roman"/>
          <w:lang w:eastAsia="zh-CN"/>
        </w:rPr>
        <w:t>increases</w:t>
      </w:r>
      <w:r w:rsidR="00D17ABE">
        <w:rPr>
          <w:rFonts w:ascii="Times New Roman" w:hAnsi="Times New Roman" w:cs="Times New Roman"/>
          <w:lang w:eastAsia="zh-CN"/>
        </w:rPr>
        <w:t xml:space="preserve"> beyond a certain threshold</w:t>
      </w:r>
      <w:r w:rsidR="00975E75" w:rsidRPr="00AF7B12">
        <w:rPr>
          <w:rFonts w:ascii="Times New Roman" w:hAnsi="Times New Roman" w:cs="Times New Roman"/>
          <w:lang w:eastAsia="zh-CN"/>
        </w:rPr>
        <w:t xml:space="preserve">, a </w:t>
      </w:r>
      <w:del w:id="107" w:author="Lu, Junsong" w:date="2025-08-21T08:06:00Z" w16du:dateUtc="2025-08-21T00:06:00Z">
        <w:r w:rsidR="00AF7B12" w:rsidRPr="00EF1F76" w:rsidDel="003157DC">
          <w:rPr>
            <w:rFonts w:ascii="Times New Roman" w:hAnsi="Times New Roman" w:cs="Times New Roman"/>
            <w:lang w:eastAsia="zh-CN"/>
          </w:rPr>
          <w:delText xml:space="preserve">large </w:delText>
        </w:r>
      </w:del>
      <w:ins w:id="108" w:author="Lu, Junsong" w:date="2025-08-21T08:06:00Z" w16du:dateUtc="2025-08-21T00:06:00Z">
        <w:r w:rsidR="003157DC">
          <w:rPr>
            <w:rFonts w:ascii="Times New Roman" w:hAnsi="Times New Roman" w:cs="Times New Roman" w:hint="eastAsia"/>
            <w:lang w:eastAsia="zh-CN"/>
          </w:rPr>
          <w:t>giant</w:t>
        </w:r>
      </w:ins>
      <w:ins w:id="109" w:author="Lu, Junsong" w:date="2025-08-21T08:07:00Z" w16du:dateUtc="2025-08-21T00:07:00Z">
        <w:r w:rsidR="003157DC">
          <w:rPr>
            <w:rFonts w:ascii="Times New Roman" w:hAnsi="Times New Roman" w:cs="Times New Roman" w:hint="eastAsia"/>
            <w:lang w:eastAsia="zh-CN"/>
          </w:rPr>
          <w:t xml:space="preserve"> component</w:t>
        </w:r>
      </w:ins>
      <w:ins w:id="110" w:author="Lu, Junsong" w:date="2025-08-21T08:10:00Z" w16du:dateUtc="2025-08-21T00:10:00Z">
        <w:r w:rsidR="00752D04">
          <w:rPr>
            <w:rFonts w:ascii="Times New Roman" w:hAnsi="Times New Roman" w:cs="Times New Roman" w:hint="eastAsia"/>
            <w:lang w:eastAsia="zh-CN"/>
          </w:rPr>
          <w:t xml:space="preserve"> </w:t>
        </w:r>
      </w:ins>
      <w:del w:id="111" w:author="Lu, Junsong" w:date="2025-08-21T08:06:00Z" w16du:dateUtc="2025-08-21T00:06:00Z">
        <w:r w:rsidR="00AF7B12" w:rsidRPr="00EF1F76" w:rsidDel="003157DC">
          <w:rPr>
            <w:rFonts w:ascii="Times New Roman" w:hAnsi="Times New Roman" w:cs="Times New Roman"/>
            <w:lang w:eastAsia="zh-CN"/>
          </w:rPr>
          <w:delText>cluster</w:delText>
        </w:r>
        <w:r w:rsidR="00975E75" w:rsidRPr="00AF7B12" w:rsidDel="003157DC">
          <w:rPr>
            <w:rFonts w:ascii="Times New Roman" w:hAnsi="Times New Roman" w:cs="Times New Roman"/>
            <w:lang w:eastAsia="zh-CN"/>
          </w:rPr>
          <w:delText xml:space="preserve"> </w:delText>
        </w:r>
      </w:del>
      <w:del w:id="112" w:author="Lu, Junsong" w:date="2025-08-21T08:07:00Z" w16du:dateUtc="2025-08-21T00:07:00Z">
        <w:r w:rsidR="00975E75" w:rsidRPr="00AF7B12" w:rsidDel="003157DC">
          <w:rPr>
            <w:rFonts w:ascii="Times New Roman" w:hAnsi="Times New Roman" w:cs="Times New Roman"/>
            <w:lang w:eastAsia="zh-CN"/>
          </w:rPr>
          <w:delText>e</w:delText>
        </w:r>
      </w:del>
      <w:del w:id="113" w:author="Lu, Junsong" w:date="2025-08-21T08:19:00Z" w16du:dateUtc="2025-08-21T00:19:00Z">
        <w:r w:rsidR="00975E75" w:rsidRPr="00AF7B12" w:rsidDel="006D4B14">
          <w:rPr>
            <w:rFonts w:ascii="Times New Roman" w:hAnsi="Times New Roman" w:cs="Times New Roman"/>
            <w:lang w:eastAsia="zh-CN"/>
          </w:rPr>
          <w:delText>merges</w:delText>
        </w:r>
      </w:del>
      <w:ins w:id="114" w:author="Lu, Junsong" w:date="2025-08-21T08:19:00Z" w16du:dateUtc="2025-08-21T00:19:00Z">
        <w:r w:rsidR="006D4B14" w:rsidRPr="00AF7B12">
          <w:rPr>
            <w:rFonts w:ascii="Times New Roman" w:hAnsi="Times New Roman" w:cs="Times New Roman"/>
            <w:lang w:eastAsia="zh-CN"/>
          </w:rPr>
          <w:t>emerges</w:t>
        </w:r>
      </w:ins>
      <w:del w:id="115" w:author="Lu, Junsong" w:date="2025-08-21T08:23:00Z" w16du:dateUtc="2025-08-21T00:23:00Z">
        <w:r w:rsidR="00975E75" w:rsidRPr="00AF7B12" w:rsidDel="006D4B14">
          <w:rPr>
            <w:rFonts w:ascii="Times New Roman" w:hAnsi="Times New Roman" w:cs="Times New Roman"/>
            <w:lang w:eastAsia="zh-CN"/>
          </w:rPr>
          <w:delText xml:space="preserve"> </w:delText>
        </w:r>
      </w:del>
      <w:ins w:id="116" w:author="Lu, Junsong" w:date="2025-08-21T08:23:00Z">
        <w:r w:rsidR="006D4B14" w:rsidRPr="006D4B14">
          <w:rPr>
            <w:rFonts w:ascii="Times New Roman" w:hAnsi="Times New Roman" w:cs="Times New Roman"/>
            <w:lang w:eastAsia="zh-CN"/>
          </w:rPr>
          <w:t xml:space="preserve">—an extensive cluster that </w:t>
        </w:r>
      </w:ins>
      <w:ins w:id="117" w:author="Lu, Junsong" w:date="2025-08-21T08:23:00Z" w16du:dateUtc="2025-08-21T00:23:00Z">
        <w:r w:rsidR="006D4B14">
          <w:rPr>
            <w:rFonts w:ascii="Times New Roman" w:hAnsi="Times New Roman" w:cs="Times New Roman" w:hint="eastAsia"/>
            <w:lang w:eastAsia="zh-CN"/>
          </w:rPr>
          <w:t>connects</w:t>
        </w:r>
      </w:ins>
      <w:ins w:id="118" w:author="Lu, Junsong" w:date="2025-08-21T08:23:00Z">
        <w:r w:rsidR="006D4B14" w:rsidRPr="006D4B14">
          <w:rPr>
            <w:rFonts w:ascii="Times New Roman" w:hAnsi="Times New Roman" w:cs="Times New Roman"/>
            <w:lang w:eastAsia="zh-CN"/>
          </w:rPr>
          <w:t xml:space="preserve"> the majority of nodes in the network</w:t>
        </w:r>
      </w:ins>
      <w:del w:id="119" w:author="Lu, Junsong" w:date="2025-08-21T08:23:00Z" w16du:dateUtc="2025-08-21T00:23:00Z">
        <w:r w:rsidR="00975E75" w:rsidRPr="00AF7B12" w:rsidDel="006D4B14">
          <w:rPr>
            <w:rFonts w:ascii="Times New Roman" w:hAnsi="Times New Roman" w:cs="Times New Roman"/>
            <w:lang w:eastAsia="zh-CN"/>
          </w:rPr>
          <w:delText>in which most nodes become interconnected</w:delText>
        </w:r>
      </w:del>
      <w:r w:rsidR="00975E75" w:rsidRPr="00AF7B12">
        <w:rPr>
          <w:rFonts w:ascii="Times New Roman" w:hAnsi="Times New Roman" w:cs="Times New Roman"/>
          <w:lang w:eastAsia="zh-CN"/>
        </w:rPr>
        <w:t xml:space="preserve">. </w:t>
      </w:r>
      <w:r w:rsidR="00AF7B12" w:rsidRPr="00EF1F76">
        <w:rPr>
          <w:rFonts w:ascii="Times New Roman" w:hAnsi="Times New Roman" w:cs="Times New Roman"/>
          <w:lang w:eastAsia="zh-CN"/>
        </w:rPr>
        <w:t>In this configuration, the</w:t>
      </w:r>
      <w:r w:rsidR="00975E75" w:rsidRPr="00AF7B12">
        <w:rPr>
          <w:rFonts w:ascii="Times New Roman" w:hAnsi="Times New Roman" w:cs="Times New Roman"/>
          <w:lang w:eastAsia="zh-CN"/>
        </w:rPr>
        <w:t xml:space="preserve"> </w:t>
      </w:r>
      <w:r w:rsidR="00975E75" w:rsidRPr="001E7D2A">
        <w:rPr>
          <w:rFonts w:ascii="Times New Roman" w:hAnsi="Times New Roman" w:cs="Times New Roman"/>
          <w:lang w:eastAsia="zh-CN"/>
        </w:rPr>
        <w:t>maximum distance between any two nodes</w:t>
      </w:r>
      <w:r w:rsidR="00AF7B12" w:rsidRPr="00EF1F76">
        <w:rPr>
          <w:rFonts w:ascii="Times New Roman" w:hAnsi="Times New Roman" w:cs="Times New Roman"/>
          <w:lang w:eastAsia="zh-CN"/>
        </w:rPr>
        <w:t xml:space="preserve"> (the network’s diameter) decreases sharply</w:t>
      </w:r>
      <w:r w:rsidRPr="001E7D2A">
        <w:rPr>
          <w:rFonts w:ascii="Times New Roman" w:hAnsi="Times New Roman" w:cs="Times New Roman"/>
          <w:lang w:eastAsia="zh-CN"/>
        </w:rPr>
        <w:t xml:space="preserve">. </w:t>
      </w:r>
      <w:r w:rsidR="00AF7B12" w:rsidRPr="001E7D2A">
        <w:rPr>
          <w:rFonts w:ascii="Times New Roman" w:hAnsi="Times New Roman" w:cs="Times New Roman"/>
          <w:lang w:eastAsia="zh-CN"/>
        </w:rPr>
        <w:t>Relative to the size of the</w:t>
      </w:r>
      <w:r w:rsidR="00AF7B12">
        <w:rPr>
          <w:rFonts w:ascii="Times New Roman" w:hAnsi="Times New Roman" w:cs="Times New Roman"/>
          <w:lang w:eastAsia="zh-CN"/>
        </w:rPr>
        <w:t xml:space="preserve"> network</w:t>
      </w:r>
      <w:r w:rsidR="00DC50FB">
        <w:rPr>
          <w:rFonts w:ascii="Times New Roman" w:hAnsi="Times New Roman" w:cs="Times New Roman"/>
          <w:lang w:eastAsia="zh-CN"/>
        </w:rPr>
        <w:t xml:space="preserve"> (the number of nodes)</w:t>
      </w:r>
      <w:r w:rsidR="00AF7B12">
        <w:rPr>
          <w:rFonts w:ascii="Times New Roman" w:hAnsi="Times New Roman" w:cs="Times New Roman"/>
          <w:lang w:eastAsia="zh-CN"/>
        </w:rPr>
        <w:t xml:space="preserve">, this diameter becomes so small that nearly </w:t>
      </w:r>
      <w:proofErr w:type="gramStart"/>
      <w:r w:rsidR="00AF7B12">
        <w:rPr>
          <w:rFonts w:ascii="Times New Roman" w:hAnsi="Times New Roman" w:cs="Times New Roman"/>
          <w:lang w:eastAsia="zh-CN"/>
        </w:rPr>
        <w:t>any</w:t>
      </w:r>
      <w:proofErr w:type="gramEnd"/>
      <w:r w:rsidR="00AF7B12">
        <w:rPr>
          <w:rFonts w:ascii="Times New Roman" w:hAnsi="Times New Roman" w:cs="Times New Roman"/>
          <w:lang w:eastAsia="zh-CN"/>
        </w:rPr>
        <w:t xml:space="preserve"> two nodes become connected through only a few steps.</w:t>
      </w:r>
      <w:r w:rsidR="00E678BB">
        <w:rPr>
          <w:rFonts w:ascii="Times New Roman" w:hAnsi="Times New Roman" w:cs="Times New Roman"/>
          <w:lang w:eastAsia="zh-CN"/>
        </w:rPr>
        <w:t xml:space="preserve"> </w:t>
      </w:r>
      <w:commentRangeStart w:id="120"/>
      <w:commentRangeStart w:id="121"/>
      <w:r w:rsidR="0028606F" w:rsidRPr="0028606F">
        <w:rPr>
          <w:rFonts w:ascii="Times New Roman" w:hAnsi="Times New Roman" w:cs="Times New Roman"/>
          <w:lang w:eastAsia="zh-CN"/>
        </w:rPr>
        <w:t>Th</w:t>
      </w:r>
      <w:r w:rsidR="00DC50FB">
        <w:rPr>
          <w:rFonts w:ascii="Times New Roman" w:hAnsi="Times New Roman" w:cs="Times New Roman"/>
          <w:lang w:eastAsia="zh-CN"/>
        </w:rPr>
        <w:t>is</w:t>
      </w:r>
      <w:r w:rsidR="0028606F" w:rsidRPr="0028606F">
        <w:rPr>
          <w:rFonts w:ascii="Times New Roman" w:hAnsi="Times New Roman" w:cs="Times New Roman"/>
          <w:lang w:eastAsia="zh-CN"/>
        </w:rPr>
        <w:t xml:space="preserve"> random graph model </w:t>
      </w:r>
      <w:r w:rsidR="00D17ABE">
        <w:rPr>
          <w:rFonts w:ascii="Times New Roman" w:hAnsi="Times New Roman" w:cs="Times New Roman"/>
          <w:lang w:eastAsia="zh-CN"/>
        </w:rPr>
        <w:t>provides a useful demonstration of how small-world properties can arise once a network becomes sufficiently connected</w:t>
      </w:r>
      <w:r w:rsidR="0028606F" w:rsidRPr="0028606F">
        <w:rPr>
          <w:rFonts w:ascii="Times New Roman" w:hAnsi="Times New Roman" w:cs="Times New Roman"/>
          <w:lang w:eastAsia="zh-CN"/>
        </w:rPr>
        <w:t xml:space="preserve">. </w:t>
      </w:r>
      <w:commentRangeEnd w:id="120"/>
      <w:r w:rsidR="00A23293">
        <w:rPr>
          <w:rStyle w:val="af3"/>
        </w:rPr>
        <w:commentReference w:id="120"/>
      </w:r>
      <w:commentRangeEnd w:id="121"/>
      <w:r w:rsidR="00361F25">
        <w:rPr>
          <w:rStyle w:val="af3"/>
        </w:rPr>
        <w:commentReference w:id="121"/>
      </w:r>
    </w:p>
    <w:p w14:paraId="5A296EE4" w14:textId="55BBD87D" w:rsidR="00543E43" w:rsidRDefault="006D4B14" w:rsidP="000D14FA">
      <w:pPr>
        <w:spacing w:beforeLines="50" w:before="156" w:afterLines="50" w:after="156"/>
        <w:ind w:firstLine="420"/>
        <w:rPr>
          <w:rFonts w:ascii="Times New Roman" w:hAnsi="Times New Roman" w:cs="Times New Roman"/>
          <w:lang w:eastAsia="zh-CN"/>
        </w:rPr>
      </w:pPr>
      <w:ins w:id="122" w:author="Lu, Junsong" w:date="2025-08-21T08:27:00Z">
        <w:r w:rsidRPr="006D4B14">
          <w:rPr>
            <w:rFonts w:ascii="Times New Roman" w:hAnsi="Times New Roman" w:cs="Times New Roman"/>
            <w:lang w:eastAsia="zh-CN"/>
          </w:rPr>
          <w:t>While informative, the random graph model assumes connections between nodes are formed randomly, typically resulting in a Poisson degree distribution</w:t>
        </w:r>
      </w:ins>
      <w:ins w:id="123" w:author="Lu, Junsong" w:date="2025-08-21T08:27:00Z" w16du:dateUtc="2025-08-21T00:27:00Z">
        <w:r>
          <w:rPr>
            <w:rFonts w:ascii="Times New Roman" w:hAnsi="Times New Roman" w:cs="Times New Roman" w:hint="eastAsia"/>
            <w:lang w:eastAsia="zh-CN"/>
          </w:rPr>
          <w:t>.</w:t>
        </w:r>
      </w:ins>
      <w:del w:id="124" w:author="Lu, Junsong" w:date="2025-08-21T08:27:00Z" w16du:dateUtc="2025-08-21T00:27:00Z">
        <w:r w:rsidR="0026172B" w:rsidDel="006D4B14">
          <w:rPr>
            <w:rFonts w:ascii="Times New Roman" w:hAnsi="Times New Roman" w:cs="Times New Roman"/>
            <w:lang w:eastAsia="zh-CN"/>
          </w:rPr>
          <w:delText>While informative, t</w:delText>
        </w:r>
        <w:r w:rsidR="00A23293" w:rsidDel="006D4B14">
          <w:rPr>
            <w:rFonts w:ascii="Times New Roman" w:hAnsi="Times New Roman" w:cs="Times New Roman"/>
            <w:lang w:eastAsia="zh-CN"/>
          </w:rPr>
          <w:delText>he random graph model assumes that links between nodes are formed randomly</w:delText>
        </w:r>
        <w:r w:rsidR="0026172B" w:rsidDel="006D4B14">
          <w:rPr>
            <w:rFonts w:ascii="Times New Roman" w:hAnsi="Times New Roman" w:cs="Times New Roman"/>
            <w:lang w:eastAsia="zh-CN"/>
          </w:rPr>
          <w:delText xml:space="preserve"> (</w:delText>
        </w:r>
        <w:r w:rsidR="005726AF" w:rsidDel="006D4B14">
          <w:rPr>
            <w:rFonts w:ascii="Times New Roman" w:hAnsi="Times New Roman" w:cs="Times New Roman"/>
            <w:lang w:eastAsia="zh-CN"/>
          </w:rPr>
          <w:delText>typically</w:delText>
        </w:r>
        <w:r w:rsidR="00A23293" w:rsidDel="006D4B14">
          <w:rPr>
            <w:rFonts w:ascii="Times New Roman" w:hAnsi="Times New Roman" w:cs="Times New Roman"/>
            <w:lang w:eastAsia="zh-CN"/>
          </w:rPr>
          <w:delText xml:space="preserve"> following a Poisson degree distribution</w:delText>
        </w:r>
        <w:r w:rsidR="0026172B" w:rsidDel="006D4B14">
          <w:rPr>
            <w:rFonts w:ascii="Times New Roman" w:hAnsi="Times New Roman" w:cs="Times New Roman"/>
            <w:lang w:eastAsia="zh-CN"/>
          </w:rPr>
          <w:delText>);</w:delText>
        </w:r>
      </w:del>
      <w:r w:rsidR="0026172B">
        <w:rPr>
          <w:rFonts w:ascii="Times New Roman" w:hAnsi="Times New Roman" w:cs="Times New Roman"/>
          <w:lang w:eastAsia="zh-CN"/>
        </w:rPr>
        <w:t xml:space="preserve"> </w:t>
      </w:r>
      <w:ins w:id="125" w:author="Lu, Junsong" w:date="2025-08-21T08:28:00Z">
        <w:r w:rsidR="00C71683" w:rsidRPr="00C71683">
          <w:rPr>
            <w:rFonts w:ascii="Times New Roman" w:hAnsi="Times New Roman" w:cs="Times New Roman"/>
            <w:lang w:eastAsia="zh-CN"/>
          </w:rPr>
          <w:t xml:space="preserve">However, this assumption often fails to capture real-world systems, where link formation is driven by non-random </w:t>
        </w:r>
        <w:proofErr w:type="spellStart"/>
        <w:r w:rsidR="00C71683" w:rsidRPr="00C71683">
          <w:rPr>
            <w:rFonts w:ascii="Times New Roman" w:hAnsi="Times New Roman" w:cs="Times New Roman"/>
            <w:lang w:eastAsia="zh-CN"/>
          </w:rPr>
          <w:t>mechanisms</w:t>
        </w:r>
      </w:ins>
      <w:del w:id="126" w:author="Lu, Junsong" w:date="2025-08-21T08:28:00Z" w16du:dateUtc="2025-08-21T00:28:00Z">
        <w:r w:rsidR="0026172B" w:rsidDel="00C71683">
          <w:rPr>
            <w:rFonts w:ascii="Times New Roman" w:hAnsi="Times New Roman" w:cs="Times New Roman"/>
            <w:lang w:eastAsia="zh-CN"/>
          </w:rPr>
          <w:delText xml:space="preserve">whereas, </w:delText>
        </w:r>
        <w:r w:rsidR="00D17ABE" w:rsidDel="00C71683">
          <w:rPr>
            <w:rFonts w:ascii="Times New Roman" w:hAnsi="Times New Roman" w:cs="Times New Roman"/>
            <w:lang w:eastAsia="zh-CN"/>
          </w:rPr>
          <w:delText>i</w:delText>
        </w:r>
        <w:r w:rsidR="00302AAB" w:rsidRPr="00302AAB" w:rsidDel="00C71683">
          <w:rPr>
            <w:rFonts w:ascii="Times New Roman" w:hAnsi="Times New Roman" w:cs="Times New Roman"/>
            <w:lang w:eastAsia="zh-CN"/>
          </w:rPr>
          <w:delText>n real-world systems</w:delText>
        </w:r>
        <w:r w:rsidR="00A23293" w:rsidDel="00C71683">
          <w:rPr>
            <w:rFonts w:ascii="Times New Roman" w:hAnsi="Times New Roman" w:cs="Times New Roman"/>
            <w:lang w:eastAsia="zh-CN"/>
          </w:rPr>
          <w:delText>, such as social networks of people,</w:delText>
        </w:r>
        <w:r w:rsidR="00BB4ACD" w:rsidDel="00C71683">
          <w:rPr>
            <w:rFonts w:ascii="Times New Roman" w:hAnsi="Times New Roman" w:cs="Times New Roman"/>
            <w:lang w:eastAsia="zh-CN"/>
          </w:rPr>
          <w:delText xml:space="preserve"> </w:delText>
        </w:r>
        <w:r w:rsidR="00A23293" w:rsidDel="00C71683">
          <w:rPr>
            <w:rFonts w:ascii="Times New Roman" w:hAnsi="Times New Roman" w:cs="Times New Roman"/>
            <w:lang w:eastAsia="zh-CN"/>
          </w:rPr>
          <w:delText>connections are not formed</w:delText>
        </w:r>
        <w:r w:rsidR="00302AAB" w:rsidRPr="00302AAB" w:rsidDel="00C71683">
          <w:rPr>
            <w:rFonts w:ascii="Times New Roman" w:hAnsi="Times New Roman" w:cs="Times New Roman"/>
            <w:lang w:eastAsia="zh-CN"/>
          </w:rPr>
          <w:delText xml:space="preserve"> randomly</w:delText>
        </w:r>
      </w:del>
      <w:r w:rsidR="00457860">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{"citationID":"3gbvmLqg","properties":{"formattedCitation":"\\super 70\\uc0\\u8211{}72\\nosupersub{}","plainCitation":"70–72","noteIndex":0},"citationItems":[{"id":634099,"uris":["http://zotero.org/users/6113531/items/Z3TQVY6X"],"itemData":{"id":634099,"type":"article-journal","container-title":"Science","language":"en","page":"509-512","source":"Zotero","title":"Emergence of Scaling in Random Networks","volume":"286","author":[{"family":"Barabasi","given":"Albert-Laszlo"},{"family":"Albert","given":"Reka"}],"issued":{"date-parts":[["1999"]]},"citation-key":"BarabasiEmergenceScalingRandom1999"}},{"id":634098,"uris":["http://zotero.org/users/6113531/items/I2XVZ5FK"],"itemData":{"id":634098,"type":"article-journal","abstract":"For decades, we tacitly assumed that the components of such complex systems as the cell, the society, or the Internet are randomly wired together. In the past decade, an avalanche of research has shown that many real networks, independent of their age, function, and scope, converge to similar architectures, a universality that allowed researchers from different disciplines to embrace network theory as a common paradigm. The decade-old discovery of scale-free networks was one of those events that had helped catalyze the emergence of network science, a new research field with its distinct set of challenges and accomplishments.","container-title":"Science","DOI":"10.1126/science.1173299","ISSN":"0036-8075, 1095-9203","issue":"5939","journalAbbreviation":"Science","language":"en","page":"412-413","source":"DOI.org (Crossref)","title":"Scale-Free Networks: A Decade and Beyond","title-short":"Scale-Free Networks","volume":"325","author":[{"family":"Barabási","given":"Albert-László"}],"issued":{"date-parts":[["2009",7,24]]},"citation-key":"BarabásiScaleFreeNetworksDecade2009"}},{"id":637633,"uris":["http://zotero.org/users/6113531/items/TBH5MWB4"],"itemData":{"id":637633,"type":"book","publisher":"Oxford university press","source":"Google Scholar","title":"Networks","URL":"https://www.google.com/books?hl=zh-CN&amp;lr=&amp;id=YdZjDwAAQBAJ&amp;oi=fnd&amp;pg=PP1&amp;dq=network+science+newman&amp;ots=V0KY-Hmbuy&amp;sig=MrBgIt_UTMeIPY9Ouww6sf2SzW0","author":[{"family":"Newman","given":"Mark"}],"accessed":{"date-parts":[["2025",7,10]]},"issued":{"date-parts":[["2018"]]},"citation-key":"NewmanNetworks2018"}}],"schema":"https://github.com/citation-style-language/schema/raw/master/csl-citation.json"} </w:instrText>
      </w:r>
      <w:r w:rsidR="00457860">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70</w:t>
      </w:r>
      <w:proofErr w:type="spellEnd"/>
      <w:r w:rsidR="004F3F75" w:rsidRPr="004F3F75">
        <w:rPr>
          <w:rFonts w:ascii="Times New Roman" w:hAnsi="Times New Roman" w:cs="Times New Roman"/>
          <w:vertAlign w:val="superscript"/>
        </w:rPr>
        <w:t>–72</w:t>
      </w:r>
      <w:r w:rsidR="00457860">
        <w:rPr>
          <w:rFonts w:ascii="Times New Roman" w:hAnsi="Times New Roman" w:cs="Times New Roman"/>
          <w:lang w:eastAsia="zh-CN"/>
        </w:rPr>
        <w:fldChar w:fldCharType="end"/>
      </w:r>
      <w:r w:rsidR="00302AAB" w:rsidRPr="00302AAB">
        <w:rPr>
          <w:rFonts w:ascii="Times New Roman" w:hAnsi="Times New Roman" w:cs="Times New Roman"/>
          <w:lang w:eastAsia="zh-CN"/>
        </w:rPr>
        <w:t>.</w:t>
      </w:r>
      <w:r w:rsidR="00457860">
        <w:rPr>
          <w:rFonts w:ascii="Times New Roman" w:hAnsi="Times New Roman" w:cs="Times New Roman" w:hint="eastAsia"/>
          <w:lang w:eastAsia="zh-CN"/>
        </w:rPr>
        <w:t xml:space="preserve"> </w:t>
      </w:r>
      <w:r w:rsidR="00A23293">
        <w:rPr>
          <w:rFonts w:ascii="Times New Roman" w:hAnsi="Times New Roman" w:cs="Times New Roman"/>
          <w:lang w:eastAsia="zh-CN"/>
        </w:rPr>
        <w:t xml:space="preserve">Instead, </w:t>
      </w:r>
      <w:r w:rsidR="00222299">
        <w:rPr>
          <w:rFonts w:ascii="Times New Roman" w:hAnsi="Times New Roman" w:cs="Times New Roman"/>
          <w:lang w:eastAsia="zh-CN"/>
        </w:rPr>
        <w:t>they</w:t>
      </w:r>
      <w:r w:rsidR="001227CB" w:rsidRPr="001227CB">
        <w:rPr>
          <w:rFonts w:ascii="Times New Roman" w:hAnsi="Times New Roman" w:cs="Times New Roman"/>
          <w:lang w:eastAsia="zh-CN"/>
        </w:rPr>
        <w:t xml:space="preserve"> often exhibit a power-law distribution</w:t>
      </w:r>
      <w:r w:rsidR="00A81309">
        <w:rPr>
          <w:rFonts w:ascii="Times New Roman" w:hAnsi="Times New Roman" w:cs="Times New Roman"/>
          <w:lang w:eastAsia="zh-CN"/>
        </w:rPr>
        <w:t>,</w:t>
      </w:r>
      <w:r w:rsidR="00222299">
        <w:rPr>
          <w:rFonts w:ascii="Times New Roman" w:hAnsi="Times New Roman" w:cs="Times New Roman"/>
          <w:lang w:eastAsia="zh-CN"/>
        </w:rPr>
        <w:t xml:space="preserve"> also</w:t>
      </w:r>
      <w:r w:rsidR="00A81309">
        <w:rPr>
          <w:rFonts w:ascii="Times New Roman" w:hAnsi="Times New Roman" w:cs="Times New Roman"/>
          <w:lang w:eastAsia="zh-CN"/>
        </w:rPr>
        <w:t xml:space="preserve"> known as</w:t>
      </w:r>
      <w:r w:rsidR="00222299">
        <w:rPr>
          <w:rFonts w:ascii="Times New Roman" w:hAnsi="Times New Roman" w:cs="Times New Roman"/>
          <w:lang w:eastAsia="zh-CN"/>
        </w:rPr>
        <w:t xml:space="preserve"> </w:t>
      </w:r>
      <w:proofErr w:type="gramStart"/>
      <w:r w:rsidR="00222299">
        <w:rPr>
          <w:rFonts w:ascii="Times New Roman" w:hAnsi="Times New Roman" w:cs="Times New Roman"/>
          <w:lang w:eastAsia="zh-CN"/>
        </w:rPr>
        <w:t>a scale</w:t>
      </w:r>
      <w:proofErr w:type="gramEnd"/>
      <w:r w:rsidR="00222299">
        <w:rPr>
          <w:rFonts w:ascii="Times New Roman" w:hAnsi="Times New Roman" w:cs="Times New Roman"/>
          <w:lang w:eastAsia="zh-CN"/>
        </w:rPr>
        <w:t>-free architecture</w:t>
      </w:r>
      <w:r w:rsidR="001227CB" w:rsidRPr="001227CB">
        <w:rPr>
          <w:rFonts w:ascii="Times New Roman" w:hAnsi="Times New Roman" w:cs="Times New Roman"/>
          <w:lang w:eastAsia="zh-CN"/>
        </w:rPr>
        <w:t xml:space="preserve">: a few nodes </w:t>
      </w:r>
      <w:r w:rsidR="00A81309">
        <w:rPr>
          <w:rFonts w:ascii="Times New Roman" w:hAnsi="Times New Roman" w:cs="Times New Roman"/>
          <w:lang w:eastAsia="zh-CN"/>
        </w:rPr>
        <w:t xml:space="preserve">(hubs) </w:t>
      </w:r>
      <w:r w:rsidR="001227CB" w:rsidRPr="001227CB">
        <w:rPr>
          <w:rFonts w:ascii="Times New Roman" w:hAnsi="Times New Roman" w:cs="Times New Roman"/>
          <w:lang w:eastAsia="zh-CN"/>
        </w:rPr>
        <w:t>have many connections, while most have few</w:t>
      </w:r>
      <w:ins w:id="127" w:author="Lu, Junsong" w:date="2025-08-26T16:40:00Z" w16du:dateUtc="2025-08-26T08:40:00Z">
        <w:r w:rsidR="00FB5B24">
          <w:rPr>
            <w:rFonts w:ascii="Times New Roman" w:hAnsi="Times New Roman" w:cs="Times New Roman" w:hint="eastAsia"/>
            <w:lang w:eastAsia="zh-CN"/>
          </w:rPr>
          <w:t xml:space="preserve"> (see Box 1 for more information)</w:t>
        </w:r>
      </w:ins>
      <w:r w:rsidR="001227CB" w:rsidRPr="001227CB">
        <w:rPr>
          <w:rFonts w:ascii="Times New Roman" w:hAnsi="Times New Roman" w:cs="Times New Roman"/>
          <w:lang w:eastAsia="zh-CN"/>
        </w:rPr>
        <w:t xml:space="preserve">. </w:t>
      </w:r>
      <w:r w:rsidR="00A81309">
        <w:rPr>
          <w:rFonts w:ascii="Times New Roman" w:hAnsi="Times New Roman" w:cs="Times New Roman"/>
          <w:lang w:eastAsia="zh-CN"/>
        </w:rPr>
        <w:t>This architecture commonly arises</w:t>
      </w:r>
      <w:r w:rsidR="001227CB" w:rsidRPr="001227CB">
        <w:rPr>
          <w:rFonts w:ascii="Times New Roman" w:hAnsi="Times New Roman" w:cs="Times New Roman"/>
          <w:lang w:eastAsia="zh-CN"/>
        </w:rPr>
        <w:t xml:space="preserve"> from two </w:t>
      </w:r>
      <w:r w:rsidR="00A81309">
        <w:rPr>
          <w:rFonts w:ascii="Times New Roman" w:hAnsi="Times New Roman" w:cs="Times New Roman"/>
          <w:lang w:eastAsia="zh-CN"/>
        </w:rPr>
        <w:t>generative</w:t>
      </w:r>
      <w:r w:rsidR="00A81309" w:rsidRPr="001227CB">
        <w:rPr>
          <w:rFonts w:ascii="Times New Roman" w:hAnsi="Times New Roman" w:cs="Times New Roman"/>
          <w:lang w:eastAsia="zh-CN"/>
        </w:rPr>
        <w:t xml:space="preserve"> </w:t>
      </w:r>
      <w:r w:rsidR="001227CB" w:rsidRPr="001227CB">
        <w:rPr>
          <w:rFonts w:ascii="Times New Roman" w:hAnsi="Times New Roman" w:cs="Times New Roman"/>
          <w:lang w:eastAsia="zh-CN"/>
        </w:rPr>
        <w:t>mechanisms</w:t>
      </w:r>
      <w:r w:rsidR="002748D6">
        <w:rPr>
          <w:rFonts w:ascii="Times New Roman" w:hAnsi="Times New Roman" w:cs="Times New Roman"/>
          <w:lang w:eastAsia="zh-CN"/>
        </w:rPr>
        <w:t xml:space="preserve"> observed in a range of real-world networks (</w:t>
      </w:r>
      <w:ins w:id="128" w:author="Lu, Junsong" w:date="2025-08-21T08:29:00Z" w16du:dateUtc="2025-08-21T00:29:00Z">
        <w:r w:rsidR="00C71683">
          <w:rPr>
            <w:rFonts w:ascii="Times New Roman" w:hAnsi="Times New Roman" w:cs="Times New Roman" w:hint="eastAsia"/>
            <w:lang w:eastAsia="zh-CN"/>
          </w:rPr>
          <w:t xml:space="preserve">e.g., </w:t>
        </w:r>
      </w:ins>
      <w:r w:rsidR="002748D6" w:rsidRPr="001227CB">
        <w:rPr>
          <w:rFonts w:ascii="Times New Roman" w:hAnsi="Times New Roman" w:cs="Times New Roman"/>
          <w:lang w:eastAsia="zh-CN"/>
        </w:rPr>
        <w:t>cellular networks, social structures, neural networks, and the Internet</w:t>
      </w:r>
      <w:r w:rsidR="002748D6">
        <w:rPr>
          <w:rFonts w:ascii="Times New Roman" w:hAnsi="Times New Roman" w:cs="Times New Roman"/>
          <w:lang w:eastAsia="zh-CN"/>
        </w:rPr>
        <w:t>)</w:t>
      </w:r>
      <w:r w:rsidR="002748D6">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{"citationID":"SCCh5dAm","properties":{"formattedCitation":"\\super 71\\nosupersub{}","plainCitation":"71","noteIndex":0},"citationItems":[{"id":634098,"uris":["http://zotero.org/users/6113531/items/I2XVZ5FK"],"itemData":{"id":634098,"type":"article-journal","abstract":"For decades, we tacitly assumed that the components of such complex systems as the cell, the society, or the Internet are randomly wired together. In the past decade, an avalanche of research has shown that many real networks, independent of their age, function, and scope, converge to similar architectures, a universality that allowed researchers from different disciplines to embrace network theory as a common paradigm. The decade-old discovery of scale-free networks was one of those events that had helped catalyze the emergence of network science, a new research field with its distinct set of challenges and accomplishments.","container-title":"Science","DOI":"10.1126/science.1173299","ISSN":"0036-8075, 1095-9203","issue":"5939","journalAbbreviation":"Science","language":"en","page":"412-413","source":"DOI.org (Crossref)","title":"Scale-Free Networks: A Decade and Beyond","title-short":"Scale-Free Networks","volume":"325","author":[{"family":"Barabási","given":"Albert-László"}],"issued":{"date-parts":[["2009",7,24]]},"citation-key":"BarabásiScaleFreeNetworksDecade2009"}}],"schema":"https://github.com/citation-style-language/schema/raw/master/csl-citation.json"} </w:instrText>
      </w:r>
      <w:r w:rsidR="002748D6">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71</w:t>
      </w:r>
      <w:r w:rsidR="002748D6">
        <w:rPr>
          <w:rFonts w:ascii="Times New Roman" w:hAnsi="Times New Roman" w:cs="Times New Roman"/>
          <w:lang w:eastAsia="zh-CN"/>
        </w:rPr>
        <w:fldChar w:fldCharType="end"/>
      </w:r>
      <w:r w:rsidR="001227CB" w:rsidRPr="001227CB">
        <w:rPr>
          <w:rFonts w:ascii="Times New Roman" w:hAnsi="Times New Roman" w:cs="Times New Roman"/>
          <w:lang w:eastAsia="zh-CN"/>
        </w:rPr>
        <w:t xml:space="preserve">: growth, whereby networks expand by adding new nodes, and preferential attachment, where new nodes are more likely to connect with already well-connected </w:t>
      </w:r>
      <w:proofErr w:type="spellStart"/>
      <w:r w:rsidR="001227CB" w:rsidRPr="001227CB">
        <w:rPr>
          <w:rFonts w:ascii="Times New Roman" w:hAnsi="Times New Roman" w:cs="Times New Roman"/>
          <w:lang w:eastAsia="zh-CN"/>
        </w:rPr>
        <w:t>ones</w:t>
      </w:r>
      <w:r w:rsidR="00457860">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{"citationID":"Nr8eu1o7","properties":{"formattedCitation":"\\super 70\\nosupersub{}","plainCitation":"70","noteIndex":0},"citationItems":[{"id":634099,"uris":["http://zotero.org/users/6113531/items/Z3TQVY6X"],"itemData":{"id":634099,"type":"article-journal","container-title":"Science","language":"en","page":"509-512","source":"Zotero","title":"Emergence of Scaling in Random Networks","volume":"286","author":[{"family":"Barabasi","given":"Albert-Laszlo"},{"family":"Albert","given":"Reka"}],"issued":{"date-parts":[["1999"]]},"citation-key":"BarabasiEmergenceScalingRandom1999"}}],"schema":"https://github.com/citation-style-language/schema/raw/master/csl-citation.json"} </w:instrText>
      </w:r>
      <w:r w:rsidR="00457860">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70</w:t>
      </w:r>
      <w:proofErr w:type="spellEnd"/>
      <w:r w:rsidR="00457860">
        <w:rPr>
          <w:rFonts w:ascii="Times New Roman" w:hAnsi="Times New Roman" w:cs="Times New Roman"/>
          <w:lang w:eastAsia="zh-CN"/>
        </w:rPr>
        <w:fldChar w:fldCharType="end"/>
      </w:r>
      <w:r w:rsidR="00EF3901">
        <w:rPr>
          <w:rFonts w:ascii="Times New Roman" w:hAnsi="Times New Roman" w:cs="Times New Roman" w:hint="eastAsia"/>
          <w:lang w:eastAsia="zh-CN"/>
        </w:rPr>
        <w:t xml:space="preserve"> (Fig</w:t>
      </w:r>
      <w:ins w:id="129" w:author="Lu, Junsong" w:date="2025-08-22T16:05:00Z" w16du:dateUtc="2025-08-22T08:05:00Z">
        <w:r w:rsidR="00CC4019">
          <w:rPr>
            <w:rFonts w:ascii="Times New Roman" w:hAnsi="Times New Roman" w:cs="Times New Roman" w:hint="eastAsia"/>
            <w:lang w:eastAsia="zh-CN"/>
          </w:rPr>
          <w:t>.</w:t>
        </w:r>
      </w:ins>
      <w:del w:id="130" w:author="Lu, Junsong" w:date="2025-08-22T16:05:00Z" w16du:dateUtc="2025-08-22T08:05:00Z">
        <w:r w:rsidR="00EF3901" w:rsidDel="00CC4019">
          <w:rPr>
            <w:rFonts w:ascii="Times New Roman" w:hAnsi="Times New Roman" w:cs="Times New Roman" w:hint="eastAsia"/>
            <w:lang w:eastAsia="zh-CN"/>
          </w:rPr>
          <w:delText>ure</w:delText>
        </w:r>
      </w:del>
      <w:r w:rsidR="00EF3901">
        <w:rPr>
          <w:rFonts w:ascii="Times New Roman" w:hAnsi="Times New Roman" w:cs="Times New Roman" w:hint="eastAsia"/>
          <w:lang w:eastAsia="zh-CN"/>
        </w:rPr>
        <w:t xml:space="preserve"> 1)</w:t>
      </w:r>
      <w:r w:rsidR="00874395" w:rsidRPr="00874395">
        <w:rPr>
          <w:rFonts w:ascii="Times New Roman" w:hAnsi="Times New Roman" w:cs="Times New Roman"/>
          <w:lang w:eastAsia="zh-CN"/>
        </w:rPr>
        <w:t>.</w:t>
      </w:r>
      <w:r w:rsidR="007D72A8">
        <w:rPr>
          <w:rFonts w:ascii="Times New Roman" w:hAnsi="Times New Roman" w:cs="Times New Roman"/>
          <w:lang w:eastAsia="zh-CN"/>
        </w:rPr>
        <w:t xml:space="preserve"> </w:t>
      </w:r>
      <w:r w:rsidR="002748D6">
        <w:rPr>
          <w:rFonts w:ascii="Times New Roman" w:hAnsi="Times New Roman" w:cs="Times New Roman"/>
          <w:lang w:eastAsia="zh-CN"/>
        </w:rPr>
        <w:t>These two mechanisms not only produce scale-free networks but also lead to small-world properties</w:t>
      </w:r>
      <w:ins w:id="131" w:author="Lu, Junsong" w:date="2025-08-26T16:47:00Z" w16du:dateUtc="2025-08-26T08:47:00Z">
        <w:r w:rsidR="00FB5B24">
          <w:rPr>
            <w:rFonts w:ascii="Times New Roman" w:hAnsi="Times New Roman" w:cs="Times New Roman" w:hint="eastAsia"/>
            <w:lang w:eastAsia="zh-CN"/>
          </w:rPr>
          <w:t xml:space="preserve"> (Box 2)</w:t>
        </w:r>
      </w:ins>
      <w:r w:rsidR="002748D6">
        <w:rPr>
          <w:rFonts w:ascii="Times New Roman" w:hAnsi="Times New Roman" w:cs="Times New Roman"/>
          <w:lang w:eastAsia="zh-CN"/>
        </w:rPr>
        <w:t xml:space="preserve">: hubs act as shortcuts that link distant parts of the network, drastically reducing the average path length between any two nodes. </w:t>
      </w:r>
    </w:p>
    <w:p w14:paraId="0EE22467" w14:textId="224535BA" w:rsidR="00063103" w:rsidRDefault="00543E43" w:rsidP="00543E43">
      <w:pPr>
        <w:spacing w:beforeLines="50" w:before="156" w:afterLines="50" w:after="156"/>
        <w:ind w:firstLine="420"/>
        <w:rPr>
          <w:rFonts w:ascii="Times New Roman" w:hAnsi="Times New Roman" w:cs="Times New Roman"/>
          <w:lang w:eastAsia="zh-CN"/>
        </w:rPr>
      </w:pPr>
      <w:del w:id="132" w:author="Lu, Junsong" w:date="2025-08-21T08:59:00Z" w16du:dateUtc="2025-08-21T00:59:00Z">
        <w:r w:rsidDel="0072269B">
          <w:rPr>
            <w:rFonts w:ascii="Times New Roman" w:hAnsi="Times New Roman" w:cs="Times New Roman"/>
            <w:noProof/>
            <w:lang w:eastAsia="zh-CN"/>
          </w:rPr>
          <w:lastRenderedPageBreak/>
          <w:drawing>
            <wp:inline distT="0" distB="0" distL="0" distR="0" wp14:anchorId="7B1F8487" wp14:editId="495B6CE5">
              <wp:extent cx="4326119" cy="3244850"/>
              <wp:effectExtent l="0" t="0" r="0" b="0"/>
              <wp:docPr id="1439456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6472" name="图片 14394564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8493" cy="3246631"/>
                      </a:xfrm>
                      <a:prstGeom prst="rect">
                        <a:avLst/>
                      </a:prstGeom>
                    </pic:spPr>
                  </pic:pic>
                </a:graphicData>
              </a:graphic>
            </wp:inline>
          </w:drawing>
        </w:r>
      </w:del>
      <w:ins w:id="133" w:author="Lu, Junsong" w:date="2025-08-21T08:59:00Z" w16du:dateUtc="2025-08-21T00:59:00Z">
        <w:r w:rsidR="0072269B">
          <w:rPr>
            <w:rFonts w:ascii="Times New Roman" w:hAnsi="Times New Roman" w:cs="Times New Roman"/>
            <w:noProof/>
            <w:lang w:eastAsia="zh-CN"/>
          </w:rPr>
          <w:drawing>
            <wp:inline distT="0" distB="0" distL="0" distR="0" wp14:anchorId="542AF6A9" wp14:editId="3060ED1F">
              <wp:extent cx="5274310" cy="3956050"/>
              <wp:effectExtent l="0" t="0" r="2540" b="6350"/>
              <wp:docPr id="289800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0286" name="图片 289800286"/>
                      <pic:cNvPicPr/>
                    </pic:nvPicPr>
                    <pic:blipFill>
                      <a:blip r:embed="rId14"/>
                      <a:stretch>
                        <a:fillRect/>
                      </a:stretch>
                    </pic:blipFill>
                    <pic:spPr>
                      <a:xfrm>
                        <a:off x="0" y="0"/>
                        <a:ext cx="5274310" cy="3956050"/>
                      </a:xfrm>
                      <a:prstGeom prst="rect">
                        <a:avLst/>
                      </a:prstGeom>
                    </pic:spPr>
                  </pic:pic>
                </a:graphicData>
              </a:graphic>
            </wp:inline>
          </w:drawing>
        </w:r>
      </w:ins>
    </w:p>
    <w:p w14:paraId="1C359460" w14:textId="2906460A" w:rsidR="00543E43" w:rsidRDefault="00543E43" w:rsidP="00543E43">
      <w:pPr>
        <w:pStyle w:val="af"/>
        <w:rPr>
          <w:rFonts w:ascii="Times New Roman" w:hAnsi="Times New Roman" w:cs="Times New Roman"/>
          <w:color w:val="000000"/>
          <w:kern w:val="2"/>
          <w:lang w:eastAsia="zh-CN"/>
        </w:rPr>
      </w:pPr>
      <w:commentRangeStart w:id="134"/>
      <w:commentRangeStart w:id="135"/>
      <w:r w:rsidRPr="004733C5">
        <w:rPr>
          <w:rFonts w:ascii="Times New Roman" w:hAnsi="Times New Roman" w:cs="Times New Roman"/>
          <w:b/>
          <w:bCs/>
          <w:color w:val="000000"/>
          <w:kern w:val="2"/>
          <w:lang w:eastAsia="zh-CN"/>
        </w:rPr>
        <w:t xml:space="preserve">Figure </w:t>
      </w:r>
      <w:r>
        <w:rPr>
          <w:rFonts w:ascii="Times New Roman" w:hAnsi="Times New Roman" w:cs="Times New Roman" w:hint="eastAsia"/>
          <w:b/>
          <w:bCs/>
          <w:color w:val="000000"/>
          <w:kern w:val="2"/>
          <w:lang w:eastAsia="zh-CN"/>
        </w:rPr>
        <w:t>1</w:t>
      </w:r>
      <w:commentRangeEnd w:id="134"/>
      <w:r w:rsidR="00BA0D96">
        <w:rPr>
          <w:rStyle w:val="af3"/>
        </w:rPr>
        <w:commentReference w:id="134"/>
      </w:r>
      <w:commentRangeEnd w:id="135"/>
      <w:r w:rsidR="0072269B">
        <w:rPr>
          <w:rStyle w:val="af3"/>
        </w:rPr>
        <w:commentReference w:id="135"/>
      </w:r>
      <w:r>
        <w:rPr>
          <w:rFonts w:ascii="Times New Roman" w:hAnsi="Times New Roman" w:cs="Times New Roman"/>
          <w:b/>
          <w:bCs/>
          <w:color w:val="000000"/>
          <w:kern w:val="2"/>
          <w:lang w:eastAsia="zh-CN"/>
        </w:rPr>
        <w:t xml:space="preserve">. </w:t>
      </w:r>
      <w:r w:rsidR="00D07F05" w:rsidRPr="00D07F05">
        <w:rPr>
          <w:rFonts w:ascii="Times New Roman" w:hAnsi="Times New Roman" w:cs="Times New Roman"/>
          <w:b/>
          <w:bCs/>
          <w:color w:val="000000"/>
          <w:kern w:val="2"/>
          <w:lang w:eastAsia="zh-CN"/>
        </w:rPr>
        <w:t xml:space="preserve">Evolution of the </w:t>
      </w:r>
      <w:proofErr w:type="spellStart"/>
      <w:r w:rsidR="00D07F05" w:rsidRPr="00D07F05">
        <w:rPr>
          <w:rFonts w:ascii="Times New Roman" w:hAnsi="Times New Roman" w:cs="Times New Roman"/>
          <w:b/>
          <w:bCs/>
          <w:color w:val="000000"/>
          <w:kern w:val="2"/>
          <w:lang w:eastAsia="zh-CN"/>
        </w:rPr>
        <w:t>Barabási</w:t>
      </w:r>
      <w:proofErr w:type="spellEnd"/>
      <w:r w:rsidR="00D07F05" w:rsidRPr="00D07F05">
        <w:rPr>
          <w:rFonts w:ascii="Times New Roman" w:hAnsi="Times New Roman" w:cs="Times New Roman"/>
          <w:b/>
          <w:bCs/>
          <w:color w:val="000000"/>
          <w:kern w:val="2"/>
          <w:lang w:eastAsia="zh-CN"/>
        </w:rPr>
        <w:t>-Albert Model</w:t>
      </w:r>
      <w:r>
        <w:rPr>
          <w:rFonts w:ascii="Times New Roman" w:hAnsi="Times New Roman" w:cs="Times New Roman"/>
          <w:b/>
          <w:bCs/>
          <w:color w:val="000000"/>
          <w:kern w:val="2"/>
          <w:lang w:eastAsia="zh-CN"/>
        </w:rPr>
        <w:t xml:space="preserve">. </w:t>
      </w:r>
      <w:r w:rsidR="005E174C">
        <w:rPr>
          <w:rFonts w:ascii="Times New Roman" w:hAnsi="Times New Roman" w:cs="Times New Roman"/>
          <w:color w:val="000000"/>
          <w:kern w:val="2"/>
          <w:lang w:eastAsia="zh-CN"/>
        </w:rPr>
        <w:t xml:space="preserve">Simulation of a growing network with 100 nodes, illustrating the two generative mechanisms of the </w:t>
      </w:r>
      <w:proofErr w:type="spellStart"/>
      <w:r w:rsidR="005E174C" w:rsidRPr="00EF1F76">
        <w:rPr>
          <w:rFonts w:ascii="Times New Roman" w:hAnsi="Times New Roman" w:cs="Times New Roman"/>
          <w:color w:val="000000"/>
          <w:kern w:val="2"/>
          <w:lang w:eastAsia="zh-CN"/>
        </w:rPr>
        <w:t>Barabási</w:t>
      </w:r>
      <w:proofErr w:type="spellEnd"/>
      <w:r w:rsidR="005E174C" w:rsidRPr="00EF1F76">
        <w:rPr>
          <w:rFonts w:ascii="Times New Roman" w:hAnsi="Times New Roman" w:cs="Times New Roman"/>
          <w:color w:val="000000"/>
          <w:kern w:val="2"/>
          <w:lang w:eastAsia="zh-CN"/>
        </w:rPr>
        <w:t>-Albert Model</w:t>
      </w:r>
      <w:r w:rsidR="005E174C">
        <w:rPr>
          <w:rFonts w:ascii="Times New Roman" w:hAnsi="Times New Roman" w:cs="Times New Roman"/>
          <w:color w:val="000000"/>
          <w:kern w:val="2"/>
          <w:lang w:eastAsia="zh-CN"/>
        </w:rPr>
        <w:t>: growth (a</w:t>
      </w:r>
      <w:r w:rsidR="00D07F05" w:rsidRPr="00D07F05">
        <w:rPr>
          <w:rFonts w:ascii="Times New Roman" w:hAnsi="Times New Roman" w:cs="Times New Roman"/>
          <w:color w:val="000000"/>
          <w:kern w:val="2"/>
          <w:lang w:eastAsia="zh-CN"/>
        </w:rPr>
        <w:t>t each time step, a new node is added to the network</w:t>
      </w:r>
      <w:r w:rsidR="005E174C">
        <w:rPr>
          <w:rFonts w:ascii="Times New Roman" w:hAnsi="Times New Roman" w:cs="Times New Roman"/>
          <w:color w:val="000000"/>
          <w:kern w:val="2"/>
          <w:lang w:eastAsia="zh-CN"/>
        </w:rPr>
        <w:t>)</w:t>
      </w:r>
      <w:r w:rsidR="00D07F05" w:rsidRPr="00D07F05">
        <w:rPr>
          <w:rFonts w:ascii="Times New Roman" w:hAnsi="Times New Roman" w:cs="Times New Roman"/>
          <w:color w:val="000000"/>
          <w:kern w:val="2"/>
          <w:lang w:eastAsia="zh-CN"/>
        </w:rPr>
        <w:t>,</w:t>
      </w:r>
      <w:r w:rsidR="005E174C">
        <w:rPr>
          <w:rFonts w:ascii="Times New Roman" w:hAnsi="Times New Roman" w:cs="Times New Roman"/>
          <w:color w:val="000000"/>
          <w:kern w:val="2"/>
          <w:lang w:eastAsia="zh-CN"/>
        </w:rPr>
        <w:t xml:space="preserve"> and preferential attachment (new nodes are more likely to connect to highly connected nodes).</w:t>
      </w:r>
      <w:r w:rsidR="00D07F05" w:rsidRPr="00D07F05">
        <w:rPr>
          <w:rFonts w:ascii="Times New Roman" w:hAnsi="Times New Roman" w:cs="Times New Roman"/>
          <w:color w:val="000000"/>
          <w:kern w:val="2"/>
          <w:lang w:eastAsia="zh-CN"/>
        </w:rPr>
        <w:t xml:space="preserve"> </w:t>
      </w:r>
      <w:r w:rsidR="005E174C">
        <w:rPr>
          <w:rFonts w:ascii="Times New Roman" w:hAnsi="Times New Roman" w:cs="Times New Roman"/>
          <w:color w:val="000000"/>
          <w:kern w:val="2"/>
          <w:lang w:eastAsia="zh-CN"/>
        </w:rPr>
        <w:t>E</w:t>
      </w:r>
      <w:r w:rsidR="00D07F05" w:rsidRPr="00D07F05">
        <w:rPr>
          <w:rFonts w:ascii="Times New Roman" w:hAnsi="Times New Roman" w:cs="Times New Roman"/>
          <w:color w:val="000000"/>
          <w:kern w:val="2"/>
          <w:lang w:eastAsia="zh-CN"/>
        </w:rPr>
        <w:t>ach</w:t>
      </w:r>
      <w:r w:rsidR="005E174C">
        <w:rPr>
          <w:rFonts w:ascii="Times New Roman" w:hAnsi="Times New Roman" w:cs="Times New Roman"/>
          <w:color w:val="000000"/>
          <w:kern w:val="2"/>
          <w:lang w:eastAsia="zh-CN"/>
        </w:rPr>
        <w:t xml:space="preserve"> new node forms</w:t>
      </w:r>
      <w:r w:rsidR="00D07F05" w:rsidRPr="00D07F05">
        <w:rPr>
          <w:rFonts w:ascii="Times New Roman" w:hAnsi="Times New Roman" w:cs="Times New Roman"/>
          <w:color w:val="000000"/>
          <w:kern w:val="2"/>
          <w:lang w:eastAsia="zh-CN"/>
        </w:rPr>
        <w:t xml:space="preserve"> two links to existing nodes</w:t>
      </w:r>
      <w:r w:rsidR="00CC661A">
        <w:rPr>
          <w:rFonts w:ascii="Times New Roman" w:hAnsi="Times New Roman" w:cs="Times New Roman"/>
          <w:color w:val="000000"/>
          <w:kern w:val="2"/>
          <w:lang w:eastAsia="zh-CN"/>
        </w:rPr>
        <w:t>. Over time</w:t>
      </w:r>
      <w:r w:rsidR="00D07F05" w:rsidRPr="00D07F05">
        <w:rPr>
          <w:rFonts w:ascii="Times New Roman" w:hAnsi="Times New Roman" w:cs="Times New Roman"/>
          <w:color w:val="000000"/>
          <w:kern w:val="2"/>
          <w:lang w:eastAsia="zh-CN"/>
        </w:rPr>
        <w:t xml:space="preserve"> (</w:t>
      </w:r>
      <w:r w:rsidR="00D07F05" w:rsidRPr="00D07F05">
        <w:rPr>
          <w:rFonts w:ascii="Times New Roman" w:hAnsi="Times New Roman" w:cs="Times New Roman"/>
          <w:i/>
          <w:iCs/>
          <w:color w:val="000000"/>
          <w:kern w:val="2"/>
          <w:lang w:eastAsia="zh-CN"/>
        </w:rPr>
        <w:t>t</w:t>
      </w:r>
      <w:r w:rsidR="00D07F05" w:rsidRPr="00D07F05">
        <w:rPr>
          <w:rFonts w:ascii="Times New Roman" w:hAnsi="Times New Roman" w:cs="Times New Roman"/>
          <w:color w:val="000000"/>
          <w:kern w:val="2"/>
          <w:lang w:eastAsia="zh-CN"/>
        </w:rPr>
        <w:t xml:space="preserve"> = 2, 3, 4, 5, 10, 20, 50, 100)</w:t>
      </w:r>
      <w:r w:rsidR="00CC661A">
        <w:rPr>
          <w:rFonts w:ascii="Times New Roman" w:hAnsi="Times New Roman" w:cs="Times New Roman"/>
          <w:color w:val="000000"/>
          <w:kern w:val="2"/>
          <w:lang w:eastAsia="zh-CN"/>
        </w:rPr>
        <w:t xml:space="preserve">, this generative process produces a scale-free architecture with a few highly connected hubs. These hubs act as shortcuts that drastically reduce the average path length between nodes, giving the network small-world properties. </w:t>
      </w:r>
    </w:p>
    <w:p w14:paraId="47DDE7A1" w14:textId="77777777" w:rsidR="00157411" w:rsidRDefault="00157411" w:rsidP="00543E43">
      <w:pPr>
        <w:pStyle w:val="af"/>
        <w:rPr>
          <w:ins w:id="136" w:author="Lu, Junsong" w:date="2025-08-26T16:48:00Z" w16du:dateUtc="2025-08-26T08:48:00Z"/>
          <w:rFonts w:ascii="Times New Roman" w:hAnsi="Times New Roman" w:cs="Times New Roman"/>
          <w:color w:val="000000"/>
          <w:kern w:val="2"/>
          <w:lang w:eastAsia="zh-CN"/>
        </w:rPr>
      </w:pPr>
    </w:p>
    <w:p w14:paraId="05A908C8" w14:textId="77777777" w:rsidR="00FB5B24" w:rsidRPr="00FB5B24" w:rsidRDefault="00FB5B24" w:rsidP="00FB5B24">
      <w:pPr>
        <w:pStyle w:val="af"/>
        <w:rPr>
          <w:ins w:id="137" w:author="Lu, Junsong" w:date="2025-08-26T16:48:00Z"/>
          <w:rFonts w:ascii="Times New Roman" w:hAnsi="Times New Roman" w:cs="Times New Roman"/>
          <w:color w:val="000000"/>
          <w:kern w:val="2"/>
          <w:lang w:eastAsia="zh-CN"/>
        </w:rPr>
      </w:pPr>
      <w:ins w:id="138" w:author="Lu, Junsong" w:date="2025-08-26T16:48:00Z">
        <w:r w:rsidRPr="00FB5B24">
          <w:rPr>
            <w:rFonts w:ascii="Times New Roman" w:hAnsi="Times New Roman" w:cs="Times New Roman"/>
            <w:b/>
            <w:bCs/>
            <w:color w:val="000000"/>
            <w:kern w:val="2"/>
            <w:lang w:eastAsia="zh-CN"/>
            <w:rPrChange w:id="139" w:author="Lu, Junsong" w:date="2025-08-26T16:48:00Z" w16du:dateUtc="2025-08-26T08:48:00Z">
              <w:rPr>
                <w:rFonts w:ascii="Times New Roman" w:hAnsi="Times New Roman" w:cs="Times New Roman"/>
                <w:color w:val="000000"/>
                <w:kern w:val="2"/>
                <w:lang w:eastAsia="zh-CN"/>
              </w:rPr>
            </w:rPrChange>
          </w:rPr>
          <w:t>Box</w:t>
        </w:r>
      </w:ins>
      <w:ins w:id="140" w:author="Lu, Junsong" w:date="2025-08-26T16:48:00Z" w16du:dateUtc="2025-08-26T08:48:00Z">
        <w:r w:rsidRPr="00FB5B24">
          <w:rPr>
            <w:rFonts w:ascii="Times New Roman" w:hAnsi="Times New Roman" w:cs="Times New Roman"/>
            <w:b/>
            <w:bCs/>
            <w:color w:val="000000"/>
            <w:kern w:val="2"/>
            <w:lang w:eastAsia="zh-CN"/>
            <w:rPrChange w:id="141" w:author="Lu, Junsong" w:date="2025-08-26T16:48:00Z" w16du:dateUtc="2025-08-26T08:48:00Z">
              <w:rPr>
                <w:rFonts w:ascii="Times New Roman" w:hAnsi="Times New Roman" w:cs="Times New Roman"/>
                <w:color w:val="000000"/>
                <w:kern w:val="2"/>
                <w:lang w:eastAsia="zh-CN"/>
              </w:rPr>
            </w:rPrChange>
          </w:rPr>
          <w:t xml:space="preserve"> </w:t>
        </w:r>
      </w:ins>
      <w:ins w:id="142" w:author="Lu, Junsong" w:date="2025-08-26T16:48:00Z">
        <w:r w:rsidRPr="00FB5B24">
          <w:rPr>
            <w:rFonts w:ascii="Times New Roman" w:hAnsi="Times New Roman" w:cs="Times New Roman"/>
            <w:b/>
            <w:bCs/>
            <w:color w:val="000000"/>
            <w:kern w:val="2"/>
            <w:lang w:eastAsia="zh-CN"/>
            <w:rPrChange w:id="143" w:author="Lu, Junsong" w:date="2025-08-26T16:48:00Z" w16du:dateUtc="2025-08-26T08:48:00Z">
              <w:rPr>
                <w:rFonts w:ascii="Times New Roman" w:hAnsi="Times New Roman" w:cs="Times New Roman"/>
                <w:color w:val="000000"/>
                <w:kern w:val="2"/>
                <w:lang w:eastAsia="zh-CN"/>
              </w:rPr>
            </w:rPrChange>
          </w:rPr>
          <w:t xml:space="preserve">1. Networks and </w:t>
        </w:r>
      </w:ins>
      <w:ins w:id="144" w:author="Lu, Junsong" w:date="2025-08-26T16:48:00Z" w16du:dateUtc="2025-08-26T08:48:00Z">
        <w:r>
          <w:rPr>
            <w:rFonts w:ascii="Times New Roman" w:hAnsi="Times New Roman" w:cs="Times New Roman" w:hint="eastAsia"/>
            <w:b/>
            <w:bCs/>
            <w:color w:val="000000"/>
            <w:kern w:val="2"/>
            <w:lang w:eastAsia="zh-CN"/>
          </w:rPr>
          <w:t>T</w:t>
        </w:r>
      </w:ins>
      <w:ins w:id="145" w:author="Lu, Junsong" w:date="2025-08-26T16:48:00Z">
        <w:r w:rsidRPr="00FB5B24">
          <w:rPr>
            <w:rFonts w:ascii="Times New Roman" w:hAnsi="Times New Roman" w:cs="Times New Roman"/>
            <w:b/>
            <w:bCs/>
            <w:color w:val="000000"/>
            <w:kern w:val="2"/>
            <w:lang w:eastAsia="zh-CN"/>
            <w:rPrChange w:id="146" w:author="Lu, Junsong" w:date="2025-08-26T16:48:00Z" w16du:dateUtc="2025-08-26T08:48:00Z">
              <w:rPr>
                <w:rFonts w:ascii="Times New Roman" w:hAnsi="Times New Roman" w:cs="Times New Roman"/>
                <w:color w:val="000000"/>
                <w:kern w:val="2"/>
                <w:lang w:eastAsia="zh-CN"/>
              </w:rPr>
            </w:rPrChange>
          </w:rPr>
          <w:t xml:space="preserve">heir </w:t>
        </w:r>
      </w:ins>
      <w:ins w:id="147" w:author="Lu, Junsong" w:date="2025-08-26T16:48:00Z" w16du:dateUtc="2025-08-26T08:48:00Z">
        <w:r>
          <w:rPr>
            <w:rFonts w:ascii="Times New Roman" w:hAnsi="Times New Roman" w:cs="Times New Roman" w:hint="eastAsia"/>
            <w:b/>
            <w:bCs/>
            <w:color w:val="000000"/>
            <w:kern w:val="2"/>
            <w:lang w:eastAsia="zh-CN"/>
          </w:rPr>
          <w:t>G</w:t>
        </w:r>
      </w:ins>
      <w:ins w:id="148" w:author="Lu, Junsong" w:date="2025-08-26T16:48:00Z">
        <w:r w:rsidRPr="00FB5B24">
          <w:rPr>
            <w:rFonts w:ascii="Times New Roman" w:hAnsi="Times New Roman" w:cs="Times New Roman"/>
            <w:b/>
            <w:bCs/>
            <w:color w:val="000000"/>
            <w:kern w:val="2"/>
            <w:lang w:eastAsia="zh-CN"/>
            <w:rPrChange w:id="149" w:author="Lu, Junsong" w:date="2025-08-26T16:48:00Z" w16du:dateUtc="2025-08-26T08:48:00Z">
              <w:rPr>
                <w:rFonts w:ascii="Times New Roman" w:hAnsi="Times New Roman" w:cs="Times New Roman"/>
                <w:color w:val="000000"/>
                <w:kern w:val="2"/>
                <w:lang w:eastAsia="zh-CN"/>
              </w:rPr>
            </w:rPrChange>
          </w:rPr>
          <w:t>enerative processes.</w:t>
        </w:r>
        <w:r w:rsidRPr="00FB5B24">
          <w:rPr>
            <w:rFonts w:ascii="Times New Roman" w:hAnsi="Times New Roman" w:cs="Times New Roman"/>
            <w:color w:val="000000"/>
            <w:kern w:val="2"/>
            <w:lang w:eastAsia="zh-CN"/>
          </w:rPr>
          <w:t xml:space="preserve"> At the heart of network science is the concept of a network, a collection of nodes connected by edges that represent relationships or interactions. Early work in network science focused on the random network, which assumes that edges are formed independently and uniformly at random between nodes. More technically, a random network is generated by first assuming a set of nodes and then, for each pair of nodes, sampling the presence of a link from a Bernoulli distribution. To contextualize this process in the setting of friendship formation in a classroom, it implies that any two students have a fixed probability of becoming friends. While random graphs capture some properties of real networks, such as short path lengths, they fail to reproduce the highly uneven connectivity observed in many natural and social systems.</w:t>
        </w:r>
      </w:ins>
    </w:p>
    <w:p w14:paraId="40C285BF" w14:textId="77777777" w:rsidR="00FB5B24" w:rsidRPr="00FB5B24" w:rsidRDefault="00FB5B24" w:rsidP="00FB5B24">
      <w:pPr>
        <w:pStyle w:val="af"/>
        <w:rPr>
          <w:ins w:id="150" w:author="Lu, Junsong" w:date="2025-08-26T16:48:00Z"/>
          <w:rFonts w:ascii="Times New Roman" w:hAnsi="Times New Roman" w:cs="Times New Roman"/>
          <w:color w:val="000000"/>
          <w:kern w:val="2"/>
          <w:lang w:eastAsia="zh-CN"/>
        </w:rPr>
      </w:pPr>
      <w:ins w:id="151" w:author="Lu, Junsong" w:date="2025-08-26T16:48:00Z">
        <w:r w:rsidRPr="00FB5B24">
          <w:rPr>
            <w:rFonts w:ascii="Times New Roman" w:hAnsi="Times New Roman" w:cs="Times New Roman"/>
            <w:color w:val="000000"/>
            <w:kern w:val="2"/>
            <w:lang w:eastAsia="zh-CN"/>
          </w:rPr>
          <w:lastRenderedPageBreak/>
          <w:t xml:space="preserve">Scale-free networks address this limitation by exhibiting a degree distribution that follows a power law. This distribution indicates that a few nodes, or hubs, have disproportionately many connections. In a random network, the degree of a randomly chosen node typically lies close to the average degree </w:t>
        </w:r>
        <w:r w:rsidRPr="00FB5B24">
          <w:rPr>
            <w:rFonts w:ascii="Cambria Math" w:hAnsi="Cambria Math" w:cs="Cambria Math"/>
            <w:color w:val="000000"/>
            <w:kern w:val="2"/>
            <w:lang w:eastAsia="zh-CN"/>
          </w:rPr>
          <w:t>⟨</w:t>
        </w:r>
        <w:r w:rsidRPr="00FB5B24">
          <w:rPr>
            <w:rFonts w:ascii="Times New Roman" w:hAnsi="Times New Roman" w:cs="Times New Roman"/>
            <w:color w:val="000000"/>
            <w:kern w:val="2"/>
            <w:lang w:eastAsia="zh-CN"/>
          </w:rPr>
          <w:t>k</w:t>
        </w:r>
        <w:r w:rsidRPr="00FB5B24">
          <w:rPr>
            <w:rFonts w:ascii="Cambria Math" w:hAnsi="Cambria Math" w:cs="Cambria Math"/>
            <w:color w:val="000000"/>
            <w:kern w:val="2"/>
            <w:lang w:eastAsia="zh-CN"/>
          </w:rPr>
          <w:t>⟩</w:t>
        </w:r>
        <w:r w:rsidRPr="00FB5B24">
          <w:rPr>
            <w:rFonts w:ascii="Times New Roman" w:hAnsi="Times New Roman" w:cs="Times New Roman"/>
            <w:color w:val="000000"/>
            <w:kern w:val="2"/>
            <w:lang w:eastAsia="zh-CN"/>
          </w:rPr>
          <w:t xml:space="preserve">, making </w:t>
        </w:r>
        <w:r w:rsidRPr="00FB5B24">
          <w:rPr>
            <w:rFonts w:ascii="Cambria Math" w:hAnsi="Cambria Math" w:cs="Cambria Math"/>
            <w:color w:val="000000"/>
            <w:kern w:val="2"/>
            <w:lang w:eastAsia="zh-CN"/>
          </w:rPr>
          <w:t>⟨</w:t>
        </w:r>
        <w:r w:rsidRPr="00FB5B24">
          <w:rPr>
            <w:rFonts w:ascii="Times New Roman" w:hAnsi="Times New Roman" w:cs="Times New Roman"/>
            <w:color w:val="000000"/>
            <w:kern w:val="2"/>
            <w:lang w:eastAsia="zh-CN"/>
          </w:rPr>
          <w:t>k</w:t>
        </w:r>
        <w:r w:rsidRPr="00FB5B24">
          <w:rPr>
            <w:rFonts w:ascii="Cambria Math" w:hAnsi="Cambria Math" w:cs="Cambria Math"/>
            <w:color w:val="000000"/>
            <w:kern w:val="2"/>
            <w:lang w:eastAsia="zh-CN"/>
          </w:rPr>
          <w:t>⟩</w:t>
        </w:r>
        <w:r w:rsidRPr="00FB5B24">
          <w:rPr>
            <w:rFonts w:ascii="Times New Roman" w:hAnsi="Times New Roman" w:cs="Times New Roman"/>
            <w:color w:val="000000"/>
            <w:kern w:val="2"/>
            <w:lang w:eastAsia="zh-CN"/>
          </w:rPr>
          <w:t xml:space="preserve"> the characteristic scale of the network. In contrast, in a scale-free network the degree of a node can deviate greatly from </w:t>
        </w:r>
        <w:r w:rsidRPr="00FB5B24">
          <w:rPr>
            <w:rFonts w:ascii="Cambria Math" w:hAnsi="Cambria Math" w:cs="Cambria Math"/>
            <w:color w:val="000000"/>
            <w:kern w:val="2"/>
            <w:lang w:eastAsia="zh-CN"/>
          </w:rPr>
          <w:t>⟨</w:t>
        </w:r>
        <w:r w:rsidRPr="00FB5B24">
          <w:rPr>
            <w:rFonts w:ascii="Times New Roman" w:hAnsi="Times New Roman" w:cs="Times New Roman"/>
            <w:color w:val="000000"/>
            <w:kern w:val="2"/>
            <w:lang w:eastAsia="zh-CN"/>
          </w:rPr>
          <w:t>k</w:t>
        </w:r>
        <w:r w:rsidRPr="00FB5B24">
          <w:rPr>
            <w:rFonts w:ascii="Cambria Math" w:hAnsi="Cambria Math" w:cs="Cambria Math"/>
            <w:color w:val="000000"/>
            <w:kern w:val="2"/>
            <w:lang w:eastAsia="zh-CN"/>
          </w:rPr>
          <w:t>⟩</w:t>
        </w:r>
        <w:r w:rsidRPr="00FB5B24">
          <w:rPr>
            <w:rFonts w:ascii="Times New Roman" w:hAnsi="Times New Roman" w:cs="Times New Roman"/>
            <w:color w:val="000000"/>
            <w:kern w:val="2"/>
            <w:lang w:eastAsia="zh-CN"/>
          </w:rPr>
          <w:t xml:space="preserve">, such that </w:t>
        </w:r>
        <w:r w:rsidRPr="00FB5B24">
          <w:rPr>
            <w:rFonts w:ascii="Cambria Math" w:hAnsi="Cambria Math" w:cs="Cambria Math"/>
            <w:color w:val="000000"/>
            <w:kern w:val="2"/>
            <w:lang w:eastAsia="zh-CN"/>
          </w:rPr>
          <w:t>⟨</w:t>
        </w:r>
        <w:r w:rsidRPr="00FB5B24">
          <w:rPr>
            <w:rFonts w:ascii="Times New Roman" w:hAnsi="Times New Roman" w:cs="Times New Roman"/>
            <w:color w:val="000000"/>
            <w:kern w:val="2"/>
            <w:lang w:eastAsia="zh-CN"/>
          </w:rPr>
          <w:t>k</w:t>
        </w:r>
        <w:r w:rsidRPr="00FB5B24">
          <w:rPr>
            <w:rFonts w:ascii="Cambria Math" w:hAnsi="Cambria Math" w:cs="Cambria Math"/>
            <w:color w:val="000000"/>
            <w:kern w:val="2"/>
            <w:lang w:eastAsia="zh-CN"/>
          </w:rPr>
          <w:t>⟩</w:t>
        </w:r>
        <w:r w:rsidRPr="00FB5B24">
          <w:rPr>
            <w:rFonts w:ascii="Times New Roman" w:hAnsi="Times New Roman" w:cs="Times New Roman"/>
            <w:color w:val="000000"/>
            <w:kern w:val="2"/>
            <w:lang w:eastAsia="zh-CN"/>
          </w:rPr>
          <w:t xml:space="preserve"> does not define an intrinsic scale. For example, a node may have 100 connections in a network with an average degree of only 2.5.</w:t>
        </w:r>
      </w:ins>
    </w:p>
    <w:p w14:paraId="7CBBD3CD" w14:textId="16D48679" w:rsidR="00FB5B24" w:rsidRPr="00FB5B24" w:rsidRDefault="00FB5B24" w:rsidP="00FB5B24">
      <w:pPr>
        <w:pStyle w:val="af"/>
        <w:rPr>
          <w:ins w:id="152" w:author="Lu, Junsong" w:date="2025-08-26T16:48:00Z"/>
          <w:rFonts w:ascii="Times New Roman" w:hAnsi="Times New Roman" w:cs="Times New Roman"/>
          <w:color w:val="000000"/>
          <w:kern w:val="2"/>
          <w:lang w:eastAsia="zh-CN"/>
        </w:rPr>
      </w:pPr>
      <w:ins w:id="153" w:author="Lu, Junsong" w:date="2025-08-26T16:48:00Z">
        <w:r w:rsidRPr="00FB5B24">
          <w:rPr>
            <w:rFonts w:ascii="Times New Roman" w:hAnsi="Times New Roman" w:cs="Times New Roman"/>
            <w:color w:val="000000"/>
            <w:kern w:val="2"/>
            <w:lang w:eastAsia="zh-CN"/>
          </w:rPr>
          <w:t>A particular class of scale-free networks is growing networks. The growing network model illustrates the generative processes that give rise to scale-free properties. Specifically, a scale-free degree distribution can emerge from two mechanisms: growth and preferential attachment. Growth refers to the continuous addition of new nodes over time, while preferential attachment describes the tendency for new nodes to connect more often to already well-connected nodes, thereby creating hubs and reinforcing disparities in connectivity. These mechanisms demonstrate that network structure is not a static pattern but the outcome of dynamic generative rules. Consequently, statistical analyses of network structure, such as network diameter and hub dominance, provide insights into the underlying processes that shape networks.</w:t>
        </w:r>
      </w:ins>
    </w:p>
    <w:p w14:paraId="0489C8BF" w14:textId="77777777" w:rsidR="00FB5B24" w:rsidRDefault="00FB5B24" w:rsidP="00543E43">
      <w:pPr>
        <w:pStyle w:val="af"/>
        <w:rPr>
          <w:ins w:id="154" w:author="Lu, Junsong" w:date="2025-08-26T16:51:00Z" w16du:dateUtc="2025-08-26T08:51:00Z"/>
          <w:rFonts w:ascii="Times New Roman" w:hAnsi="Times New Roman" w:cs="Times New Roman"/>
          <w:color w:val="000000"/>
          <w:kern w:val="2"/>
          <w:lang w:eastAsia="zh-CN"/>
        </w:rPr>
      </w:pPr>
    </w:p>
    <w:p w14:paraId="1D1A94F6" w14:textId="77777777" w:rsidR="001C0C91" w:rsidRDefault="001C0C91" w:rsidP="00543E43">
      <w:pPr>
        <w:pStyle w:val="af"/>
        <w:rPr>
          <w:ins w:id="155" w:author="Lu, Junsong" w:date="2025-08-26T16:51:00Z" w16du:dateUtc="2025-08-26T08:51:00Z"/>
          <w:rFonts w:ascii="Times New Roman" w:hAnsi="Times New Roman" w:cs="Times New Roman"/>
          <w:color w:val="000000"/>
          <w:kern w:val="2"/>
          <w:lang w:eastAsia="zh-CN"/>
        </w:rPr>
      </w:pPr>
    </w:p>
    <w:p w14:paraId="0E7935C7" w14:textId="2BE3D12B" w:rsidR="001C0C91" w:rsidRPr="001C0C91" w:rsidRDefault="001C0C91" w:rsidP="001C0C91">
      <w:pPr>
        <w:pStyle w:val="af"/>
        <w:rPr>
          <w:ins w:id="156" w:author="Lu, Junsong" w:date="2025-08-26T16:51:00Z"/>
          <w:rFonts w:ascii="Times New Roman" w:hAnsi="Times New Roman" w:cs="Times New Roman"/>
          <w:color w:val="000000"/>
          <w:kern w:val="2"/>
          <w:lang w:eastAsia="zh-CN"/>
        </w:rPr>
      </w:pPr>
      <w:ins w:id="157" w:author="Lu, Junsong" w:date="2025-08-26T16:51:00Z">
        <w:r w:rsidRPr="001C0C91">
          <w:rPr>
            <w:rFonts w:ascii="Times New Roman" w:hAnsi="Times New Roman" w:cs="Times New Roman"/>
            <w:b/>
            <w:bCs/>
            <w:color w:val="000000"/>
            <w:kern w:val="2"/>
            <w:lang w:eastAsia="zh-CN"/>
          </w:rPr>
          <w:t>Box 2. The Small</w:t>
        </w:r>
      </w:ins>
      <w:ins w:id="158" w:author="Lu, Junsong" w:date="2025-08-26T16:51:00Z" w16du:dateUtc="2025-08-26T08:51:00Z">
        <w:r>
          <w:rPr>
            <w:rFonts w:ascii="Times New Roman" w:hAnsi="Times New Roman" w:cs="Times New Roman" w:hint="eastAsia"/>
            <w:b/>
            <w:bCs/>
            <w:color w:val="000000"/>
            <w:kern w:val="2"/>
            <w:lang w:eastAsia="zh-CN"/>
          </w:rPr>
          <w:t xml:space="preserve"> </w:t>
        </w:r>
      </w:ins>
      <w:ins w:id="159" w:author="Lu, Junsong" w:date="2025-08-26T16:51:00Z">
        <w:r w:rsidRPr="001C0C91">
          <w:rPr>
            <w:rFonts w:ascii="Times New Roman" w:hAnsi="Times New Roman" w:cs="Times New Roman"/>
            <w:b/>
            <w:bCs/>
            <w:color w:val="000000"/>
            <w:kern w:val="2"/>
            <w:lang w:eastAsia="zh-CN"/>
          </w:rPr>
          <w:t>World Property</w:t>
        </w:r>
      </w:ins>
      <w:ins w:id="160" w:author="Lu, Junsong" w:date="2025-08-26T16:51:00Z" w16du:dateUtc="2025-08-26T08:51:00Z">
        <w:r>
          <w:rPr>
            <w:rFonts w:ascii="Times New Roman" w:hAnsi="Times New Roman" w:cs="Times New Roman" w:hint="eastAsia"/>
            <w:color w:val="000000"/>
            <w:kern w:val="2"/>
            <w:lang w:eastAsia="zh-CN"/>
          </w:rPr>
          <w:t xml:space="preserve">. </w:t>
        </w:r>
      </w:ins>
      <w:ins w:id="161" w:author="Lu, Junsong" w:date="2025-08-26T16:51:00Z">
        <w:r w:rsidRPr="001C0C91">
          <w:rPr>
            <w:rFonts w:ascii="Times New Roman" w:hAnsi="Times New Roman" w:cs="Times New Roman"/>
            <w:color w:val="000000"/>
            <w:kern w:val="2"/>
            <w:lang w:eastAsia="zh-CN"/>
          </w:rPr>
          <w:t>The “</w:t>
        </w:r>
      </w:ins>
      <w:ins w:id="162" w:author="Lu, Junsong" w:date="2025-08-26T16:51:00Z" w16du:dateUtc="2025-08-26T08:51:00Z">
        <w:r w:rsidRPr="001C0C91">
          <w:rPr>
            <w:rFonts w:ascii="Times New Roman" w:hAnsi="Times New Roman" w:cs="Times New Roman"/>
            <w:color w:val="000000"/>
            <w:kern w:val="2"/>
            <w:lang w:eastAsia="zh-CN"/>
          </w:rPr>
          <w:t>small world</w:t>
        </w:r>
      </w:ins>
      <w:ins w:id="163" w:author="Lu, Junsong" w:date="2025-08-26T16:51:00Z">
        <w:r w:rsidRPr="001C0C91">
          <w:rPr>
            <w:rFonts w:ascii="Times New Roman" w:hAnsi="Times New Roman" w:cs="Times New Roman"/>
            <w:color w:val="000000"/>
            <w:kern w:val="2"/>
            <w:lang w:eastAsia="zh-CN"/>
          </w:rPr>
          <w:t xml:space="preserve">” property, popularized as </w:t>
        </w:r>
        <w:r w:rsidRPr="001C0C91">
          <w:rPr>
            <w:rFonts w:ascii="Times New Roman" w:hAnsi="Times New Roman" w:cs="Times New Roman"/>
            <w:color w:val="000000"/>
            <w:kern w:val="2"/>
            <w:lang w:eastAsia="zh-CN"/>
            <w:rPrChange w:id="164" w:author="Lu, Junsong" w:date="2025-08-26T16:51:00Z" w16du:dateUtc="2025-08-26T08:51:00Z">
              <w:rPr>
                <w:rFonts w:ascii="Times New Roman" w:hAnsi="Times New Roman" w:cs="Times New Roman"/>
                <w:i/>
                <w:iCs/>
                <w:color w:val="000000"/>
                <w:kern w:val="2"/>
                <w:lang w:eastAsia="zh-CN"/>
              </w:rPr>
            </w:rPrChange>
          </w:rPr>
          <w:t>six degrees of separation</w:t>
        </w:r>
        <w:r w:rsidRPr="001C0C91">
          <w:rPr>
            <w:rFonts w:ascii="Times New Roman" w:hAnsi="Times New Roman" w:cs="Times New Roman"/>
            <w:color w:val="000000"/>
            <w:kern w:val="2"/>
            <w:lang w:eastAsia="zh-CN"/>
          </w:rPr>
          <w:t>, was first explored in sociology and social settings rather than in the context of psychological representations. It refers to the striking observation that any two people on Earth are likely connected through only a handful of acquaintances. In network science terms, this means that the path length between two randomly chosen nodes in a network is surprisingly short.</w:t>
        </w:r>
      </w:ins>
    </w:p>
    <w:p w14:paraId="5B10DEBF" w14:textId="553AC090" w:rsidR="001C0C91" w:rsidRPr="001C0C91" w:rsidRDefault="001C0C91" w:rsidP="001C0C91">
      <w:pPr>
        <w:pStyle w:val="af"/>
        <w:rPr>
          <w:ins w:id="165" w:author="Lu, Junsong" w:date="2025-08-26T16:51:00Z"/>
          <w:rFonts w:ascii="Times New Roman" w:hAnsi="Times New Roman" w:cs="Times New Roman"/>
          <w:color w:val="000000"/>
          <w:kern w:val="2"/>
          <w:lang w:eastAsia="zh-CN"/>
        </w:rPr>
      </w:pPr>
      <w:ins w:id="166" w:author="Lu, Junsong" w:date="2025-08-26T16:51:00Z">
        <w:r w:rsidRPr="001C0C91">
          <w:rPr>
            <w:rFonts w:ascii="Times New Roman" w:hAnsi="Times New Roman" w:cs="Times New Roman"/>
            <w:color w:val="000000"/>
            <w:kern w:val="2"/>
            <w:lang w:eastAsia="zh-CN"/>
          </w:rPr>
          <w:t xml:space="preserve">Why “surprisingly”? Much of our intuition about distance comes from physical space, where connections grow slowly with size. Imagine people arranged along a line: to reach someone at the far end, you would need to pass through nearly everyone in between. Even if people are arranged in a grid, the number of steps between two individuals still scales with the square root of the total population. By contrast, in a random network where each person has on average </w:t>
        </w:r>
        <w:r w:rsidRPr="001C0C91">
          <w:rPr>
            <w:rFonts w:ascii="Cambria Math" w:hAnsi="Cambria Math" w:cs="Cambria Math"/>
            <w:color w:val="000000"/>
            <w:kern w:val="2"/>
            <w:lang w:eastAsia="zh-CN"/>
          </w:rPr>
          <w:t>⟨</w:t>
        </w:r>
        <w:r w:rsidRPr="001C0C91">
          <w:rPr>
            <w:rFonts w:ascii="Times New Roman" w:hAnsi="Times New Roman" w:cs="Times New Roman"/>
            <w:color w:val="000000"/>
            <w:kern w:val="2"/>
            <w:lang w:eastAsia="zh-CN"/>
          </w:rPr>
          <w:t>k</w:t>
        </w:r>
        <w:r w:rsidRPr="001C0C91">
          <w:rPr>
            <w:rFonts w:ascii="Cambria Math" w:hAnsi="Cambria Math" w:cs="Cambria Math"/>
            <w:color w:val="000000"/>
            <w:kern w:val="2"/>
            <w:lang w:eastAsia="zh-CN"/>
          </w:rPr>
          <w:t>⟩</w:t>
        </w:r>
        <w:r w:rsidRPr="001C0C91">
          <w:rPr>
            <w:rFonts w:ascii="Times New Roman" w:hAnsi="Times New Roman" w:cs="Times New Roman"/>
            <w:color w:val="000000"/>
            <w:kern w:val="2"/>
            <w:lang w:eastAsia="zh-CN"/>
          </w:rPr>
          <w:t xml:space="preserve"> acquaintances, </w:t>
        </w:r>
      </w:ins>
      <w:ins w:id="167" w:author="Lu, Junsong" w:date="2025-08-26T16:58:00Z">
        <w:r w:rsidRPr="001C0C91">
          <w:rPr>
            <w:rFonts w:ascii="Times New Roman" w:hAnsi="Times New Roman" w:cs="Times New Roman"/>
            <w:color w:val="000000"/>
            <w:kern w:val="2"/>
            <w:lang w:eastAsia="zh-CN"/>
          </w:rPr>
          <w:t xml:space="preserve">the number of reachable nodes grows rapidly with distance: approximately </w:t>
        </w:r>
        <w:r w:rsidRPr="001C0C91">
          <w:rPr>
            <w:rFonts w:ascii="Cambria Math" w:hAnsi="Cambria Math" w:cs="Cambria Math"/>
            <w:color w:val="000000"/>
            <w:kern w:val="2"/>
            <w:lang w:eastAsia="zh-CN"/>
          </w:rPr>
          <w:t>⟨</w:t>
        </w:r>
        <w:r w:rsidRPr="001C0C91">
          <w:rPr>
            <w:rFonts w:ascii="Times New Roman" w:hAnsi="Times New Roman" w:cs="Times New Roman"/>
            <w:color w:val="000000"/>
            <w:kern w:val="2"/>
            <w:lang w:eastAsia="zh-CN"/>
          </w:rPr>
          <w:t>k</w:t>
        </w:r>
        <w:r w:rsidRPr="001C0C91">
          <w:rPr>
            <w:rFonts w:ascii="Cambria Math" w:hAnsi="Cambria Math" w:cs="Cambria Math"/>
            <w:color w:val="000000"/>
            <w:kern w:val="2"/>
            <w:lang w:eastAsia="zh-CN"/>
          </w:rPr>
          <w:t>⟩</w:t>
        </w:r>
        <w:r w:rsidRPr="001C0C91">
          <w:rPr>
            <w:rFonts w:ascii="Times New Roman" w:hAnsi="Times New Roman" w:cs="Times New Roman"/>
            <w:color w:val="000000"/>
            <w:kern w:val="2"/>
            <w:lang w:eastAsia="zh-CN"/>
          </w:rPr>
          <w:t xml:space="preserve"> nodes at distance 1, </w:t>
        </w:r>
      </w:ins>
      <m:oMath>
        <m:sSup>
          <m:sSupPr>
            <m:ctrlPr>
              <w:ins w:id="168" w:author="Lu, Junsong" w:date="2025-08-26T16:59:00Z" w16du:dateUtc="2025-08-26T08:59:00Z">
                <w:rPr>
                  <w:rFonts w:ascii="Cambria Math" w:hAnsi="Cambria Math" w:cs="Times New Roman"/>
                  <w:i/>
                  <w:color w:val="000000"/>
                  <w:kern w:val="2"/>
                  <w:lang w:eastAsia="zh-CN"/>
                </w:rPr>
              </w:ins>
            </m:ctrlPr>
          </m:sSupPr>
          <m:e>
            <m:r>
              <w:ins w:id="169" w:author="Lu, Junsong" w:date="2025-08-26T16:59:00Z" w16du:dateUtc="2025-08-26T08:59:00Z">
                <m:rPr>
                  <m:sty m:val="p"/>
                </m:rPr>
                <w:rPr>
                  <w:rFonts w:ascii="Cambria Math" w:hAnsi="Cambria Math" w:cs="Cambria Math"/>
                  <w:color w:val="000000"/>
                  <w:kern w:val="2"/>
                  <w:lang w:eastAsia="zh-CN"/>
                </w:rPr>
                <m:t>⟨</m:t>
              </w:ins>
            </m:r>
            <m:r>
              <w:ins w:id="170" w:author="Lu, Junsong" w:date="2025-08-26T16:59:00Z" w16du:dateUtc="2025-08-26T08:59:00Z">
                <m:rPr>
                  <m:sty m:val="p"/>
                </m:rPr>
                <w:rPr>
                  <w:rFonts w:ascii="Cambria Math" w:hAnsi="Cambria Math" w:cs="Times New Roman"/>
                  <w:color w:val="000000"/>
                  <w:kern w:val="2"/>
                  <w:lang w:eastAsia="zh-CN"/>
                </w:rPr>
                <m:t>k</m:t>
              </w:ins>
            </m:r>
            <m:r>
              <w:ins w:id="171" w:author="Lu, Junsong" w:date="2025-08-26T16:59:00Z" w16du:dateUtc="2025-08-26T08:59:00Z">
                <m:rPr>
                  <m:sty m:val="p"/>
                </m:rPr>
                <w:rPr>
                  <w:rFonts w:ascii="Cambria Math" w:hAnsi="Cambria Math" w:cs="Cambria Math"/>
                  <w:color w:val="000000"/>
                  <w:kern w:val="2"/>
                  <w:lang w:eastAsia="zh-CN"/>
                </w:rPr>
                <m:t>⟩</m:t>
              </w:ins>
            </m:r>
          </m:e>
          <m:sup>
            <m:r>
              <w:ins w:id="172" w:author="Lu, Junsong" w:date="2025-08-26T16:59:00Z" w16du:dateUtc="2025-08-26T08:59:00Z">
                <w:rPr>
                  <w:rFonts w:ascii="Cambria Math" w:hAnsi="Cambria Math" w:cs="Times New Roman"/>
                  <w:color w:val="000000"/>
                  <w:kern w:val="2"/>
                  <w:lang w:eastAsia="zh-CN"/>
                </w:rPr>
                <m:t>2</m:t>
              </w:ins>
            </m:r>
          </m:sup>
        </m:sSup>
      </m:oMath>
      <w:ins w:id="173" w:author="Lu, Junsong" w:date="2025-08-26T16:58:00Z">
        <w:r w:rsidRPr="001C0C91">
          <w:rPr>
            <w:rFonts w:ascii="Times New Roman" w:hAnsi="Times New Roman" w:cs="Times New Roman"/>
            <w:color w:val="000000"/>
            <w:kern w:val="2"/>
            <w:lang w:eastAsia="zh-CN"/>
          </w:rPr>
          <w:t xml:space="preserve"> nodes at distance 2, </w:t>
        </w:r>
      </w:ins>
      <m:oMath>
        <m:sSup>
          <m:sSupPr>
            <m:ctrlPr>
              <w:ins w:id="174" w:author="Lu, Junsong" w:date="2025-08-26T16:59:00Z" w16du:dateUtc="2025-08-26T08:59:00Z">
                <w:rPr>
                  <w:rFonts w:ascii="Cambria Math" w:hAnsi="Cambria Math" w:cs="Times New Roman"/>
                  <w:i/>
                  <w:color w:val="000000"/>
                  <w:kern w:val="2"/>
                  <w:lang w:eastAsia="zh-CN"/>
                </w:rPr>
              </w:ins>
            </m:ctrlPr>
          </m:sSupPr>
          <m:e>
            <m:r>
              <w:ins w:id="175" w:author="Lu, Junsong" w:date="2025-08-26T16:59:00Z" w16du:dateUtc="2025-08-26T08:59:00Z">
                <m:rPr>
                  <m:sty m:val="p"/>
                </m:rPr>
                <w:rPr>
                  <w:rFonts w:ascii="Cambria Math" w:hAnsi="Cambria Math" w:cs="Cambria Math"/>
                  <w:color w:val="000000"/>
                  <w:kern w:val="2"/>
                  <w:lang w:eastAsia="zh-CN"/>
                </w:rPr>
                <m:t>⟨</m:t>
              </w:ins>
            </m:r>
            <m:r>
              <w:ins w:id="176" w:author="Lu, Junsong" w:date="2025-08-26T16:59:00Z" w16du:dateUtc="2025-08-26T08:59:00Z">
                <m:rPr>
                  <m:sty m:val="p"/>
                </m:rPr>
                <w:rPr>
                  <w:rFonts w:ascii="Cambria Math" w:hAnsi="Cambria Math" w:cs="Times New Roman"/>
                  <w:color w:val="000000"/>
                  <w:kern w:val="2"/>
                  <w:lang w:eastAsia="zh-CN"/>
                </w:rPr>
                <m:t>k</m:t>
              </w:ins>
            </m:r>
            <m:r>
              <w:ins w:id="177" w:author="Lu, Junsong" w:date="2025-08-26T16:59:00Z" w16du:dateUtc="2025-08-26T08:59:00Z">
                <m:rPr>
                  <m:sty m:val="p"/>
                </m:rPr>
                <w:rPr>
                  <w:rFonts w:ascii="Cambria Math" w:hAnsi="Cambria Math" w:cs="Cambria Math"/>
                  <w:color w:val="000000"/>
                  <w:kern w:val="2"/>
                  <w:lang w:eastAsia="zh-CN"/>
                </w:rPr>
                <m:t>⟩</m:t>
              </w:ins>
            </m:r>
          </m:e>
          <m:sup>
            <m:r>
              <w:ins w:id="178" w:author="Lu, Junsong" w:date="2025-08-26T16:59:00Z" w16du:dateUtc="2025-08-26T08:59:00Z">
                <w:rPr>
                  <w:rFonts w:ascii="Cambria Math" w:hAnsi="Cambria Math" w:cs="Times New Roman"/>
                  <w:color w:val="000000"/>
                  <w:kern w:val="2"/>
                  <w:lang w:eastAsia="zh-CN"/>
                </w:rPr>
                <m:t>3</m:t>
              </w:ins>
            </m:r>
          </m:sup>
        </m:sSup>
      </m:oMath>
      <w:ins w:id="179" w:author="Lu, Junsong" w:date="2025-08-26T16:58:00Z">
        <w:r w:rsidRPr="001C0C91">
          <w:rPr>
            <w:rFonts w:ascii="Times New Roman" w:hAnsi="Times New Roman" w:cs="Times New Roman"/>
            <w:color w:val="000000"/>
            <w:kern w:val="2"/>
            <w:lang w:eastAsia="zh-CN"/>
          </w:rPr>
          <w:t xml:space="preserve"> at distance 3, and in general </w:t>
        </w:r>
      </w:ins>
      <m:oMath>
        <m:sSup>
          <m:sSupPr>
            <m:ctrlPr>
              <w:ins w:id="180" w:author="Lu, Junsong" w:date="2025-08-26T16:59:00Z" w16du:dateUtc="2025-08-26T08:59:00Z">
                <w:rPr>
                  <w:rFonts w:ascii="Cambria Math" w:hAnsi="Cambria Math" w:cs="Times New Roman"/>
                  <w:i/>
                  <w:color w:val="000000"/>
                  <w:kern w:val="2"/>
                  <w:lang w:eastAsia="zh-CN"/>
                </w:rPr>
              </w:ins>
            </m:ctrlPr>
          </m:sSupPr>
          <m:e>
            <m:r>
              <w:ins w:id="181" w:author="Lu, Junsong" w:date="2025-08-26T16:59:00Z" w16du:dateUtc="2025-08-26T08:59:00Z">
                <m:rPr>
                  <m:sty m:val="p"/>
                </m:rPr>
                <w:rPr>
                  <w:rFonts w:ascii="Cambria Math" w:hAnsi="Cambria Math" w:cs="Cambria Math"/>
                  <w:color w:val="000000"/>
                  <w:kern w:val="2"/>
                  <w:lang w:eastAsia="zh-CN"/>
                </w:rPr>
                <m:t>⟨</m:t>
              </w:ins>
            </m:r>
            <m:r>
              <w:ins w:id="182" w:author="Lu, Junsong" w:date="2025-08-26T16:59:00Z" w16du:dateUtc="2025-08-26T08:59:00Z">
                <m:rPr>
                  <m:sty m:val="p"/>
                </m:rPr>
                <w:rPr>
                  <w:rFonts w:ascii="Cambria Math" w:hAnsi="Cambria Math" w:cs="Times New Roman"/>
                  <w:color w:val="000000"/>
                  <w:kern w:val="2"/>
                  <w:lang w:eastAsia="zh-CN"/>
                </w:rPr>
                <m:t>k</m:t>
              </w:ins>
            </m:r>
            <m:r>
              <w:ins w:id="183" w:author="Lu, Junsong" w:date="2025-08-26T16:59:00Z" w16du:dateUtc="2025-08-26T08:59:00Z">
                <m:rPr>
                  <m:sty m:val="p"/>
                </m:rPr>
                <w:rPr>
                  <w:rFonts w:ascii="Cambria Math" w:hAnsi="Cambria Math" w:cs="Cambria Math"/>
                  <w:color w:val="000000"/>
                  <w:kern w:val="2"/>
                  <w:lang w:eastAsia="zh-CN"/>
                </w:rPr>
                <m:t>⟩</m:t>
              </w:ins>
            </m:r>
          </m:e>
          <m:sup>
            <m:r>
              <w:ins w:id="184" w:author="Lu, Junsong" w:date="2025-08-26T16:59:00Z" w16du:dateUtc="2025-08-26T08:59:00Z">
                <w:rPr>
                  <w:rFonts w:ascii="Cambria Math" w:hAnsi="Cambria Math" w:cs="Times New Roman"/>
                  <w:color w:val="000000"/>
                  <w:kern w:val="2"/>
                  <w:lang w:eastAsia="zh-CN"/>
                </w:rPr>
                <m:t>d</m:t>
              </w:ins>
            </m:r>
          </m:sup>
        </m:sSup>
      </m:oMath>
      <w:ins w:id="185" w:author="Lu, Junsong" w:date="2025-08-26T16:58:00Z">
        <w:r w:rsidRPr="001C0C91">
          <w:rPr>
            <w:rFonts w:ascii="Times New Roman" w:hAnsi="Times New Roman" w:cs="Times New Roman"/>
            <w:color w:val="000000"/>
            <w:kern w:val="2"/>
            <w:lang w:eastAsia="zh-CN"/>
          </w:rPr>
          <w:t xml:space="preserve"> at distance d</w:t>
        </w:r>
      </w:ins>
      <w:ins w:id="186" w:author="Lu, Junsong" w:date="2025-08-26T16:51:00Z">
        <w:r w:rsidRPr="001C0C91">
          <w:rPr>
            <w:rFonts w:ascii="Times New Roman" w:hAnsi="Times New Roman" w:cs="Times New Roman"/>
            <w:color w:val="000000"/>
            <w:kern w:val="2"/>
            <w:lang w:eastAsia="zh-CN"/>
          </w:rPr>
          <w:t xml:space="preserve">. As a result, the average separation between individuals increases only logarithmically with population size: d ~ </w:t>
        </w:r>
        <w:proofErr w:type="spellStart"/>
        <w:r w:rsidRPr="001C0C91">
          <w:rPr>
            <w:rFonts w:ascii="Times New Roman" w:hAnsi="Times New Roman" w:cs="Times New Roman"/>
            <w:color w:val="000000"/>
            <w:kern w:val="2"/>
            <w:lang w:eastAsia="zh-CN"/>
          </w:rPr>
          <w:t>lnN</w:t>
        </w:r>
        <w:proofErr w:type="spellEnd"/>
        <w:r w:rsidRPr="001C0C91">
          <w:rPr>
            <w:rFonts w:ascii="Times New Roman" w:hAnsi="Times New Roman" w:cs="Times New Roman"/>
            <w:color w:val="000000"/>
            <w:kern w:val="2"/>
            <w:lang w:eastAsia="zh-CN"/>
          </w:rPr>
          <w:t>/</w:t>
        </w:r>
        <w:proofErr w:type="spellStart"/>
        <w:r w:rsidRPr="001C0C91">
          <w:rPr>
            <w:rFonts w:ascii="Times New Roman" w:hAnsi="Times New Roman" w:cs="Times New Roman"/>
            <w:color w:val="000000"/>
            <w:kern w:val="2"/>
            <w:lang w:eastAsia="zh-CN"/>
          </w:rPr>
          <w:t>ln</w:t>
        </w:r>
        <w:r w:rsidRPr="001C0C91">
          <w:rPr>
            <w:rFonts w:ascii="Cambria Math" w:hAnsi="Cambria Math" w:cs="Cambria Math"/>
            <w:color w:val="000000"/>
            <w:kern w:val="2"/>
            <w:lang w:eastAsia="zh-CN"/>
          </w:rPr>
          <w:t>⟨</w:t>
        </w:r>
        <w:r w:rsidRPr="001C0C91">
          <w:rPr>
            <w:rFonts w:ascii="Times New Roman" w:hAnsi="Times New Roman" w:cs="Times New Roman"/>
            <w:color w:val="000000"/>
            <w:kern w:val="2"/>
            <w:lang w:eastAsia="zh-CN"/>
          </w:rPr>
          <w:t>k</w:t>
        </w:r>
        <w:proofErr w:type="spellEnd"/>
        <w:r w:rsidRPr="001C0C91">
          <w:rPr>
            <w:rFonts w:ascii="Cambria Math" w:hAnsi="Cambria Math" w:cs="Cambria Math"/>
            <w:color w:val="000000"/>
            <w:kern w:val="2"/>
            <w:lang w:eastAsia="zh-CN"/>
          </w:rPr>
          <w:t>⟩</w:t>
        </w:r>
        <w:r w:rsidRPr="001C0C91">
          <w:rPr>
            <w:rFonts w:ascii="Times New Roman" w:hAnsi="Times New Roman" w:cs="Times New Roman"/>
            <w:color w:val="000000"/>
            <w:kern w:val="2"/>
            <w:lang w:eastAsia="zh-CN"/>
          </w:rPr>
          <w:t xml:space="preserve">. For example, if the global social network contains 8 billion people (N = 8 × 10⁹) and each has </w:t>
        </w:r>
      </w:ins>
      <w:ins w:id="187" w:author="Lu, Junsong" w:date="2025-08-26T16:51:00Z" w16du:dateUtc="2025-08-26T08:51:00Z">
        <w:r>
          <w:rPr>
            <w:rFonts w:ascii="Times New Roman" w:hAnsi="Times New Roman" w:cs="Times New Roman" w:hint="eastAsia"/>
            <w:color w:val="000000"/>
            <w:kern w:val="2"/>
            <w:lang w:eastAsia="zh-CN"/>
          </w:rPr>
          <w:t>50</w:t>
        </w:r>
      </w:ins>
      <w:ins w:id="188" w:author="Lu, Junsong" w:date="2025-08-26T16:51:00Z">
        <w:r w:rsidRPr="001C0C91">
          <w:rPr>
            <w:rFonts w:ascii="Times New Roman" w:hAnsi="Times New Roman" w:cs="Times New Roman"/>
            <w:color w:val="000000"/>
            <w:kern w:val="2"/>
            <w:lang w:eastAsia="zh-CN"/>
          </w:rPr>
          <w:t xml:space="preserve">0 </w:t>
        </w:r>
        <w:proofErr w:type="gramStart"/>
        <w:r w:rsidRPr="001C0C91">
          <w:rPr>
            <w:rFonts w:ascii="Times New Roman" w:hAnsi="Times New Roman" w:cs="Times New Roman"/>
            <w:color w:val="000000"/>
            <w:kern w:val="2"/>
            <w:lang w:eastAsia="zh-CN"/>
          </w:rPr>
          <w:t>acquaintances (</w:t>
        </w:r>
        <w:r w:rsidRPr="001C0C91">
          <w:rPr>
            <w:rFonts w:ascii="Cambria Math" w:hAnsi="Cambria Math" w:cs="Cambria Math"/>
            <w:color w:val="000000"/>
            <w:kern w:val="2"/>
            <w:lang w:eastAsia="zh-CN"/>
          </w:rPr>
          <w:t>⟨</w:t>
        </w:r>
        <w:proofErr w:type="gramEnd"/>
        <w:r w:rsidRPr="001C0C91">
          <w:rPr>
            <w:rFonts w:ascii="Times New Roman" w:hAnsi="Times New Roman" w:cs="Times New Roman"/>
            <w:color w:val="000000"/>
            <w:kern w:val="2"/>
            <w:lang w:eastAsia="zh-CN"/>
          </w:rPr>
          <w:t>k</w:t>
        </w:r>
        <w:r w:rsidRPr="001C0C91">
          <w:rPr>
            <w:rFonts w:ascii="Cambria Math" w:hAnsi="Cambria Math" w:cs="Cambria Math"/>
            <w:color w:val="000000"/>
            <w:kern w:val="2"/>
            <w:lang w:eastAsia="zh-CN"/>
          </w:rPr>
          <w:t>⟩</w:t>
        </w:r>
        <w:r w:rsidRPr="001C0C91">
          <w:rPr>
            <w:rFonts w:ascii="Times New Roman" w:hAnsi="Times New Roman" w:cs="Times New Roman"/>
            <w:color w:val="000000"/>
            <w:kern w:val="2"/>
            <w:lang w:eastAsia="zh-CN"/>
          </w:rPr>
          <w:t xml:space="preserve"> = </w:t>
        </w:r>
      </w:ins>
      <w:ins w:id="189" w:author="Lu, Junsong" w:date="2025-08-26T16:52:00Z" w16du:dateUtc="2025-08-26T08:52:00Z">
        <w:r>
          <w:rPr>
            <w:rFonts w:ascii="Times New Roman" w:hAnsi="Times New Roman" w:cs="Times New Roman" w:hint="eastAsia"/>
            <w:color w:val="000000"/>
            <w:kern w:val="2"/>
            <w:lang w:eastAsia="zh-CN"/>
          </w:rPr>
          <w:t>5</w:t>
        </w:r>
      </w:ins>
      <w:ins w:id="190" w:author="Lu, Junsong" w:date="2025-08-26T16:51:00Z">
        <w:r w:rsidRPr="001C0C91">
          <w:rPr>
            <w:rFonts w:ascii="Times New Roman" w:hAnsi="Times New Roman" w:cs="Times New Roman"/>
            <w:color w:val="000000"/>
            <w:kern w:val="2"/>
            <w:lang w:eastAsia="zh-CN"/>
          </w:rPr>
          <w:t>00), the expected average distance is just over four steps</w:t>
        </w:r>
      </w:ins>
      <w:ins w:id="191" w:author="Lu, Junsong" w:date="2025-08-26T16:52:00Z" w16du:dateUtc="2025-08-26T08:52:00Z">
        <w:r>
          <w:rPr>
            <w:rFonts w:ascii="Times New Roman" w:hAnsi="Times New Roman" w:cs="Times New Roman" w:hint="eastAsia"/>
            <w:color w:val="000000"/>
            <w:kern w:val="2"/>
            <w:lang w:eastAsia="zh-CN"/>
          </w:rPr>
          <w:t>.</w:t>
        </w:r>
      </w:ins>
    </w:p>
    <w:p w14:paraId="314D642A" w14:textId="7699CA9B" w:rsidR="001C0C91" w:rsidRPr="001C0C91" w:rsidRDefault="001C0C91" w:rsidP="00543E43">
      <w:pPr>
        <w:pStyle w:val="af"/>
        <w:rPr>
          <w:ins w:id="192" w:author="Lu, Junsong" w:date="2025-08-26T16:48:00Z" w16du:dateUtc="2025-08-26T08:48:00Z"/>
          <w:rFonts w:ascii="Times New Roman" w:hAnsi="Times New Roman" w:cs="Times New Roman"/>
          <w:color w:val="000000"/>
          <w:kern w:val="2"/>
          <w:lang w:eastAsia="zh-CN"/>
        </w:rPr>
      </w:pPr>
      <w:ins w:id="193" w:author="Lu, Junsong" w:date="2025-08-26T16:51:00Z">
        <w:r w:rsidRPr="001C0C91">
          <w:rPr>
            <w:rFonts w:ascii="Times New Roman" w:hAnsi="Times New Roman" w:cs="Times New Roman"/>
            <w:color w:val="000000"/>
            <w:kern w:val="2"/>
            <w:lang w:eastAsia="zh-CN"/>
          </w:rPr>
          <w:t>Beyond random networks, the small-world property also appears in scale-free networks. These networks contain hubs</w:t>
        </w:r>
      </w:ins>
      <w:ins w:id="194" w:author="Lu, Junsong" w:date="2025-08-26T16:52:00Z" w16du:dateUtc="2025-08-26T08:52:00Z">
        <w:r>
          <w:rPr>
            <w:rFonts w:ascii="Times New Roman" w:hAnsi="Times New Roman" w:cs="Times New Roman" w:hint="eastAsia"/>
            <w:color w:val="000000"/>
            <w:kern w:val="2"/>
            <w:lang w:eastAsia="zh-CN"/>
          </w:rPr>
          <w:t xml:space="preserve">, </w:t>
        </w:r>
      </w:ins>
      <w:ins w:id="195" w:author="Lu, Junsong" w:date="2025-08-26T16:51:00Z">
        <w:r w:rsidRPr="001C0C91">
          <w:rPr>
            <w:rFonts w:ascii="Times New Roman" w:hAnsi="Times New Roman" w:cs="Times New Roman"/>
            <w:color w:val="000000"/>
            <w:kern w:val="2"/>
            <w:lang w:eastAsia="zh-CN"/>
          </w:rPr>
          <w:t>nodes with disproportionately many connections</w:t>
        </w:r>
      </w:ins>
      <w:ins w:id="196" w:author="Lu, Junsong" w:date="2025-08-26T16:52:00Z" w16du:dateUtc="2025-08-26T08:52:00Z">
        <w:r>
          <w:rPr>
            <w:rFonts w:ascii="Times New Roman" w:hAnsi="Times New Roman" w:cs="Times New Roman" w:hint="eastAsia"/>
            <w:color w:val="000000"/>
            <w:kern w:val="2"/>
            <w:lang w:eastAsia="zh-CN"/>
          </w:rPr>
          <w:t xml:space="preserve">, </w:t>
        </w:r>
      </w:ins>
      <w:ins w:id="197" w:author="Lu, Junsong" w:date="2025-08-26T16:51:00Z">
        <w:r w:rsidRPr="001C0C91">
          <w:rPr>
            <w:rFonts w:ascii="Times New Roman" w:hAnsi="Times New Roman" w:cs="Times New Roman"/>
            <w:color w:val="000000"/>
            <w:kern w:val="2"/>
            <w:lang w:eastAsia="zh-CN"/>
          </w:rPr>
          <w:t xml:space="preserve">that further shorten distances. A familiar example is the airline network: </w:t>
        </w:r>
        <w:r w:rsidRPr="001C0C91">
          <w:rPr>
            <w:rFonts w:ascii="Times New Roman" w:hAnsi="Times New Roman" w:cs="Times New Roman"/>
            <w:color w:val="000000"/>
            <w:kern w:val="2"/>
            <w:lang w:eastAsia="zh-CN"/>
          </w:rPr>
          <w:lastRenderedPageBreak/>
          <w:t xml:space="preserve">major hubs such as Atlanta or Dubai dramatically reduce the number of flights needed to travel between distant airports. In mathematical terms, hubs can reduce the scaling of average distance from </w:t>
        </w:r>
      </w:ins>
      <w:proofErr w:type="spellStart"/>
      <w:ins w:id="198" w:author="Lu, Junsong" w:date="2025-08-26T16:52:00Z" w16du:dateUtc="2025-08-26T08:52:00Z">
        <w:r w:rsidRPr="001C0C91">
          <w:rPr>
            <w:rFonts w:ascii="Times New Roman" w:hAnsi="Times New Roman" w:cs="Times New Roman"/>
            <w:i/>
            <w:iCs/>
            <w:color w:val="000000"/>
            <w:kern w:val="2"/>
            <w:lang w:eastAsia="zh-CN"/>
            <w:rPrChange w:id="199" w:author="Lu, Junsong" w:date="2025-08-26T16:54:00Z" w16du:dateUtc="2025-08-26T08:54:00Z">
              <w:rPr>
                <w:rFonts w:ascii="Times New Roman" w:hAnsi="Times New Roman" w:cs="Times New Roman"/>
                <w:color w:val="000000"/>
                <w:kern w:val="2"/>
                <w:lang w:eastAsia="zh-CN"/>
              </w:rPr>
            </w:rPrChange>
          </w:rPr>
          <w:t>l</w:t>
        </w:r>
      </w:ins>
      <w:ins w:id="200" w:author="Lu, Junsong" w:date="2025-08-26T16:51:00Z">
        <w:r w:rsidRPr="001C0C91">
          <w:rPr>
            <w:rFonts w:ascii="Times New Roman" w:hAnsi="Times New Roman" w:cs="Times New Roman"/>
            <w:i/>
            <w:iCs/>
            <w:color w:val="000000"/>
            <w:kern w:val="2"/>
            <w:lang w:eastAsia="zh-CN"/>
            <w:rPrChange w:id="201" w:author="Lu, Junsong" w:date="2025-08-26T16:54:00Z" w16du:dateUtc="2025-08-26T08:54:00Z">
              <w:rPr>
                <w:rFonts w:ascii="Times New Roman" w:hAnsi="Times New Roman" w:cs="Times New Roman"/>
                <w:color w:val="000000"/>
                <w:kern w:val="2"/>
                <w:lang w:eastAsia="zh-CN"/>
              </w:rPr>
            </w:rPrChange>
          </w:rPr>
          <w:t>nN</w:t>
        </w:r>
        <w:proofErr w:type="spellEnd"/>
        <w:r w:rsidRPr="001C0C91">
          <w:rPr>
            <w:rFonts w:ascii="Times New Roman" w:hAnsi="Times New Roman" w:cs="Times New Roman"/>
            <w:color w:val="000000"/>
            <w:kern w:val="2"/>
            <w:lang w:eastAsia="zh-CN"/>
          </w:rPr>
          <w:t xml:space="preserve"> to </w:t>
        </w:r>
        <w:r w:rsidRPr="001C0C91">
          <w:rPr>
            <w:rFonts w:ascii="Times New Roman" w:hAnsi="Times New Roman" w:cs="Times New Roman"/>
            <w:i/>
            <w:iCs/>
            <w:color w:val="000000"/>
            <w:kern w:val="2"/>
            <w:lang w:eastAsia="zh-CN"/>
            <w:rPrChange w:id="202" w:author="Lu, Junsong" w:date="2025-08-26T16:54:00Z" w16du:dateUtc="2025-08-26T08:54:00Z">
              <w:rPr>
                <w:rFonts w:ascii="Times New Roman" w:hAnsi="Times New Roman" w:cs="Times New Roman"/>
                <w:color w:val="000000"/>
                <w:kern w:val="2"/>
                <w:lang w:eastAsia="zh-CN"/>
              </w:rPr>
            </w:rPrChange>
          </w:rPr>
          <w:t>ln(</w:t>
        </w:r>
        <w:proofErr w:type="spellStart"/>
        <w:r w:rsidRPr="001C0C91">
          <w:rPr>
            <w:rFonts w:ascii="Times New Roman" w:hAnsi="Times New Roman" w:cs="Times New Roman"/>
            <w:i/>
            <w:iCs/>
            <w:color w:val="000000"/>
            <w:kern w:val="2"/>
            <w:lang w:eastAsia="zh-CN"/>
            <w:rPrChange w:id="203" w:author="Lu, Junsong" w:date="2025-08-26T16:54:00Z" w16du:dateUtc="2025-08-26T08:54:00Z">
              <w:rPr>
                <w:rFonts w:ascii="Times New Roman" w:hAnsi="Times New Roman" w:cs="Times New Roman"/>
                <w:color w:val="000000"/>
                <w:kern w:val="2"/>
                <w:lang w:eastAsia="zh-CN"/>
              </w:rPr>
            </w:rPrChange>
          </w:rPr>
          <w:t>lnN</w:t>
        </w:r>
        <w:proofErr w:type="spellEnd"/>
        <w:r w:rsidRPr="001C0C91">
          <w:rPr>
            <w:rFonts w:ascii="Times New Roman" w:hAnsi="Times New Roman" w:cs="Times New Roman"/>
            <w:i/>
            <w:iCs/>
            <w:color w:val="000000"/>
            <w:kern w:val="2"/>
            <w:lang w:eastAsia="zh-CN"/>
            <w:rPrChange w:id="204" w:author="Lu, Junsong" w:date="2025-08-26T16:54:00Z" w16du:dateUtc="2025-08-26T08:54:00Z">
              <w:rPr>
                <w:rFonts w:ascii="Times New Roman" w:hAnsi="Times New Roman" w:cs="Times New Roman"/>
                <w:color w:val="000000"/>
                <w:kern w:val="2"/>
                <w:lang w:eastAsia="zh-CN"/>
              </w:rPr>
            </w:rPrChange>
          </w:rPr>
          <w:t>)</w:t>
        </w:r>
        <w:r w:rsidRPr="001C0C91">
          <w:rPr>
            <w:rFonts w:ascii="Times New Roman" w:hAnsi="Times New Roman" w:cs="Times New Roman"/>
            <w:color w:val="000000"/>
            <w:kern w:val="2"/>
            <w:lang w:eastAsia="zh-CN"/>
          </w:rPr>
          <w:t>, a phenomenon known as the “ultra-small” property. Yet the effect of hubs is not always dominant</w:t>
        </w:r>
      </w:ins>
      <w:ins w:id="205" w:author="Lu, Junsong" w:date="2025-08-26T16:54:00Z" w16du:dateUtc="2025-08-26T08:54:00Z">
        <w:r>
          <w:rPr>
            <w:rFonts w:ascii="Times New Roman" w:hAnsi="Times New Roman" w:cs="Times New Roman" w:hint="eastAsia"/>
            <w:color w:val="000000"/>
            <w:kern w:val="2"/>
            <w:lang w:eastAsia="zh-CN"/>
          </w:rPr>
          <w:t>.</w:t>
        </w:r>
      </w:ins>
      <w:ins w:id="206" w:author="Lu, Junsong" w:date="2025-08-26T16:51:00Z">
        <w:r w:rsidRPr="001C0C91">
          <w:rPr>
            <w:rFonts w:ascii="Times New Roman" w:hAnsi="Times New Roman" w:cs="Times New Roman"/>
            <w:color w:val="000000"/>
            <w:kern w:val="2"/>
            <w:lang w:eastAsia="zh-CN"/>
          </w:rPr>
          <w:t xml:space="preserve"> </w:t>
        </w:r>
      </w:ins>
      <w:ins w:id="207" w:author="Lu, Junsong" w:date="2025-08-26T16:54:00Z">
        <w:r w:rsidRPr="001C0C91">
          <w:rPr>
            <w:rFonts w:ascii="Times New Roman" w:hAnsi="Times New Roman" w:cs="Times New Roman"/>
            <w:color w:val="000000"/>
            <w:kern w:val="2"/>
            <w:lang w:eastAsia="zh-CN"/>
          </w:rPr>
          <w:t>In some cases, hubs are not influential enough to substantially alter path lengths, and scale-free networks effectively approximate the behavior of random networks</w:t>
        </w:r>
      </w:ins>
      <w:ins w:id="208" w:author="Lu, Junsong" w:date="2025-08-26T16:51:00Z">
        <w:r w:rsidRPr="001C0C91">
          <w:rPr>
            <w:rFonts w:ascii="Times New Roman" w:hAnsi="Times New Roman" w:cs="Times New Roman"/>
            <w:color w:val="000000"/>
            <w:kern w:val="2"/>
            <w:lang w:eastAsia="zh-CN"/>
          </w:rPr>
          <w:t>.</w:t>
        </w:r>
      </w:ins>
    </w:p>
    <w:p w14:paraId="68A3282F" w14:textId="77777777" w:rsidR="00FB5B24" w:rsidRDefault="00FB5B24" w:rsidP="00543E43">
      <w:pPr>
        <w:pStyle w:val="af"/>
        <w:rPr>
          <w:ins w:id="209" w:author="Lu, Junsong" w:date="2025-08-26T16:41:00Z" w16du:dateUtc="2025-08-26T08:41:00Z"/>
          <w:rFonts w:ascii="Times New Roman" w:hAnsi="Times New Roman" w:cs="Times New Roman"/>
          <w:color w:val="000000"/>
          <w:kern w:val="2"/>
          <w:lang w:eastAsia="zh-CN"/>
        </w:rPr>
      </w:pPr>
    </w:p>
    <w:p w14:paraId="2729D09F" w14:textId="14CC4F3B" w:rsidR="00FB5B24" w:rsidRPr="00FB5B24" w:rsidRDefault="00FB5B24">
      <w:pPr>
        <w:pStyle w:val="2"/>
        <w:spacing w:beforeLines="50" w:before="156" w:afterLines="50" w:after="156"/>
        <w:rPr>
          <w:rFonts w:ascii="Times New Roman" w:hAnsi="Times New Roman" w:cs="Times New Roman"/>
          <w:b/>
          <w:bCs/>
          <w:color w:val="000000" w:themeColor="text1"/>
          <w:lang w:eastAsia="zh-CN"/>
          <w:rPrChange w:id="210" w:author="Lu, Junsong" w:date="2025-08-26T16:42:00Z" w16du:dateUtc="2025-08-26T08:42:00Z">
            <w:rPr>
              <w:rFonts w:ascii="Times New Roman" w:hAnsi="Times New Roman" w:cs="Times New Roman"/>
              <w:color w:val="000000"/>
              <w:kern w:val="2"/>
              <w:lang w:eastAsia="zh-CN"/>
            </w:rPr>
          </w:rPrChange>
        </w:rPr>
        <w:pPrChange w:id="211" w:author="Lu, Junsong" w:date="2025-08-26T16:42:00Z" w16du:dateUtc="2025-08-26T08:42:00Z">
          <w:pPr>
            <w:pStyle w:val="af"/>
          </w:pPr>
        </w:pPrChange>
      </w:pPr>
      <w:ins w:id="212" w:author="Lu, Junsong" w:date="2025-08-26T16:41:00Z" w16du:dateUtc="2025-08-26T08:41:00Z">
        <w:r w:rsidRPr="00F77C77">
          <w:rPr>
            <w:rFonts w:ascii="Times New Roman" w:hAnsi="Times New Roman" w:cs="Times New Roman"/>
            <w:b/>
            <w:bCs/>
            <w:color w:val="000000" w:themeColor="text1"/>
            <w:sz w:val="24"/>
            <w:szCs w:val="24"/>
            <w:lang w:eastAsia="zh-CN"/>
          </w:rPr>
          <w:t xml:space="preserve">Small-World Mind </w:t>
        </w:r>
        <w:r>
          <w:rPr>
            <w:rFonts w:ascii="Times New Roman" w:hAnsi="Times New Roman" w:cs="Times New Roman" w:hint="eastAsia"/>
            <w:b/>
            <w:bCs/>
            <w:color w:val="000000" w:themeColor="text1"/>
            <w:sz w:val="24"/>
            <w:szCs w:val="24"/>
            <w:lang w:eastAsia="zh-CN"/>
          </w:rPr>
          <w:t>Structure</w:t>
        </w:r>
        <w:r w:rsidRPr="00F77C77">
          <w:rPr>
            <w:rFonts w:ascii="Times New Roman" w:hAnsi="Times New Roman" w:cs="Times New Roman"/>
            <w:b/>
            <w:bCs/>
            <w:color w:val="000000" w:themeColor="text1"/>
            <w:sz w:val="24"/>
            <w:szCs w:val="24"/>
            <w:lang w:eastAsia="zh-CN"/>
          </w:rPr>
          <w:t xml:space="preserve">: </w:t>
        </w:r>
      </w:ins>
      <w:ins w:id="213" w:author="Lu, Junsong" w:date="2025-08-26T16:42:00Z" w16du:dateUtc="2025-08-26T08:42:00Z">
        <w:r>
          <w:rPr>
            <w:rFonts w:ascii="Times New Roman" w:hAnsi="Times New Roman" w:cs="Times New Roman" w:hint="eastAsia"/>
            <w:b/>
            <w:bCs/>
            <w:color w:val="000000" w:themeColor="text1"/>
            <w:sz w:val="24"/>
            <w:szCs w:val="24"/>
            <w:lang w:eastAsia="zh-CN"/>
          </w:rPr>
          <w:t>Growth</w:t>
        </w:r>
      </w:ins>
      <w:ins w:id="214" w:author="Lu, Junsong" w:date="2025-08-26T16:41:00Z" w16du:dateUtc="2025-08-26T08:41:00Z">
        <w:r w:rsidRPr="00F77C77">
          <w:rPr>
            <w:rFonts w:ascii="Times New Roman" w:hAnsi="Times New Roman" w:cs="Times New Roman"/>
            <w:b/>
            <w:bCs/>
            <w:color w:val="000000" w:themeColor="text1"/>
            <w:sz w:val="24"/>
            <w:szCs w:val="24"/>
            <w:lang w:eastAsia="zh-CN"/>
          </w:rPr>
          <w:t xml:space="preserve"> </w:t>
        </w:r>
      </w:ins>
      <w:ins w:id="215" w:author="Lu, Junsong" w:date="2025-08-26T16:42:00Z" w16du:dateUtc="2025-08-26T08:42:00Z">
        <w:r>
          <w:rPr>
            <w:rFonts w:ascii="Times New Roman" w:hAnsi="Times New Roman" w:cs="Times New Roman" w:hint="eastAsia"/>
            <w:b/>
            <w:bCs/>
            <w:color w:val="000000" w:themeColor="text1"/>
            <w:sz w:val="24"/>
            <w:szCs w:val="24"/>
            <w:lang w:eastAsia="zh-CN"/>
          </w:rPr>
          <w:t>and Preferential Attachment</w:t>
        </w:r>
      </w:ins>
    </w:p>
    <w:p w14:paraId="0B54CC06" w14:textId="77D2426A" w:rsidR="00543E43" w:rsidRPr="00EF1F76" w:rsidDel="00FB5B24" w:rsidRDefault="00A16E7E" w:rsidP="00543E43">
      <w:pPr>
        <w:pStyle w:val="af"/>
        <w:rPr>
          <w:del w:id="216" w:author="Lu, Junsong" w:date="2025-08-26T16:42:00Z" w16du:dateUtc="2025-08-26T08:42:00Z"/>
          <w:rFonts w:ascii="Times New Roman" w:hAnsi="Times New Roman" w:cs="Times New Roman"/>
          <w:b/>
          <w:bCs/>
          <w:color w:val="000000"/>
          <w:kern w:val="2"/>
          <w:lang w:eastAsia="zh-CN"/>
        </w:rPr>
      </w:pPr>
      <w:del w:id="217" w:author="Lu, Junsong" w:date="2025-08-26T16:42:00Z" w16du:dateUtc="2025-08-26T08:42:00Z">
        <w:r w:rsidDel="00FB5B24">
          <w:rPr>
            <w:rFonts w:ascii="Times New Roman" w:hAnsi="Times New Roman" w:cs="Times New Roman"/>
            <w:b/>
            <w:bCs/>
            <w:color w:val="000000"/>
            <w:kern w:val="2"/>
            <w:lang w:eastAsia="zh-CN"/>
          </w:rPr>
          <w:delText xml:space="preserve">Small-World Mind Structure: </w:delText>
        </w:r>
        <w:r w:rsidR="00D64C5E" w:rsidDel="00FB5B24">
          <w:rPr>
            <w:rFonts w:ascii="Times New Roman" w:hAnsi="Times New Roman" w:cs="Times New Roman"/>
            <w:b/>
            <w:bCs/>
            <w:color w:val="000000"/>
            <w:kern w:val="2"/>
            <w:lang w:eastAsia="zh-CN"/>
          </w:rPr>
          <w:delText xml:space="preserve">Growth and Preferential </w:delText>
        </w:r>
        <w:commentRangeStart w:id="218"/>
        <w:r w:rsidR="00D64C5E" w:rsidDel="00FB5B24">
          <w:rPr>
            <w:rFonts w:ascii="Times New Roman" w:hAnsi="Times New Roman" w:cs="Times New Roman"/>
            <w:b/>
            <w:bCs/>
            <w:color w:val="000000"/>
            <w:kern w:val="2"/>
            <w:lang w:eastAsia="zh-CN"/>
          </w:rPr>
          <w:delText xml:space="preserve">Attachment </w:delText>
        </w:r>
        <w:commentRangeEnd w:id="218"/>
        <w:r w:rsidR="007A6C10" w:rsidDel="00FB5B24">
          <w:rPr>
            <w:rStyle w:val="af3"/>
          </w:rPr>
          <w:commentReference w:id="218"/>
        </w:r>
      </w:del>
    </w:p>
    <w:p w14:paraId="710BBB8D" w14:textId="7D880E8F" w:rsidR="001227CB" w:rsidRDefault="00D64C5E" w:rsidP="00063103">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We propose that the</w:t>
      </w:r>
      <w:r w:rsidR="002748D6">
        <w:rPr>
          <w:rFonts w:ascii="Times New Roman" w:hAnsi="Times New Roman" w:cs="Times New Roman"/>
          <w:lang w:eastAsia="zh-CN"/>
        </w:rPr>
        <w:t xml:space="preserve"> </w:t>
      </w:r>
      <w:r>
        <w:rPr>
          <w:rFonts w:ascii="Times New Roman" w:hAnsi="Times New Roman" w:cs="Times New Roman"/>
          <w:lang w:eastAsia="zh-CN"/>
        </w:rPr>
        <w:t xml:space="preserve">same </w:t>
      </w:r>
      <w:r w:rsidR="002748D6">
        <w:rPr>
          <w:rFonts w:ascii="Times New Roman" w:hAnsi="Times New Roman" w:cs="Times New Roman"/>
          <w:lang w:eastAsia="zh-CN"/>
        </w:rPr>
        <w:t xml:space="preserve">generative </w:t>
      </w:r>
      <w:r>
        <w:rPr>
          <w:rFonts w:ascii="Times New Roman" w:hAnsi="Times New Roman" w:cs="Times New Roman"/>
          <w:lang w:eastAsia="zh-CN"/>
        </w:rPr>
        <w:t>mechanisms—growth and preferential attachment—also govern mental representations of social inferences.</w:t>
      </w:r>
      <w:r w:rsidR="0016380E" w:rsidRPr="002A7B66">
        <w:rPr>
          <w:rFonts w:ascii="Times New Roman" w:hAnsi="Times New Roman" w:cs="Times New Roman"/>
          <w:lang w:eastAsia="zh-CN"/>
        </w:rPr>
        <w:t xml:space="preserve"> </w:t>
      </w:r>
      <w:r w:rsidR="001227CB" w:rsidRPr="002A7B66">
        <w:rPr>
          <w:rFonts w:ascii="Times New Roman" w:hAnsi="Times New Roman" w:cs="Times New Roman"/>
          <w:lang w:eastAsia="zh-CN"/>
        </w:rPr>
        <w:t xml:space="preserve">While the </w:t>
      </w:r>
      <w:r w:rsidR="0016380E" w:rsidRPr="002A7B66">
        <w:rPr>
          <w:rFonts w:ascii="Times New Roman" w:hAnsi="Times New Roman" w:cs="Times New Roman"/>
          <w:lang w:eastAsia="zh-CN"/>
        </w:rPr>
        <w:t xml:space="preserve">idea </w:t>
      </w:r>
      <w:r w:rsidR="001227CB" w:rsidRPr="002A7B66">
        <w:rPr>
          <w:rFonts w:ascii="Times New Roman" w:hAnsi="Times New Roman" w:cs="Times New Roman"/>
          <w:lang w:eastAsia="zh-CN"/>
        </w:rPr>
        <w:t xml:space="preserve">that conceptual knowledge in social cognition, such as </w:t>
      </w:r>
      <w:r w:rsidR="004656FB" w:rsidRPr="002A7B66">
        <w:rPr>
          <w:rFonts w:ascii="Times New Roman" w:hAnsi="Times New Roman" w:cs="Times New Roman"/>
          <w:lang w:eastAsia="zh-CN"/>
        </w:rPr>
        <w:t>mental representations of social inferences</w:t>
      </w:r>
      <w:r w:rsidR="001227CB" w:rsidRPr="002A7B66">
        <w:rPr>
          <w:rFonts w:ascii="Times New Roman" w:hAnsi="Times New Roman" w:cs="Times New Roman"/>
          <w:lang w:eastAsia="zh-CN"/>
        </w:rPr>
        <w:t xml:space="preserve">, </w:t>
      </w:r>
      <w:r w:rsidR="004656FB" w:rsidRPr="002A7B66">
        <w:rPr>
          <w:rFonts w:ascii="Times New Roman" w:hAnsi="Times New Roman" w:cs="Times New Roman"/>
          <w:lang w:eastAsia="zh-CN"/>
        </w:rPr>
        <w:t xml:space="preserve">may be structured as </w:t>
      </w:r>
      <w:r w:rsidR="001227CB" w:rsidRPr="002A7B66">
        <w:rPr>
          <w:rFonts w:ascii="Times New Roman" w:hAnsi="Times New Roman" w:cs="Times New Roman"/>
          <w:lang w:eastAsia="zh-CN"/>
        </w:rPr>
        <w:t xml:space="preserve">a network </w:t>
      </w:r>
      <w:r w:rsidR="004656FB" w:rsidRPr="002A7B66">
        <w:rPr>
          <w:rFonts w:ascii="Times New Roman" w:hAnsi="Times New Roman" w:cs="Times New Roman"/>
          <w:lang w:eastAsia="zh-CN"/>
        </w:rPr>
        <w:t xml:space="preserve">in the mind </w:t>
      </w:r>
      <w:r w:rsidR="001227CB" w:rsidRPr="002A7B66">
        <w:rPr>
          <w:rFonts w:ascii="Times New Roman" w:hAnsi="Times New Roman" w:cs="Times New Roman"/>
          <w:lang w:eastAsia="zh-CN"/>
        </w:rPr>
        <w:t xml:space="preserve">is not </w:t>
      </w:r>
      <w:proofErr w:type="spellStart"/>
      <w:r w:rsidR="001227CB" w:rsidRPr="002A7B66">
        <w:rPr>
          <w:rFonts w:ascii="Times New Roman" w:hAnsi="Times New Roman" w:cs="Times New Roman"/>
          <w:lang w:eastAsia="zh-CN"/>
        </w:rPr>
        <w:t>n</w:t>
      </w:r>
      <w:r w:rsidR="00E71BB4">
        <w:rPr>
          <w:rFonts w:ascii="Times New Roman" w:hAnsi="Times New Roman" w:cs="Times New Roman"/>
          <w:lang w:eastAsia="zh-CN"/>
        </w:rPr>
        <w:t>ew</w:t>
      </w:r>
      <w:r w:rsidR="001227CB" w:rsidRPr="002A7B66">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{"citationID":"Si5aOeG6","properties":{"formattedCitation":"\\super 3,19,73,74\\nosupersub{}","plainCitation":"3,19,73,74","noteIndex":0},"citationItems":[{"id":623664,"uris":["http://zotero.org/users/6113531/items/KV6Q4YM5"],"itemData":{"id":623664,"type":"article-journal","abstract":"A dynamic interactive theory of person construal is proposed. It assumes that the perception of other people is accomplished by a dynamical system involving continuous interaction between social categories, stereotypes, high-level cognitive states, and the low-level processing of facial, vocal, and bodily cues. This system permits lower-level sensory perception and higher-order social cognition to dynamically coordinate across multiple interactive levels of processing to give rise to stable person construals. A recurrent connectionist model of this system is described, which accounts for major findings on (a) partial parallel activation and dynamic competition in categorization and stereotyping, (b) top-down influences of high-level cognitive states and stereotype activations on categorization, (c) bottom-up category interactions due to shared perceptual features, and (d) contextual and cross-modal effects on categorization. The system’s probabilistic and continuously evolving activation states permit multiple construals to be flexibly active in parallel. These activation states are also able to be tightly yoked to ongoing changes in external perceptual cues and to ongoing changes in high-level cognitive states. The implications of a rapidly adaptive, dynamic, and interactive person construal system are discussed.","container-title":"Psychological Review","DOI":"10.1037/a0022327","ISSN":"1939-1471, 0033-295X","issue":"2","journalAbbreviation":"Psychological Review","language":"en","page":"247-279","source":"DOI.org (Crossref)","title":"A dynamic interactive theory of person construal.","volume":"118","author":[{"family":"Freeman","given":"Jonathan B."},{"family":"Ambady","given":"Nalini"}],"issued":{"date-parts":[["2011"]]},"citation-key":"Freemandynamicinteractivetheory2011a"}},{"id":627085,"uris":["http://zotero.org/users/6113531/items/LWUDTKG6"],"itemData":{"id":627085,"type":"article-journal","container-title":"Trends in Cognitive Sciences","DOI":"10.1016/j.tics.2025.04.011","ISSN":"13646613","journalAbbreviation":"Trends in Cognitive Sciences","language":"en","page":"S136466132500110X","source":"DOI.org (Crossref)","title":"A high-dimensional model of social impressions","author":[{"family":"Freeman","given":"Jonathan B."},{"family":"Lin","given":"Chujun"}],"issued":{"date-parts":[["2025",5]]},"citation-key":"Freemanhighdimensionalmodelsocial2025"}},{"id":447172,"uris":["http://zotero.org/users/6113531/items/LQXNCHCW"],"itemData":{"id":447172,"type":"article-journal","container-title":"Nature Human Behaviour","DOI":"10.1038/s41562-019-0800-6","ISSN":"2397-3374","issue":"4","journalAbbreviation":"Nat Hum Behav","language":"en","page":"361-371","source":"DOI.org (Crossref)","title":"Trait knowledge forms a common structure across social cognition","volume":"4","author":[{"family":"Stolier","given":"Ryan M."},{"family":"Hehman","given":"Eric"},{"family":"Freeman","given":"Jonathan B."}],"issued":{"date-parts":[["2020",1,13]]},"citation-key":"StolierTraitknowledgeforms2020"}},{"id":446308,"uris":["http://zotero.org/users/6113531/items/6PEMPZLQ"],"itemData":{"id":446308,"type":"article-journal","container-title":"Trends in Cognitive Sciences","DOI":"10.1016/j.tics.2017.12.003","ISSN":"1364-6613, 1879-307X","issue":"3","journalAbbreviation":"Trends in Cognitive Sciences","language":"English","note":"publisher: Elsevier\nPMID: 29366643","page":"197-200","source":"www.cell.com","title":"A Dynamic Structure of Social Trait Space","volume":"22","author":[{"family":"Stolier","given":"Ryan M."},{"family":"Hehman","given":"Eric"},{"family":"Freeman","given":"Jonathan B."}],"issued":{"date-parts":[["2018",3,1]]},"citation-key":"StolierDynamicStructureSocial2018"}}],"schema":"https://github.com/citation-style-language/schema/raw/master/csl-citation.json"} </w:instrText>
      </w:r>
      <w:r w:rsidR="001227CB" w:rsidRPr="002A7B66">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3,19,73,74</w:t>
      </w:r>
      <w:proofErr w:type="spellEnd"/>
      <w:r w:rsidR="001227CB" w:rsidRPr="002A7B66">
        <w:rPr>
          <w:rFonts w:ascii="Times New Roman" w:hAnsi="Times New Roman" w:cs="Times New Roman"/>
          <w:lang w:eastAsia="zh-CN"/>
        </w:rPr>
        <w:fldChar w:fldCharType="end"/>
      </w:r>
      <w:r w:rsidR="001227CB" w:rsidRPr="002A7B66">
        <w:rPr>
          <w:rFonts w:ascii="Times New Roman" w:hAnsi="Times New Roman" w:cs="Times New Roman"/>
          <w:lang w:eastAsia="zh-CN"/>
        </w:rPr>
        <w:t xml:space="preserve">, the specific structural characteristics and underlying generative processes </w:t>
      </w:r>
      <w:r w:rsidR="004656FB" w:rsidRPr="002A7B66">
        <w:rPr>
          <w:rFonts w:ascii="Times New Roman" w:hAnsi="Times New Roman" w:cs="Times New Roman"/>
          <w:lang w:eastAsia="zh-CN"/>
        </w:rPr>
        <w:t xml:space="preserve">of such network </w:t>
      </w:r>
      <w:r w:rsidR="001227CB" w:rsidRPr="002A7B66">
        <w:rPr>
          <w:rFonts w:ascii="Times New Roman" w:hAnsi="Times New Roman" w:cs="Times New Roman"/>
          <w:lang w:eastAsia="zh-CN"/>
        </w:rPr>
        <w:t xml:space="preserve">remain </w:t>
      </w:r>
      <w:r w:rsidR="00490FBF">
        <w:rPr>
          <w:rFonts w:ascii="Times New Roman" w:hAnsi="Times New Roman" w:cs="Times New Roman"/>
          <w:lang w:eastAsia="zh-CN"/>
        </w:rPr>
        <w:t>unclear</w:t>
      </w:r>
      <w:r w:rsidR="001227CB" w:rsidRPr="002A7B66">
        <w:rPr>
          <w:rFonts w:ascii="Times New Roman" w:hAnsi="Times New Roman" w:cs="Times New Roman"/>
          <w:lang w:eastAsia="zh-CN"/>
        </w:rPr>
        <w:t xml:space="preserve">. </w:t>
      </w:r>
      <w:r w:rsidR="008B2663">
        <w:rPr>
          <w:rFonts w:ascii="Times New Roman" w:hAnsi="Times New Roman" w:cs="Times New Roman"/>
          <w:lang w:eastAsia="zh-CN"/>
        </w:rPr>
        <w:t>Our account fills this gap by arguing that</w:t>
      </w:r>
      <w:r w:rsidR="001227CB" w:rsidRPr="002A7B66">
        <w:rPr>
          <w:rFonts w:ascii="Times New Roman" w:hAnsi="Times New Roman" w:cs="Times New Roman"/>
          <w:lang w:eastAsia="zh-CN"/>
        </w:rPr>
        <w:t xml:space="preserve"> </w:t>
      </w:r>
      <w:r w:rsidR="002A7B66" w:rsidRPr="00EF1F76">
        <w:rPr>
          <w:rFonts w:ascii="Times New Roman" w:hAnsi="Times New Roman" w:cs="Times New Roman"/>
          <w:lang w:eastAsia="zh-CN"/>
        </w:rPr>
        <w:t>mental representations of social inferences are generated through</w:t>
      </w:r>
      <w:r w:rsidR="001227CB" w:rsidRPr="002A7B66">
        <w:rPr>
          <w:rFonts w:ascii="Times New Roman" w:hAnsi="Times New Roman" w:cs="Times New Roman"/>
          <w:lang w:eastAsia="zh-CN"/>
        </w:rPr>
        <w:t xml:space="preserve"> growth and preferential attachment</w:t>
      </w:r>
      <w:r w:rsidR="002A7B66" w:rsidRPr="00EF1F76">
        <w:rPr>
          <w:rFonts w:ascii="Times New Roman" w:hAnsi="Times New Roman" w:cs="Times New Roman"/>
          <w:lang w:eastAsia="zh-CN"/>
        </w:rPr>
        <w:t>, giving rise to a network with small-world properties</w:t>
      </w:r>
      <w:r w:rsidR="00F209FD">
        <w:rPr>
          <w:rFonts w:ascii="Times New Roman" w:hAnsi="Times New Roman" w:cs="Times New Roman"/>
          <w:lang w:eastAsia="zh-CN"/>
        </w:rPr>
        <w:t xml:space="preserve"> that balance complexity and efficiency</w:t>
      </w:r>
      <w:r w:rsidR="001227CB" w:rsidRPr="002A7B66">
        <w:rPr>
          <w:rFonts w:ascii="Times New Roman" w:hAnsi="Times New Roman" w:cs="Times New Roman"/>
          <w:lang w:eastAsia="zh-CN"/>
        </w:rPr>
        <w:t>.</w:t>
      </w:r>
      <w:r w:rsidR="00874395" w:rsidRPr="00874395">
        <w:rPr>
          <w:rFonts w:ascii="Times New Roman" w:hAnsi="Times New Roman" w:cs="Times New Roman"/>
          <w:lang w:eastAsia="zh-CN"/>
        </w:rPr>
        <w:t xml:space="preserve"> </w:t>
      </w:r>
    </w:p>
    <w:p w14:paraId="6F443AA4" w14:textId="2F724FF2" w:rsidR="004B59E0" w:rsidRDefault="008F46EA" w:rsidP="005B5DC9">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 xml:space="preserve">The </w:t>
      </w:r>
      <w:r w:rsidR="005B5DC9">
        <w:rPr>
          <w:rFonts w:ascii="Times New Roman" w:hAnsi="Times New Roman" w:cs="Times New Roman"/>
          <w:lang w:eastAsia="zh-CN"/>
        </w:rPr>
        <w:t>first generative</w:t>
      </w:r>
      <w:r>
        <w:rPr>
          <w:rFonts w:ascii="Times New Roman" w:hAnsi="Times New Roman" w:cs="Times New Roman"/>
          <w:lang w:eastAsia="zh-CN"/>
        </w:rPr>
        <w:t xml:space="preserve"> mechanism</w:t>
      </w:r>
      <w:r w:rsidR="005B5DC9">
        <w:rPr>
          <w:rFonts w:ascii="Times New Roman" w:hAnsi="Times New Roman" w:cs="Times New Roman"/>
          <w:lang w:eastAsia="zh-CN"/>
        </w:rPr>
        <w:t>, growth,</w:t>
      </w:r>
      <w:r w:rsidR="00C5620D" w:rsidRPr="00C5620D">
        <w:rPr>
          <w:rFonts w:ascii="Times New Roman" w:hAnsi="Times New Roman" w:cs="Times New Roman"/>
          <w:lang w:eastAsia="zh-CN"/>
        </w:rPr>
        <w:t xml:space="preserve"> addresses a fundamental computational challenge: how finite human minds can </w:t>
      </w:r>
      <w:r w:rsidR="005B4816">
        <w:rPr>
          <w:rFonts w:ascii="Times New Roman" w:hAnsi="Times New Roman" w:cs="Times New Roman"/>
          <w:lang w:eastAsia="zh-CN"/>
        </w:rPr>
        <w:t>build</w:t>
      </w:r>
      <w:r w:rsidR="00C5620D" w:rsidRPr="00C5620D">
        <w:rPr>
          <w:rFonts w:ascii="Times New Roman" w:hAnsi="Times New Roman" w:cs="Times New Roman"/>
          <w:lang w:eastAsia="zh-CN"/>
        </w:rPr>
        <w:t xml:space="preserve"> increasingly complex social representations</w:t>
      </w:r>
      <w:r w:rsidR="00324B63">
        <w:rPr>
          <w:rFonts w:ascii="Times New Roman" w:hAnsi="Times New Roman" w:cs="Times New Roman"/>
          <w:lang w:eastAsia="zh-CN"/>
        </w:rPr>
        <w:t xml:space="preserve"> while</w:t>
      </w:r>
      <w:r w:rsidR="00C5620D" w:rsidRPr="00C5620D">
        <w:rPr>
          <w:rFonts w:ascii="Times New Roman" w:hAnsi="Times New Roman" w:cs="Times New Roman"/>
          <w:lang w:eastAsia="zh-CN"/>
        </w:rPr>
        <w:t xml:space="preserve"> </w:t>
      </w:r>
      <w:r w:rsidR="005B4816">
        <w:rPr>
          <w:rFonts w:ascii="Times New Roman" w:hAnsi="Times New Roman" w:cs="Times New Roman"/>
          <w:lang w:eastAsia="zh-CN"/>
        </w:rPr>
        <w:t>keeping them tractable</w:t>
      </w:r>
      <w:r w:rsidR="00C5620D" w:rsidRPr="00C5620D">
        <w:rPr>
          <w:rFonts w:ascii="Times New Roman" w:hAnsi="Times New Roman" w:cs="Times New Roman"/>
          <w:lang w:eastAsia="zh-CN"/>
        </w:rPr>
        <w:t xml:space="preserve">. This balance between complexity and </w:t>
      </w:r>
      <w:r w:rsidR="004B6C88">
        <w:rPr>
          <w:rFonts w:ascii="Times New Roman" w:hAnsi="Times New Roman" w:cs="Times New Roman"/>
          <w:lang w:eastAsia="zh-CN"/>
        </w:rPr>
        <w:t>tractability</w:t>
      </w:r>
      <w:r w:rsidR="004B6C88" w:rsidRPr="00C5620D">
        <w:rPr>
          <w:rFonts w:ascii="Times New Roman" w:hAnsi="Times New Roman" w:cs="Times New Roman"/>
          <w:lang w:eastAsia="zh-CN"/>
        </w:rPr>
        <w:t xml:space="preserve"> </w:t>
      </w:r>
      <w:r w:rsidR="005B4816">
        <w:rPr>
          <w:rFonts w:ascii="Times New Roman" w:hAnsi="Times New Roman" w:cs="Times New Roman"/>
          <w:lang w:eastAsia="zh-CN"/>
        </w:rPr>
        <w:t>aligns with</w:t>
      </w:r>
      <w:r w:rsidR="00C5620D" w:rsidRPr="00C5620D">
        <w:rPr>
          <w:rFonts w:ascii="Times New Roman" w:hAnsi="Times New Roman" w:cs="Times New Roman"/>
          <w:lang w:eastAsia="zh-CN"/>
        </w:rPr>
        <w:t xml:space="preserve"> Piaget's theory of cognitive development</w:t>
      </w:r>
      <w:r w:rsidR="005B4816">
        <w:rPr>
          <w:rFonts w:ascii="Times New Roman" w:hAnsi="Times New Roman" w:cs="Times New Roman"/>
          <w:lang w:eastAsia="zh-CN"/>
        </w:rPr>
        <w:t>, in which</w:t>
      </w:r>
      <w:r w:rsidR="00C5620D" w:rsidRPr="00C5620D">
        <w:rPr>
          <w:rFonts w:ascii="Times New Roman" w:hAnsi="Times New Roman" w:cs="Times New Roman"/>
          <w:lang w:eastAsia="zh-CN"/>
        </w:rPr>
        <w:t xml:space="preserve"> individuals </w:t>
      </w:r>
      <w:r w:rsidR="005B4816">
        <w:rPr>
          <w:rFonts w:ascii="Times New Roman" w:hAnsi="Times New Roman" w:cs="Times New Roman"/>
          <w:lang w:eastAsia="zh-CN"/>
        </w:rPr>
        <w:t>assimilate</w:t>
      </w:r>
      <w:r w:rsidR="005B4816" w:rsidRPr="00C5620D">
        <w:rPr>
          <w:rFonts w:ascii="Times New Roman" w:hAnsi="Times New Roman" w:cs="Times New Roman"/>
          <w:lang w:eastAsia="zh-CN"/>
        </w:rPr>
        <w:t xml:space="preserve"> </w:t>
      </w:r>
      <w:r w:rsidR="00C5620D" w:rsidRPr="00C5620D">
        <w:rPr>
          <w:rFonts w:ascii="Times New Roman" w:hAnsi="Times New Roman" w:cs="Times New Roman"/>
          <w:lang w:eastAsia="zh-CN"/>
        </w:rPr>
        <w:t>new information</w:t>
      </w:r>
      <w:r w:rsidR="005B4816">
        <w:rPr>
          <w:rFonts w:ascii="Times New Roman" w:hAnsi="Times New Roman" w:cs="Times New Roman"/>
          <w:lang w:eastAsia="zh-CN"/>
        </w:rPr>
        <w:t xml:space="preserve"> </w:t>
      </w:r>
      <w:r w:rsidR="00C5620D" w:rsidRPr="00C5620D">
        <w:rPr>
          <w:rFonts w:ascii="Times New Roman" w:hAnsi="Times New Roman" w:cs="Times New Roman"/>
          <w:lang w:eastAsia="zh-CN"/>
        </w:rPr>
        <w:t xml:space="preserve">into existing cognitive structures or accommodate it by modifying those </w:t>
      </w:r>
      <w:proofErr w:type="spellStart"/>
      <w:r w:rsidR="00C5620D" w:rsidRPr="00C5620D">
        <w:rPr>
          <w:rFonts w:ascii="Times New Roman" w:hAnsi="Times New Roman" w:cs="Times New Roman"/>
          <w:lang w:eastAsia="zh-CN"/>
        </w:rPr>
        <w:t>structures</w:t>
      </w:r>
      <w:r w:rsidR="00E17460">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{"citationID":"B4Pm63BF","properties":{"formattedCitation":"\\super 75\\nosupersub{}","plainCitation":"75","noteIndex":0},"citationItems":[{"id":637726,"uris":["http://zotero.org/users/6113531/items/6X7XH5DA"],"itemData":{"id":637726,"type":"book","publisher":"Routledge","source":"Google Scholar","title":"The construction of reality in the child","URL":"https://www.taylorfrancis.com/books/mono/10.4324/9781315009650/construction-reality-child-jean-piaget","author":[{"family":"Piaget","given":"Jean"}],"accessed":{"date-parts":[["2025",7,10]]},"issued":{"date-parts":[["2013"]]},"citation-key":"Piagetconstructionrealitychild2013"}}],"schema":"https://github.com/citation-style-language/schema/raw/master/csl-citation.json"} </w:instrText>
      </w:r>
      <w:r w:rsidR="00E17460">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75</w:t>
      </w:r>
      <w:proofErr w:type="spellEnd"/>
      <w:r w:rsidR="00E17460">
        <w:rPr>
          <w:rFonts w:ascii="Times New Roman" w:hAnsi="Times New Roman" w:cs="Times New Roman"/>
          <w:lang w:eastAsia="zh-CN"/>
        </w:rPr>
        <w:fldChar w:fldCharType="end"/>
      </w:r>
      <w:r w:rsidR="00C5620D" w:rsidRPr="00C5620D">
        <w:rPr>
          <w:rFonts w:ascii="Times New Roman" w:hAnsi="Times New Roman" w:cs="Times New Roman"/>
          <w:lang w:eastAsia="zh-CN"/>
        </w:rPr>
        <w:t xml:space="preserve">. </w:t>
      </w:r>
      <w:r w:rsidR="00D72F83">
        <w:rPr>
          <w:rFonts w:ascii="Times New Roman" w:hAnsi="Times New Roman" w:cs="Times New Roman"/>
          <w:lang w:eastAsia="zh-CN"/>
        </w:rPr>
        <w:t xml:space="preserve">Over time, these processes </w:t>
      </w:r>
      <w:r w:rsidR="00A47B8C">
        <w:rPr>
          <w:rFonts w:ascii="Times New Roman" w:hAnsi="Times New Roman" w:cs="Times New Roman"/>
          <w:lang w:eastAsia="zh-CN"/>
        </w:rPr>
        <w:t>progressively build</w:t>
      </w:r>
      <w:r w:rsidR="00D72F83">
        <w:rPr>
          <w:rFonts w:ascii="Times New Roman" w:hAnsi="Times New Roman" w:cs="Times New Roman"/>
          <w:lang w:eastAsia="zh-CN"/>
        </w:rPr>
        <w:t xml:space="preserve"> </w:t>
      </w:r>
      <w:r w:rsidR="00A47B8C">
        <w:rPr>
          <w:rFonts w:ascii="Times New Roman" w:hAnsi="Times New Roman" w:cs="Times New Roman"/>
          <w:lang w:eastAsia="zh-CN"/>
        </w:rPr>
        <w:t>richer</w:t>
      </w:r>
      <w:r w:rsidR="009F1847">
        <w:rPr>
          <w:rFonts w:ascii="Times New Roman" w:hAnsi="Times New Roman" w:cs="Times New Roman"/>
          <w:lang w:eastAsia="zh-CN"/>
        </w:rPr>
        <w:t xml:space="preserve"> representations</w:t>
      </w:r>
      <w:r w:rsidR="00D72F83">
        <w:rPr>
          <w:rFonts w:ascii="Times New Roman" w:hAnsi="Times New Roman" w:cs="Times New Roman"/>
          <w:lang w:eastAsia="zh-CN"/>
        </w:rPr>
        <w:t xml:space="preserve"> in a way that supports navigating</w:t>
      </w:r>
      <w:r w:rsidR="00C5620D" w:rsidRPr="00C5620D">
        <w:rPr>
          <w:rFonts w:ascii="Times New Roman" w:hAnsi="Times New Roman" w:cs="Times New Roman"/>
          <w:lang w:eastAsia="zh-CN"/>
        </w:rPr>
        <w:t xml:space="preserve"> </w:t>
      </w:r>
      <w:r w:rsidR="00A47B8C">
        <w:rPr>
          <w:rFonts w:ascii="Times New Roman" w:hAnsi="Times New Roman" w:cs="Times New Roman"/>
          <w:lang w:eastAsia="zh-CN"/>
        </w:rPr>
        <w:t>complex</w:t>
      </w:r>
      <w:r w:rsidR="00C5620D" w:rsidRPr="00C5620D">
        <w:rPr>
          <w:rFonts w:ascii="Times New Roman" w:hAnsi="Times New Roman" w:cs="Times New Roman"/>
          <w:lang w:eastAsia="zh-CN"/>
        </w:rPr>
        <w:t xml:space="preserve"> social environments.</w:t>
      </w:r>
      <w:r w:rsidR="00874395" w:rsidRPr="00874395">
        <w:rPr>
          <w:rFonts w:ascii="Times New Roman" w:hAnsi="Times New Roman" w:cs="Times New Roman"/>
          <w:lang w:eastAsia="zh-CN"/>
        </w:rPr>
        <w:t xml:space="preserve"> </w:t>
      </w:r>
    </w:p>
    <w:p w14:paraId="5F598A88" w14:textId="17539EAC" w:rsidR="00874395" w:rsidRPr="00874395" w:rsidRDefault="00874395" w:rsidP="00063103">
      <w:pPr>
        <w:spacing w:beforeLines="50" w:before="156" w:afterLines="50" w:after="156"/>
        <w:ind w:firstLine="420"/>
        <w:rPr>
          <w:rFonts w:ascii="Times New Roman" w:hAnsi="Times New Roman" w:cs="Times New Roman"/>
          <w:lang w:eastAsia="zh-CN"/>
        </w:rPr>
      </w:pPr>
      <w:r w:rsidRPr="00874395">
        <w:rPr>
          <w:rFonts w:ascii="Times New Roman" w:hAnsi="Times New Roman" w:cs="Times New Roman"/>
          <w:lang w:eastAsia="zh-CN"/>
        </w:rPr>
        <w:t xml:space="preserve">From an evolutionary perspective, </w:t>
      </w:r>
      <w:r w:rsidR="00E37E56">
        <w:rPr>
          <w:rFonts w:ascii="Times New Roman" w:hAnsi="Times New Roman" w:cs="Times New Roman"/>
          <w:lang w:eastAsia="zh-CN"/>
        </w:rPr>
        <w:t>the growth mechanism also</w:t>
      </w:r>
      <w:r w:rsidRPr="00874395">
        <w:rPr>
          <w:rFonts w:ascii="Times New Roman" w:hAnsi="Times New Roman" w:cs="Times New Roman"/>
          <w:lang w:eastAsia="zh-CN"/>
        </w:rPr>
        <w:t xml:space="preserve"> </w:t>
      </w:r>
      <w:del w:id="219" w:author="Lu, Junsong" w:date="2025-08-21T09:08:00Z" w16du:dateUtc="2025-08-21T01:08:00Z">
        <w:r w:rsidR="009758E1" w:rsidDel="0072269B">
          <w:rPr>
            <w:rFonts w:ascii="Times New Roman" w:hAnsi="Times New Roman" w:cs="Times New Roman"/>
            <w:lang w:eastAsia="zh-CN"/>
          </w:rPr>
          <w:delText>offer</w:delText>
        </w:r>
      </w:del>
      <w:ins w:id="220" w:author="Lu, Junsong" w:date="2025-08-21T09:08:00Z" w16du:dateUtc="2025-08-21T01:08:00Z">
        <w:r w:rsidR="0072269B">
          <w:rPr>
            <w:rFonts w:ascii="Times New Roman" w:hAnsi="Times New Roman" w:cs="Times New Roman"/>
            <w:lang w:eastAsia="zh-CN"/>
          </w:rPr>
          <w:t>offers</w:t>
        </w:r>
      </w:ins>
      <w:r w:rsidRPr="00874395">
        <w:rPr>
          <w:rFonts w:ascii="Times New Roman" w:hAnsi="Times New Roman" w:cs="Times New Roman"/>
          <w:lang w:eastAsia="zh-CN"/>
        </w:rPr>
        <w:t xml:space="preserve"> computational advantages. </w:t>
      </w:r>
      <w:r w:rsidR="009E242A">
        <w:rPr>
          <w:rFonts w:ascii="Times New Roman" w:hAnsi="Times New Roman" w:cs="Times New Roman"/>
          <w:lang w:eastAsia="zh-CN"/>
        </w:rPr>
        <w:t>Even if</w:t>
      </w:r>
      <w:r w:rsidR="009E242A" w:rsidRPr="00874395">
        <w:rPr>
          <w:rFonts w:ascii="Times New Roman" w:hAnsi="Times New Roman" w:cs="Times New Roman"/>
          <w:lang w:eastAsia="zh-CN"/>
        </w:rPr>
        <w:t xml:space="preserve"> </w:t>
      </w:r>
      <w:r w:rsidRPr="00874395">
        <w:rPr>
          <w:rFonts w:ascii="Times New Roman" w:hAnsi="Times New Roman" w:cs="Times New Roman"/>
          <w:lang w:eastAsia="zh-CN"/>
        </w:rPr>
        <w:t xml:space="preserve">a representation is adaptive, such as correctly </w:t>
      </w:r>
      <w:r w:rsidR="004B59E0">
        <w:rPr>
          <w:rFonts w:ascii="Times New Roman" w:hAnsi="Times New Roman" w:cs="Times New Roman"/>
          <w:lang w:eastAsia="zh-CN"/>
        </w:rPr>
        <w:t>inferring</w:t>
      </w:r>
      <w:r w:rsidR="004B59E0" w:rsidRPr="00874395">
        <w:rPr>
          <w:rFonts w:ascii="Times New Roman" w:hAnsi="Times New Roman" w:cs="Times New Roman"/>
          <w:lang w:eastAsia="zh-CN"/>
        </w:rPr>
        <w:t xml:space="preserve"> </w:t>
      </w:r>
      <w:r w:rsidRPr="00874395">
        <w:rPr>
          <w:rFonts w:ascii="Times New Roman" w:hAnsi="Times New Roman" w:cs="Times New Roman"/>
          <w:lang w:eastAsia="zh-CN"/>
        </w:rPr>
        <w:t>the trait</w:t>
      </w:r>
      <w:r w:rsidR="00DE3CDC">
        <w:rPr>
          <w:rFonts w:ascii="Times New Roman" w:hAnsi="Times New Roman" w:cs="Times New Roman"/>
          <w:lang w:eastAsia="zh-CN"/>
        </w:rPr>
        <w:t>s</w:t>
      </w:r>
      <w:r w:rsidRPr="00874395">
        <w:rPr>
          <w:rFonts w:ascii="Times New Roman" w:hAnsi="Times New Roman" w:cs="Times New Roman"/>
          <w:lang w:eastAsia="zh-CN"/>
        </w:rPr>
        <w:t xml:space="preserve"> of a potential mate or collaborator, </w:t>
      </w:r>
      <w:r w:rsidR="009E242A">
        <w:rPr>
          <w:rFonts w:ascii="Times New Roman" w:hAnsi="Times New Roman" w:cs="Times New Roman"/>
          <w:lang w:eastAsia="zh-CN"/>
        </w:rPr>
        <w:t xml:space="preserve">it does not need to </w:t>
      </w:r>
      <w:r w:rsidRPr="00874395">
        <w:rPr>
          <w:rFonts w:ascii="Times New Roman" w:hAnsi="Times New Roman" w:cs="Times New Roman"/>
          <w:lang w:eastAsia="zh-CN"/>
        </w:rPr>
        <w:t xml:space="preserve">be present </w:t>
      </w:r>
      <w:r w:rsidR="009E242A">
        <w:rPr>
          <w:rFonts w:ascii="Times New Roman" w:hAnsi="Times New Roman" w:cs="Times New Roman"/>
          <w:lang w:eastAsia="zh-CN"/>
        </w:rPr>
        <w:t>from birth</w:t>
      </w:r>
      <w:r w:rsidRPr="00874395">
        <w:rPr>
          <w:rFonts w:ascii="Times New Roman" w:hAnsi="Times New Roman" w:cs="Times New Roman"/>
          <w:lang w:eastAsia="zh-CN"/>
        </w:rPr>
        <w:t xml:space="preserve">. </w:t>
      </w:r>
      <w:r w:rsidR="004B59E0">
        <w:rPr>
          <w:rFonts w:ascii="Times New Roman" w:hAnsi="Times New Roman" w:cs="Times New Roman"/>
          <w:lang w:eastAsia="zh-CN"/>
        </w:rPr>
        <w:t xml:space="preserve">Because complex mental representations are </w:t>
      </w:r>
      <w:r w:rsidRPr="00874395">
        <w:rPr>
          <w:rFonts w:ascii="Times New Roman" w:hAnsi="Times New Roman" w:cs="Times New Roman"/>
          <w:lang w:eastAsia="zh-CN"/>
        </w:rPr>
        <w:t>computational</w:t>
      </w:r>
      <w:r w:rsidR="004B59E0">
        <w:rPr>
          <w:rFonts w:ascii="Times New Roman" w:hAnsi="Times New Roman" w:cs="Times New Roman"/>
          <w:lang w:eastAsia="zh-CN"/>
        </w:rPr>
        <w:t>ly</w:t>
      </w:r>
      <w:r w:rsidRPr="00874395">
        <w:rPr>
          <w:rFonts w:ascii="Times New Roman" w:hAnsi="Times New Roman" w:cs="Times New Roman"/>
          <w:lang w:eastAsia="zh-CN"/>
        </w:rPr>
        <w:t xml:space="preserve"> cost</w:t>
      </w:r>
      <w:r w:rsidR="004B59E0">
        <w:rPr>
          <w:rFonts w:ascii="Times New Roman" w:hAnsi="Times New Roman" w:cs="Times New Roman"/>
          <w:lang w:eastAsia="zh-CN"/>
        </w:rPr>
        <w:t>ly</w:t>
      </w:r>
      <w:r w:rsidRPr="00874395">
        <w:rPr>
          <w:rFonts w:ascii="Times New Roman" w:hAnsi="Times New Roman" w:cs="Times New Roman"/>
          <w:lang w:eastAsia="zh-CN"/>
        </w:rPr>
        <w:t xml:space="preserve"> </w:t>
      </w:r>
      <w:r w:rsidR="004B59E0">
        <w:rPr>
          <w:rFonts w:ascii="Times New Roman" w:hAnsi="Times New Roman" w:cs="Times New Roman"/>
          <w:lang w:eastAsia="zh-CN"/>
        </w:rPr>
        <w:t xml:space="preserve">to </w:t>
      </w:r>
      <w:r w:rsidR="00E17460">
        <w:rPr>
          <w:rFonts w:ascii="Times New Roman" w:hAnsi="Times New Roman" w:cs="Times New Roman" w:hint="eastAsia"/>
          <w:lang w:eastAsia="zh-CN"/>
        </w:rPr>
        <w:t>maintain</w:t>
      </w:r>
      <w:r w:rsidRPr="00874395">
        <w:rPr>
          <w:rFonts w:ascii="Times New Roman" w:hAnsi="Times New Roman" w:cs="Times New Roman"/>
          <w:lang w:eastAsia="zh-CN"/>
        </w:rPr>
        <w:t xml:space="preserve">, </w:t>
      </w:r>
      <w:r w:rsidR="00690A43">
        <w:rPr>
          <w:rFonts w:ascii="Times New Roman" w:hAnsi="Times New Roman" w:cs="Times New Roman"/>
          <w:lang w:eastAsia="zh-CN"/>
        </w:rPr>
        <w:t xml:space="preserve">a representation can </w:t>
      </w:r>
      <w:r w:rsidR="00D935DD">
        <w:rPr>
          <w:rFonts w:ascii="Times New Roman" w:hAnsi="Times New Roman" w:cs="Times New Roman"/>
          <w:lang w:eastAsia="zh-CN"/>
        </w:rPr>
        <w:t xml:space="preserve">be </w:t>
      </w:r>
      <w:r w:rsidR="00101D47">
        <w:rPr>
          <w:rFonts w:ascii="Times New Roman" w:hAnsi="Times New Roman" w:cs="Times New Roman"/>
          <w:lang w:eastAsia="zh-CN"/>
        </w:rPr>
        <w:t>acquired</w:t>
      </w:r>
      <w:r w:rsidR="00690A43">
        <w:rPr>
          <w:rFonts w:ascii="Times New Roman" w:hAnsi="Times New Roman" w:cs="Times New Roman"/>
          <w:lang w:eastAsia="zh-CN"/>
        </w:rPr>
        <w:t xml:space="preserve"> later when it becomes relevant</w:t>
      </w:r>
      <w:r w:rsidRPr="00874395">
        <w:rPr>
          <w:rFonts w:ascii="Times New Roman" w:hAnsi="Times New Roman" w:cs="Times New Roman"/>
          <w:lang w:eastAsia="zh-CN"/>
        </w:rPr>
        <w:t xml:space="preserve">. </w:t>
      </w:r>
      <w:r w:rsidR="001A70A6" w:rsidRPr="001A70A6">
        <w:rPr>
          <w:rFonts w:ascii="Times New Roman" w:hAnsi="Times New Roman" w:cs="Times New Roman"/>
          <w:lang w:eastAsia="zh-CN"/>
        </w:rPr>
        <w:t xml:space="preserve">This </w:t>
      </w:r>
      <w:r w:rsidR="004B59E0">
        <w:rPr>
          <w:rFonts w:ascii="Times New Roman" w:hAnsi="Times New Roman" w:cs="Times New Roman"/>
          <w:lang w:eastAsia="zh-CN"/>
        </w:rPr>
        <w:t xml:space="preserve">growth </w:t>
      </w:r>
      <w:r w:rsidR="00101D47">
        <w:rPr>
          <w:rFonts w:ascii="Times New Roman" w:hAnsi="Times New Roman" w:cs="Times New Roman"/>
          <w:lang w:eastAsia="zh-CN"/>
        </w:rPr>
        <w:t xml:space="preserve">mechanism </w:t>
      </w:r>
      <w:r w:rsidR="001A70A6" w:rsidRPr="001A70A6">
        <w:rPr>
          <w:rFonts w:ascii="Times New Roman" w:hAnsi="Times New Roman" w:cs="Times New Roman"/>
          <w:lang w:eastAsia="zh-CN"/>
        </w:rPr>
        <w:t xml:space="preserve">aligns with the hierarchical </w:t>
      </w:r>
      <w:r w:rsidR="00E90F0F">
        <w:rPr>
          <w:rFonts w:ascii="Times New Roman" w:hAnsi="Times New Roman" w:cs="Times New Roman"/>
          <w:lang w:eastAsia="zh-CN"/>
        </w:rPr>
        <w:t>sequence</w:t>
      </w:r>
      <w:r w:rsidR="00E90F0F" w:rsidRPr="001A70A6">
        <w:rPr>
          <w:rFonts w:ascii="Times New Roman" w:hAnsi="Times New Roman" w:cs="Times New Roman"/>
          <w:lang w:eastAsia="zh-CN"/>
        </w:rPr>
        <w:t xml:space="preserve"> </w:t>
      </w:r>
      <w:r w:rsidR="001A70A6" w:rsidRPr="001A70A6">
        <w:rPr>
          <w:rFonts w:ascii="Times New Roman" w:hAnsi="Times New Roman" w:cs="Times New Roman"/>
          <w:lang w:eastAsia="zh-CN"/>
        </w:rPr>
        <w:t xml:space="preserve">of social </w:t>
      </w:r>
      <w:r w:rsidR="00911F9E">
        <w:rPr>
          <w:rFonts w:ascii="Times New Roman" w:hAnsi="Times New Roman" w:cs="Times New Roman"/>
          <w:lang w:eastAsia="zh-CN"/>
        </w:rPr>
        <w:t>needs</w:t>
      </w:r>
      <w:r w:rsidR="00911F9E" w:rsidRPr="001A70A6">
        <w:rPr>
          <w:rFonts w:ascii="Times New Roman" w:hAnsi="Times New Roman" w:cs="Times New Roman"/>
          <w:lang w:eastAsia="zh-CN"/>
        </w:rPr>
        <w:t xml:space="preserve"> </w:t>
      </w:r>
      <w:r w:rsidR="001A70A6" w:rsidRPr="001A70A6">
        <w:rPr>
          <w:rFonts w:ascii="Times New Roman" w:hAnsi="Times New Roman" w:cs="Times New Roman"/>
          <w:lang w:eastAsia="zh-CN"/>
        </w:rPr>
        <w:t xml:space="preserve">across </w:t>
      </w:r>
      <w:proofErr w:type="spellStart"/>
      <w:r w:rsidR="001A70A6" w:rsidRPr="001A70A6">
        <w:rPr>
          <w:rFonts w:ascii="Times New Roman" w:hAnsi="Times New Roman" w:cs="Times New Roman"/>
          <w:lang w:eastAsia="zh-CN"/>
        </w:rPr>
        <w:t>lifespan</w:t>
      </w:r>
      <w:r w:rsidR="001A70A6">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{"citationID":"mTxJ5zIk","properties":{"formattedCitation":"\\super 76,77\\nosupersub{}","plainCitation":"76,77","noteIndex":0},"citationItems":[{"id":388203,"uris":["http://zotero.org/users/6113531/items/3CKIX8JS"],"itemData":{"id":388203,"type":"article-journal","container-title":"Journal of Personality and Social Psychology","DOI":"10.1037/pspp0000068","ISSN":"1939-1315, 0022-3514","issue":"6","journalAbbreviation":"Journal of Personality and Social Psychology","language":"en","page":"887-907","source":"DOI.org (Crossref)","title":"Individual differences in fundamental social motives.","volume":"110","author":[{"family":"Neel","given":"Rebecca"},{"family":"Kenrick","given":"Douglas T."},{"family":"White","given":"Andrew Edward"},{"family":"Neuberg","given":"Steven L."}],"issued":{"date-parts":[["2016",6]]},"citation-key":"NeelIndividualdifferencesfundamental2016"}},{"id":112878,"uris":["http://zotero.org/users/6113531/items/CQ6KEHGV"],"itemData":{"id":112878,"type":"article-journal","abstract":"Maslow's pyramid of human needs, proposed in 1 943, has been one of the most cognitively contagious ideas in th sciences. Anticipating later evolutionary views of human motivation and cognition, Maslow viewed human motive innate and universal predispositions. We revisit the idea of a motivational hierarchy in light of theoretical developm interface of evolutionary biology, anthropology, and psychology. After considering motives at three different leve we argue that the basic foundational structure of the pyramid is worth preserving, but that it should be buttressed architectural extensions. By adding a contemporary design feature, connections between fundamental motives and situational threats and opportunities should be highlighted. By incorporating a classical element, these conn be strengthened by anchoring the hierarchy of human motives more firmly in the bedrock of modern evolution We propose a renovated hierarchy of fundamental motives that serves as both an integrative framework and a ge foundation for future empirical research.","container-title":"Perspectives on Psychological Science","DOI":"10.1177/1745691610369469","issue":"3","language":"en","page":"292-314","source":"Zotero","title":"Renovating the Pyramid of Needs: Contemporary Extensions Built Upon Ancient Foundations","volume":"5","author":[{"family":"Kenrick","given":"Douglas T."},{"family":"Griskevicius","given":"Vladas"},{"family":"Neuberg","given":"Steven L."},{"family":"Schaller","given":"Mark"}],"issued":{"date-parts":[["2010"]]},"citation-key":"KenrickRenovatingPyramidNeeds2010"}}],"schema":"https://github.com/citation-style-language/schema/raw/master/csl-citation.json"} </w:instrText>
      </w:r>
      <w:r w:rsidR="001A70A6">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76,77</w:t>
      </w:r>
      <w:proofErr w:type="spellEnd"/>
      <w:r w:rsidR="001A70A6">
        <w:rPr>
          <w:rFonts w:ascii="Times New Roman" w:hAnsi="Times New Roman" w:cs="Times New Roman"/>
          <w:lang w:eastAsia="zh-CN"/>
        </w:rPr>
        <w:fldChar w:fldCharType="end"/>
      </w:r>
      <w:r w:rsidR="001A70A6" w:rsidRPr="001A70A6">
        <w:rPr>
          <w:rFonts w:ascii="Times New Roman" w:hAnsi="Times New Roman" w:cs="Times New Roman"/>
          <w:lang w:eastAsia="zh-CN"/>
        </w:rPr>
        <w:t xml:space="preserve">. </w:t>
      </w:r>
      <w:r w:rsidR="001A70A6">
        <w:rPr>
          <w:rFonts w:ascii="Times New Roman" w:hAnsi="Times New Roman" w:cs="Times New Roman" w:hint="eastAsia"/>
          <w:lang w:eastAsia="zh-CN"/>
        </w:rPr>
        <w:t xml:space="preserve">For </w:t>
      </w:r>
      <w:r w:rsidR="001A70A6">
        <w:rPr>
          <w:rFonts w:ascii="Times New Roman" w:hAnsi="Times New Roman" w:cs="Times New Roman"/>
          <w:lang w:eastAsia="zh-CN"/>
        </w:rPr>
        <w:t>example</w:t>
      </w:r>
      <w:r w:rsidR="001A70A6">
        <w:rPr>
          <w:rFonts w:ascii="Times New Roman" w:hAnsi="Times New Roman" w:cs="Times New Roman" w:hint="eastAsia"/>
          <w:lang w:eastAsia="zh-CN"/>
        </w:rPr>
        <w:t xml:space="preserve">, </w:t>
      </w:r>
      <w:r w:rsidRPr="00874395">
        <w:rPr>
          <w:rFonts w:ascii="Times New Roman" w:hAnsi="Times New Roman" w:cs="Times New Roman"/>
          <w:lang w:eastAsia="zh-CN"/>
        </w:rPr>
        <w:t>self-protection precedes status seeking</w:t>
      </w:r>
      <w:r w:rsidR="001A70A6">
        <w:rPr>
          <w:rFonts w:ascii="Times New Roman" w:hAnsi="Times New Roman" w:cs="Times New Roman" w:hint="eastAsia"/>
          <w:lang w:eastAsia="zh-CN"/>
        </w:rPr>
        <w:t xml:space="preserve">, </w:t>
      </w:r>
      <w:r w:rsidR="001A70A6" w:rsidRPr="001A70A6">
        <w:rPr>
          <w:rFonts w:ascii="Times New Roman" w:hAnsi="Times New Roman" w:cs="Times New Roman"/>
          <w:lang w:eastAsia="zh-CN"/>
        </w:rPr>
        <w:t xml:space="preserve">which in turn precedes </w:t>
      </w:r>
      <w:r w:rsidRPr="00874395">
        <w:rPr>
          <w:rFonts w:ascii="Times New Roman" w:hAnsi="Times New Roman" w:cs="Times New Roman"/>
          <w:lang w:eastAsia="zh-CN"/>
        </w:rPr>
        <w:t xml:space="preserve">mate seeking. Thus, </w:t>
      </w:r>
      <w:r w:rsidR="001A70A6" w:rsidRPr="001A70A6">
        <w:rPr>
          <w:rFonts w:ascii="Times New Roman" w:hAnsi="Times New Roman" w:cs="Times New Roman"/>
          <w:lang w:eastAsia="zh-CN"/>
        </w:rPr>
        <w:t>concepts related to mating can be acquired later</w:t>
      </w:r>
      <w:r w:rsidR="00911F9E">
        <w:rPr>
          <w:rFonts w:ascii="Times New Roman" w:hAnsi="Times New Roman" w:cs="Times New Roman"/>
          <w:lang w:eastAsia="zh-CN"/>
        </w:rPr>
        <w:t xml:space="preserve"> in life</w:t>
      </w:r>
      <w:r w:rsidR="008A5368">
        <w:rPr>
          <w:rFonts w:ascii="Times New Roman" w:hAnsi="Times New Roman" w:cs="Times New Roman"/>
          <w:lang w:eastAsia="zh-CN"/>
        </w:rPr>
        <w:t xml:space="preserve"> (e.g., </w:t>
      </w:r>
      <w:r w:rsidR="002C2F7F">
        <w:rPr>
          <w:rFonts w:ascii="Times New Roman" w:hAnsi="Times New Roman" w:cs="Times New Roman"/>
          <w:lang w:eastAsia="zh-CN"/>
        </w:rPr>
        <w:t>inferences of family-orientated</w:t>
      </w:r>
      <w:r w:rsidR="00E90F0F">
        <w:rPr>
          <w:rFonts w:ascii="Times New Roman" w:hAnsi="Times New Roman" w:cs="Times New Roman"/>
          <w:lang w:eastAsia="zh-CN"/>
        </w:rPr>
        <w:t xml:space="preserve"> traits</w:t>
      </w:r>
      <w:r w:rsidR="008A5368">
        <w:rPr>
          <w:rFonts w:ascii="Times New Roman" w:hAnsi="Times New Roman" w:cs="Times New Roman"/>
          <w:lang w:eastAsia="zh-CN"/>
        </w:rPr>
        <w:t>)</w:t>
      </w:r>
      <w:r w:rsidR="00911F9E">
        <w:rPr>
          <w:rFonts w:ascii="Times New Roman" w:hAnsi="Times New Roman" w:cs="Times New Roman"/>
          <w:lang w:eastAsia="zh-CN"/>
        </w:rPr>
        <w:t>, whereas concepts important for</w:t>
      </w:r>
      <w:r w:rsidR="001A70A6" w:rsidRPr="001A70A6">
        <w:rPr>
          <w:rFonts w:ascii="Times New Roman" w:hAnsi="Times New Roman" w:cs="Times New Roman"/>
          <w:lang w:eastAsia="zh-CN"/>
        </w:rPr>
        <w:t xml:space="preserve"> </w:t>
      </w:r>
      <w:r w:rsidR="00911F9E">
        <w:rPr>
          <w:rFonts w:ascii="Times New Roman" w:hAnsi="Times New Roman" w:cs="Times New Roman"/>
          <w:lang w:eastAsia="zh-CN"/>
        </w:rPr>
        <w:t xml:space="preserve">detecting </w:t>
      </w:r>
      <w:r w:rsidR="001A70A6" w:rsidRPr="001A70A6">
        <w:rPr>
          <w:rFonts w:ascii="Times New Roman" w:hAnsi="Times New Roman" w:cs="Times New Roman"/>
          <w:lang w:eastAsia="zh-CN"/>
        </w:rPr>
        <w:t xml:space="preserve">social threat (e.g., </w:t>
      </w:r>
      <w:r w:rsidR="008A5368">
        <w:rPr>
          <w:rFonts w:ascii="Times New Roman" w:hAnsi="Times New Roman" w:cs="Times New Roman"/>
          <w:lang w:eastAsia="zh-CN"/>
        </w:rPr>
        <w:t xml:space="preserve">inferences of </w:t>
      </w:r>
      <w:r w:rsidR="001A70A6" w:rsidRPr="001A70A6">
        <w:rPr>
          <w:rFonts w:ascii="Times New Roman" w:hAnsi="Times New Roman" w:cs="Times New Roman"/>
          <w:lang w:eastAsia="zh-CN"/>
        </w:rPr>
        <w:t xml:space="preserve">warmth) </w:t>
      </w:r>
      <w:r w:rsidR="00911F9E">
        <w:rPr>
          <w:rFonts w:ascii="Times New Roman" w:hAnsi="Times New Roman" w:cs="Times New Roman"/>
          <w:lang w:eastAsia="zh-CN"/>
        </w:rPr>
        <w:t>need to develop earlier</w:t>
      </w:r>
      <w:r w:rsidR="00681C7B">
        <w:rPr>
          <w:rFonts w:ascii="Times New Roman" w:hAnsi="Times New Roman" w:cs="Times New Roman"/>
          <w:lang w:eastAsia="zh-CN"/>
        </w:rPr>
        <w:t>.</w:t>
      </w:r>
    </w:p>
    <w:p w14:paraId="72908004" w14:textId="482E6FC2" w:rsidR="00662952" w:rsidRDefault="00874395" w:rsidP="00662952">
      <w:pPr>
        <w:spacing w:beforeLines="50" w:before="156" w:afterLines="50" w:after="156"/>
        <w:ind w:firstLine="420"/>
        <w:rPr>
          <w:rFonts w:ascii="Times New Roman" w:hAnsi="Times New Roman" w:cs="Times New Roman"/>
          <w:lang w:eastAsia="zh-CN"/>
        </w:rPr>
      </w:pPr>
      <w:r w:rsidRPr="00874395">
        <w:rPr>
          <w:rFonts w:ascii="Times New Roman" w:hAnsi="Times New Roman" w:cs="Times New Roman"/>
          <w:lang w:eastAsia="zh-CN"/>
        </w:rPr>
        <w:t xml:space="preserve">The second </w:t>
      </w:r>
      <w:r w:rsidR="005B5DC9">
        <w:rPr>
          <w:rFonts w:ascii="Times New Roman" w:hAnsi="Times New Roman" w:cs="Times New Roman"/>
          <w:lang w:eastAsia="zh-CN"/>
        </w:rPr>
        <w:t xml:space="preserve">generative </w:t>
      </w:r>
      <w:r w:rsidRPr="00874395">
        <w:rPr>
          <w:rFonts w:ascii="Times New Roman" w:hAnsi="Times New Roman" w:cs="Times New Roman"/>
          <w:lang w:eastAsia="zh-CN"/>
        </w:rPr>
        <w:t xml:space="preserve">mechanism, preferential attachment, characterizes how </w:t>
      </w:r>
      <w:r w:rsidR="001A70A6" w:rsidRPr="00874395">
        <w:rPr>
          <w:rFonts w:ascii="Times New Roman" w:hAnsi="Times New Roman" w:cs="Times New Roman"/>
          <w:lang w:eastAsia="zh-CN"/>
        </w:rPr>
        <w:t>new</w:t>
      </w:r>
      <w:r w:rsidRPr="00874395">
        <w:rPr>
          <w:rFonts w:ascii="Times New Roman" w:hAnsi="Times New Roman" w:cs="Times New Roman"/>
          <w:lang w:eastAsia="zh-CN"/>
        </w:rPr>
        <w:t xml:space="preserve"> information</w:t>
      </w:r>
      <w:r w:rsidR="00895B93">
        <w:rPr>
          <w:rFonts w:ascii="Times New Roman" w:hAnsi="Times New Roman" w:cs="Times New Roman"/>
          <w:lang w:eastAsia="zh-CN"/>
        </w:rPr>
        <w:t xml:space="preserve"> (e.g., new concepts)</w:t>
      </w:r>
      <w:r w:rsidRPr="00874395">
        <w:rPr>
          <w:rFonts w:ascii="Times New Roman" w:hAnsi="Times New Roman" w:cs="Times New Roman"/>
          <w:lang w:eastAsia="zh-CN"/>
        </w:rPr>
        <w:t xml:space="preserve"> </w:t>
      </w:r>
      <w:r w:rsidR="002739A9">
        <w:rPr>
          <w:rFonts w:ascii="Times New Roman" w:hAnsi="Times New Roman" w:cs="Times New Roman"/>
          <w:lang w:eastAsia="zh-CN"/>
        </w:rPr>
        <w:t xml:space="preserve">is </w:t>
      </w:r>
      <w:r w:rsidRPr="00874395">
        <w:rPr>
          <w:rFonts w:ascii="Times New Roman" w:hAnsi="Times New Roman" w:cs="Times New Roman"/>
          <w:lang w:eastAsia="zh-CN"/>
        </w:rPr>
        <w:t>incorporated into established mental representation</w:t>
      </w:r>
      <w:r w:rsidR="001A70A6">
        <w:rPr>
          <w:rFonts w:ascii="Times New Roman" w:hAnsi="Times New Roman" w:cs="Times New Roman" w:hint="eastAsia"/>
          <w:lang w:eastAsia="zh-CN"/>
        </w:rPr>
        <w:t>s</w:t>
      </w:r>
      <w:r w:rsidRPr="00874395">
        <w:rPr>
          <w:rFonts w:ascii="Times New Roman" w:hAnsi="Times New Roman" w:cs="Times New Roman"/>
          <w:lang w:eastAsia="zh-CN"/>
        </w:rPr>
        <w:t xml:space="preserve">. </w:t>
      </w:r>
      <w:r w:rsidR="00895B93">
        <w:rPr>
          <w:rFonts w:ascii="Times New Roman" w:hAnsi="Times New Roman" w:cs="Times New Roman"/>
          <w:lang w:eastAsia="zh-CN"/>
        </w:rPr>
        <w:t>I</w:t>
      </w:r>
      <w:r w:rsidR="00895B93" w:rsidRPr="00874395">
        <w:rPr>
          <w:rFonts w:ascii="Times New Roman" w:hAnsi="Times New Roman" w:cs="Times New Roman"/>
          <w:lang w:eastAsia="zh-CN"/>
        </w:rPr>
        <w:t xml:space="preserve">ntuitively, </w:t>
      </w:r>
      <w:r w:rsidR="00895B93">
        <w:rPr>
          <w:rFonts w:ascii="Times New Roman" w:hAnsi="Times New Roman" w:cs="Times New Roman"/>
          <w:lang w:eastAsia="zh-CN"/>
        </w:rPr>
        <w:t>it follows</w:t>
      </w:r>
      <w:r w:rsidR="00895B93" w:rsidRPr="00874395">
        <w:rPr>
          <w:rFonts w:ascii="Times New Roman" w:hAnsi="Times New Roman" w:cs="Times New Roman"/>
          <w:lang w:eastAsia="zh-CN"/>
        </w:rPr>
        <w:t xml:space="preserve"> </w:t>
      </w:r>
      <w:r w:rsidR="00895B93">
        <w:rPr>
          <w:rFonts w:ascii="Times New Roman" w:hAnsi="Times New Roman" w:cs="Times New Roman" w:hint="eastAsia"/>
          <w:lang w:eastAsia="zh-CN"/>
        </w:rPr>
        <w:t>a</w:t>
      </w:r>
      <w:r w:rsidR="00895B93" w:rsidRPr="00874395">
        <w:rPr>
          <w:rFonts w:ascii="Times New Roman" w:hAnsi="Times New Roman" w:cs="Times New Roman"/>
          <w:lang w:eastAsia="zh-CN"/>
        </w:rPr>
        <w:t xml:space="preserve"> </w:t>
      </w:r>
      <w:r w:rsidR="00895B93">
        <w:rPr>
          <w:rFonts w:ascii="Times New Roman" w:hAnsi="Times New Roman" w:cs="Times New Roman"/>
          <w:lang w:eastAsia="zh-CN"/>
        </w:rPr>
        <w:t>“</w:t>
      </w:r>
      <w:r w:rsidR="00895B93" w:rsidRPr="00874395">
        <w:rPr>
          <w:rFonts w:ascii="Times New Roman" w:hAnsi="Times New Roman" w:cs="Times New Roman"/>
          <w:lang w:eastAsia="zh-CN"/>
        </w:rPr>
        <w:t>rich-get-richer</w:t>
      </w:r>
      <w:r w:rsidR="00895B93">
        <w:rPr>
          <w:rFonts w:ascii="Times New Roman" w:hAnsi="Times New Roman" w:cs="Times New Roman"/>
          <w:lang w:eastAsia="zh-CN"/>
        </w:rPr>
        <w:t>”</w:t>
      </w:r>
      <w:r w:rsidR="00895B93" w:rsidRPr="00874395">
        <w:rPr>
          <w:rFonts w:ascii="Times New Roman" w:hAnsi="Times New Roman" w:cs="Times New Roman"/>
          <w:lang w:eastAsia="zh-CN"/>
        </w:rPr>
        <w:t xml:space="preserve"> pattern</w:t>
      </w:r>
      <w:r w:rsidR="00895B93">
        <w:rPr>
          <w:rFonts w:ascii="Times New Roman" w:hAnsi="Times New Roman" w:cs="Times New Roman"/>
          <w:lang w:eastAsia="zh-CN"/>
        </w:rPr>
        <w:t>,</w:t>
      </w:r>
      <w:r w:rsidR="00895B93" w:rsidRPr="00874395">
        <w:rPr>
          <w:rFonts w:ascii="Times New Roman" w:hAnsi="Times New Roman" w:cs="Times New Roman"/>
          <w:lang w:eastAsia="zh-CN"/>
        </w:rPr>
        <w:t xml:space="preserve"> </w:t>
      </w:r>
      <w:r w:rsidR="00895B93">
        <w:rPr>
          <w:rFonts w:ascii="Times New Roman" w:hAnsi="Times New Roman" w:cs="Times New Roman"/>
          <w:lang w:eastAsia="zh-CN"/>
        </w:rPr>
        <w:t>where</w:t>
      </w:r>
      <w:r w:rsidR="00895B93" w:rsidRPr="00874395">
        <w:rPr>
          <w:rFonts w:ascii="Times New Roman" w:hAnsi="Times New Roman" w:cs="Times New Roman"/>
          <w:lang w:eastAsia="zh-CN"/>
        </w:rPr>
        <w:t xml:space="preserve"> nodes</w:t>
      </w:r>
      <w:r w:rsidR="00895B93">
        <w:rPr>
          <w:rFonts w:ascii="Times New Roman" w:hAnsi="Times New Roman" w:cs="Times New Roman"/>
          <w:lang w:eastAsia="zh-CN"/>
        </w:rPr>
        <w:t xml:space="preserve"> (concepts)</w:t>
      </w:r>
      <w:r w:rsidR="00895B93" w:rsidRPr="00874395">
        <w:rPr>
          <w:rFonts w:ascii="Times New Roman" w:hAnsi="Times New Roman" w:cs="Times New Roman"/>
          <w:lang w:eastAsia="zh-CN"/>
        </w:rPr>
        <w:t xml:space="preserve"> </w:t>
      </w:r>
      <w:r w:rsidR="00895B93">
        <w:rPr>
          <w:rFonts w:ascii="Times New Roman" w:hAnsi="Times New Roman" w:cs="Times New Roman"/>
          <w:lang w:eastAsia="zh-CN"/>
        </w:rPr>
        <w:t>that already have many connections</w:t>
      </w:r>
      <w:r w:rsidR="002739A9">
        <w:rPr>
          <w:rFonts w:ascii="Times New Roman" w:hAnsi="Times New Roman" w:cs="Times New Roman"/>
          <w:lang w:eastAsia="zh-CN"/>
        </w:rPr>
        <w:t xml:space="preserve"> to other nodes </w:t>
      </w:r>
      <w:r w:rsidR="00895B93" w:rsidRPr="00874395">
        <w:rPr>
          <w:rFonts w:ascii="Times New Roman" w:hAnsi="Times New Roman" w:cs="Times New Roman"/>
          <w:lang w:eastAsia="zh-CN"/>
        </w:rPr>
        <w:t xml:space="preserve">are more likely to </w:t>
      </w:r>
      <w:r w:rsidR="00895B93">
        <w:rPr>
          <w:rFonts w:ascii="Times New Roman" w:hAnsi="Times New Roman" w:cs="Times New Roman"/>
          <w:lang w:eastAsia="zh-CN"/>
        </w:rPr>
        <w:t>attract connections to new nodes</w:t>
      </w:r>
      <w:r w:rsidR="00895B93" w:rsidRPr="00874395">
        <w:rPr>
          <w:rFonts w:ascii="Times New Roman" w:hAnsi="Times New Roman" w:cs="Times New Roman"/>
          <w:lang w:eastAsia="zh-CN"/>
        </w:rPr>
        <w:t xml:space="preserve">. </w:t>
      </w:r>
      <w:r w:rsidRPr="00874395">
        <w:rPr>
          <w:rFonts w:ascii="Times New Roman" w:hAnsi="Times New Roman" w:cs="Times New Roman"/>
          <w:lang w:eastAsia="zh-CN"/>
        </w:rPr>
        <w:t xml:space="preserve">Mathematically, </w:t>
      </w:r>
      <w:r w:rsidR="002951D8">
        <w:rPr>
          <w:rFonts w:ascii="Times New Roman" w:hAnsi="Times New Roman" w:cs="Times New Roman"/>
          <w:lang w:eastAsia="zh-CN"/>
        </w:rPr>
        <w:t>it</w:t>
      </w:r>
      <w:r w:rsidRPr="00874395">
        <w:rPr>
          <w:rFonts w:ascii="Times New Roman" w:hAnsi="Times New Roman" w:cs="Times New Roman"/>
          <w:lang w:eastAsia="zh-CN"/>
        </w:rPr>
        <w:t xml:space="preserve"> is equivalent to a discrete-time stochastic process called the Chinese restaurant process (CRP)</w:t>
      </w:r>
      <w:r w:rsidR="00677633">
        <w:rPr>
          <w:rFonts w:ascii="Times New Roman" w:hAnsi="Times New Roman" w:cs="Times New Roman"/>
          <w:lang w:eastAsia="zh-CN"/>
        </w:rPr>
        <w:t>, which</w:t>
      </w:r>
      <w:r w:rsidRPr="00874395">
        <w:rPr>
          <w:rFonts w:ascii="Times New Roman" w:hAnsi="Times New Roman" w:cs="Times New Roman"/>
          <w:lang w:eastAsia="zh-CN"/>
        </w:rPr>
        <w:t xml:space="preserve"> has been widely used in nonparametric Bayesian models</w:t>
      </w:r>
      <w:r w:rsidR="00536258">
        <w:rPr>
          <w:rFonts w:ascii="Times New Roman" w:hAnsi="Times New Roman" w:cs="Times New Roman" w:hint="eastAsia"/>
          <w:lang w:eastAsia="zh-CN"/>
        </w:rPr>
        <w:t xml:space="preserve"> </w:t>
      </w:r>
      <w:r w:rsidR="00677633">
        <w:rPr>
          <w:rFonts w:ascii="Times New Roman" w:hAnsi="Times New Roman" w:cs="Times New Roman"/>
          <w:lang w:eastAsia="zh-CN"/>
        </w:rPr>
        <w:t xml:space="preserve">to </w:t>
      </w:r>
      <w:r w:rsidR="00536258">
        <w:rPr>
          <w:rFonts w:ascii="Times New Roman" w:hAnsi="Times New Roman" w:cs="Times New Roman" w:hint="eastAsia"/>
          <w:lang w:eastAsia="zh-CN"/>
        </w:rPr>
        <w:t xml:space="preserve">explain </w:t>
      </w:r>
      <w:proofErr w:type="spellStart"/>
      <w:r w:rsidR="00536258">
        <w:rPr>
          <w:rFonts w:ascii="Times New Roman" w:hAnsi="Times New Roman" w:cs="Times New Roman" w:hint="eastAsia"/>
          <w:lang w:eastAsia="zh-CN"/>
        </w:rPr>
        <w:t>categori</w:t>
      </w:r>
      <w:r w:rsidR="00677633">
        <w:rPr>
          <w:rFonts w:ascii="Times New Roman" w:hAnsi="Times New Roman" w:cs="Times New Roman"/>
          <w:lang w:eastAsia="zh-CN"/>
        </w:rPr>
        <w:t>zation</w:t>
      </w:r>
      <w:r w:rsidR="00536258">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{"citationID":"FimM3spj","properties":{"formattedCitation":"\\super 78,79\\nosupersub{}","plainCitation":"78,79","noteIndex":0},"citationItems":[{"id":637744,"uris":["http://zotero.org/users/6113531/items/SU6KT423"],"itemData":{"id":637744,"type":"chapter","container-title":"Lecture Notes in Mathematics","event-place":"Berlin, Heidelberg","ISBN":"978-3-540-15203-3","license":"http://www.springer.com/tdm","note":"DOI: 10.1007/bfb0099421\nISSN: 0075-8434, 1617-9692","page":"1-198","publisher":"Springer Berlin Heidelberg","publisher-place":"Berlin, Heidelberg","source":"Crossref","title":"Exchangeability and related topics","URL":"http://link.springer.com/10.1007/BFb0099421","author":[{"family":"Aldous","given":"David J."}],"accessed":{"date-parts":[["2025",7,10]]},"issued":{"date-parts":[["1985"]]},"citation-key":"AldousExchangeabilityrelatedtopics1985"}},{"id":452780,"uris":["http://zotero.org/users/6113531/items/P73LY6AF"],"itemData":{"id":452780,"type":"article-journal","container-title":"Journal of Mathematical Psychology","DOI":"10.1016/j.jmp.2011.08.004","ISSN":"00222496","issue":"1","journalAbbreviation":"Journal of Mathematical Psychology","language":"en","page":"1-12","source":"DOI.org (Crossref)","title":"A tutorial on Bayesian nonparametric models","volume":"56","author":[{"family":"Gershman","given":"Samuel J."},{"family":"Blei","given":"David M."}],"issued":{"date-parts":[["2012",2]]},"citation-key":"GershmantutorialBayesiannonparametric2012"}}],"schema":"https://github.com/citation-style-language/schema/raw/master/csl-citation.json"} </w:instrText>
      </w:r>
      <w:r w:rsidR="00536258">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78,79</w:t>
      </w:r>
      <w:proofErr w:type="spellEnd"/>
      <w:r w:rsidR="00536258">
        <w:rPr>
          <w:rFonts w:ascii="Times New Roman" w:hAnsi="Times New Roman" w:cs="Times New Roman"/>
          <w:lang w:eastAsia="zh-CN"/>
        </w:rPr>
        <w:fldChar w:fldCharType="end"/>
      </w:r>
      <w:r w:rsidR="00677633">
        <w:rPr>
          <w:rFonts w:ascii="Times New Roman" w:hAnsi="Times New Roman" w:cs="Times New Roman"/>
          <w:lang w:eastAsia="zh-CN"/>
        </w:rPr>
        <w:t xml:space="preserve"> such as </w:t>
      </w:r>
      <w:proofErr w:type="spellStart"/>
      <w:r w:rsidR="00677633">
        <w:rPr>
          <w:rFonts w:ascii="Times New Roman" w:hAnsi="Times New Roman" w:cs="Times New Roman"/>
          <w:lang w:eastAsia="zh-CN"/>
        </w:rPr>
        <w:lastRenderedPageBreak/>
        <w:t>stereotyping</w:t>
      </w:r>
      <w:r w:rsidR="00536258">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{"citationID":"KKDEikH3","properties":{"formattedCitation":"\\super 80\\nosupersub{}","plainCitation":"80","noteIndex":0},"citationItems":[{"id":490063,"uris":["http://zotero.org/users/6113531/items/XAPJYPM6"],"itemData":{"id":490063,"type":"article-journal","abstract":"Why, when, and how do stereotypes change? This paper develops a computational account based on the principles of structure learning: stereotypes are governed by probabilistic beliefs about the assignment of individuals to groups. Two aspects of this account are particularly important. First, groups are flexibly constructed based on the distribution of traits across individuals; groups are not fixed, nor are they assumed to map on to categories we have to provide to the model. This allows the model to explain the phenomena of group discovery and subtyping, whereby deviant individuals are segregated from a group, thus protecting the group’s stereotype. Second, groups are hierarchically structured, such that groups can be nested. This allows the model to explain the phenomenon of subgrouping, whereby a collection of deviant individuals is organized into a refinement of the superordinate group. The structure learning account also sheds light on several factors that determine stereotype change, including perceived group variability, individual typicality, cognitive load, and sample size.","container-title":"Psychonomic Bulletin &amp; Review","DOI":"10.3758/s13423-023-02252-y","ISSN":"1069-9384, 1531-5320","issue":"4","journalAbbreviation":"Psychon Bull Rev","language":"en","page":"1273-1293","source":"DOI.org (Crossref)","title":"Structure learning principles of stereotype change","volume":"30","author":[{"family":"Gershman","given":"Samuel J."},{"family":"Cikara","given":"Mina"}],"issued":{"date-parts":[["2023",8]]},"citation-key":"GershmanStructurelearningprinciples2023"}}],"schema":"https://github.com/citation-style-language/schema/raw/master/csl-citation.json"} </w:instrText>
      </w:r>
      <w:r w:rsidR="00536258">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80</w:t>
      </w:r>
      <w:proofErr w:type="spellEnd"/>
      <w:r w:rsidR="00536258">
        <w:rPr>
          <w:rFonts w:ascii="Times New Roman" w:hAnsi="Times New Roman" w:cs="Times New Roman"/>
          <w:lang w:eastAsia="zh-CN"/>
        </w:rPr>
        <w:fldChar w:fldCharType="end"/>
      </w:r>
      <w:r w:rsidRPr="00874395">
        <w:rPr>
          <w:rFonts w:ascii="Times New Roman" w:hAnsi="Times New Roman" w:cs="Times New Roman"/>
          <w:lang w:eastAsia="zh-CN"/>
        </w:rPr>
        <w:t xml:space="preserve">. </w:t>
      </w:r>
      <w:r w:rsidR="00536258" w:rsidRPr="00536258">
        <w:rPr>
          <w:rFonts w:ascii="Times New Roman" w:hAnsi="Times New Roman" w:cs="Times New Roman"/>
          <w:lang w:eastAsia="zh-CN"/>
        </w:rPr>
        <w:t>In stereotype formation,</w:t>
      </w:r>
      <w:r w:rsidR="00677633">
        <w:rPr>
          <w:rFonts w:ascii="Times New Roman" w:hAnsi="Times New Roman" w:cs="Times New Roman"/>
          <w:lang w:eastAsia="zh-CN"/>
        </w:rPr>
        <w:t xml:space="preserve"> preferential attachment</w:t>
      </w:r>
      <w:r w:rsidR="00536258" w:rsidRPr="00536258">
        <w:rPr>
          <w:rFonts w:ascii="Times New Roman" w:hAnsi="Times New Roman" w:cs="Times New Roman"/>
          <w:lang w:eastAsia="zh-CN"/>
        </w:rPr>
        <w:t xml:space="preserve"> </w:t>
      </w:r>
      <w:del w:id="221" w:author="Lu, Junsong" w:date="2025-08-21T09:09:00Z" w16du:dateUtc="2025-08-21T01:09:00Z">
        <w:r w:rsidR="00536258" w:rsidRPr="00536258" w:rsidDel="00AB1DDE">
          <w:rPr>
            <w:rFonts w:ascii="Times New Roman" w:hAnsi="Times New Roman" w:cs="Times New Roman"/>
            <w:lang w:eastAsia="zh-CN"/>
          </w:rPr>
          <w:delText>manifests as</w:delText>
        </w:r>
      </w:del>
      <w:ins w:id="222" w:author="Lu, Junsong" w:date="2025-08-21T09:09:00Z" w16du:dateUtc="2025-08-21T01:09:00Z">
        <w:r w:rsidR="00AB1DDE" w:rsidRPr="00536258">
          <w:rPr>
            <w:rFonts w:ascii="Times New Roman" w:hAnsi="Times New Roman" w:cs="Times New Roman"/>
            <w:lang w:eastAsia="zh-CN"/>
          </w:rPr>
          <w:t>manifests</w:t>
        </w:r>
      </w:ins>
      <w:r w:rsidR="00536258" w:rsidRPr="00536258">
        <w:rPr>
          <w:rFonts w:ascii="Times New Roman" w:hAnsi="Times New Roman" w:cs="Times New Roman"/>
          <w:lang w:eastAsia="zh-CN"/>
        </w:rPr>
        <w:t xml:space="preserve"> the tendency to categorize new individuals into more prevalent groups. </w:t>
      </w:r>
    </w:p>
    <w:p w14:paraId="6BE59F5E" w14:textId="6DA2881B" w:rsidR="0041163A" w:rsidRPr="00EF1F76" w:rsidRDefault="00786581" w:rsidP="00786581">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A</w:t>
      </w:r>
      <w:r w:rsidR="00C45B93">
        <w:rPr>
          <w:rFonts w:ascii="Times New Roman" w:hAnsi="Times New Roman" w:cs="Times New Roman"/>
          <w:lang w:eastAsia="zh-CN"/>
        </w:rPr>
        <w:t>lthough</w:t>
      </w:r>
      <w:r w:rsidR="00536258" w:rsidRPr="00536258">
        <w:rPr>
          <w:rFonts w:ascii="Times New Roman" w:hAnsi="Times New Roman" w:cs="Times New Roman"/>
          <w:lang w:eastAsia="zh-CN"/>
        </w:rPr>
        <w:t xml:space="preserve"> </w:t>
      </w:r>
      <w:r w:rsidR="00677633">
        <w:rPr>
          <w:rFonts w:ascii="Times New Roman" w:hAnsi="Times New Roman" w:cs="Times New Roman"/>
          <w:lang w:eastAsia="zh-CN"/>
        </w:rPr>
        <w:t xml:space="preserve">preferential attachment has not </w:t>
      </w:r>
      <w:r w:rsidR="005948AA">
        <w:rPr>
          <w:rFonts w:ascii="Times New Roman" w:hAnsi="Times New Roman" w:cs="Times New Roman"/>
          <w:lang w:eastAsia="zh-CN"/>
        </w:rPr>
        <w:t xml:space="preserve">yet </w:t>
      </w:r>
      <w:r w:rsidR="00677633">
        <w:rPr>
          <w:rFonts w:ascii="Times New Roman" w:hAnsi="Times New Roman" w:cs="Times New Roman"/>
          <w:lang w:eastAsia="zh-CN"/>
        </w:rPr>
        <w:t xml:space="preserve">been </w:t>
      </w:r>
      <w:r w:rsidR="00C45B93">
        <w:rPr>
          <w:rFonts w:ascii="Times New Roman" w:hAnsi="Times New Roman" w:cs="Times New Roman"/>
          <w:lang w:eastAsia="zh-CN"/>
        </w:rPr>
        <w:t xml:space="preserve">applied </w:t>
      </w:r>
      <w:r>
        <w:rPr>
          <w:rFonts w:ascii="Times New Roman" w:hAnsi="Times New Roman" w:cs="Times New Roman"/>
          <w:lang w:eastAsia="zh-CN"/>
        </w:rPr>
        <w:t>to</w:t>
      </w:r>
      <w:r w:rsidR="00C45B93">
        <w:rPr>
          <w:rFonts w:ascii="Times New Roman" w:hAnsi="Times New Roman" w:cs="Times New Roman"/>
          <w:lang w:eastAsia="zh-CN"/>
        </w:rPr>
        <w:t xml:space="preserve"> research</w:t>
      </w:r>
      <w:r>
        <w:rPr>
          <w:rFonts w:ascii="Times New Roman" w:hAnsi="Times New Roman" w:cs="Times New Roman"/>
          <w:lang w:eastAsia="zh-CN"/>
        </w:rPr>
        <w:t xml:space="preserve"> </w:t>
      </w:r>
      <w:r w:rsidR="005948AA">
        <w:rPr>
          <w:rFonts w:ascii="Times New Roman" w:hAnsi="Times New Roman" w:cs="Times New Roman"/>
          <w:lang w:eastAsia="zh-CN"/>
        </w:rPr>
        <w:t>on</w:t>
      </w:r>
      <w:r>
        <w:rPr>
          <w:rFonts w:ascii="Times New Roman" w:hAnsi="Times New Roman" w:cs="Times New Roman"/>
          <w:lang w:eastAsia="zh-CN"/>
        </w:rPr>
        <w:t xml:space="preserve"> social inferences</w:t>
      </w:r>
      <w:r w:rsidR="00C45B93">
        <w:rPr>
          <w:rFonts w:ascii="Times New Roman" w:hAnsi="Times New Roman" w:cs="Times New Roman"/>
          <w:lang w:eastAsia="zh-CN"/>
        </w:rPr>
        <w:t>, it</w:t>
      </w:r>
      <w:r w:rsidR="00536258" w:rsidRPr="00536258">
        <w:rPr>
          <w:rFonts w:ascii="Times New Roman" w:hAnsi="Times New Roman" w:cs="Times New Roman"/>
          <w:lang w:eastAsia="zh-CN"/>
        </w:rPr>
        <w:t xml:space="preserve"> </w:t>
      </w:r>
      <w:r w:rsidR="00E330C1">
        <w:rPr>
          <w:rFonts w:ascii="Times New Roman" w:hAnsi="Times New Roman" w:cs="Times New Roman"/>
          <w:lang w:eastAsia="zh-CN"/>
        </w:rPr>
        <w:t>offers a clear prediction:</w:t>
      </w:r>
      <w:r w:rsidR="00C45B93">
        <w:rPr>
          <w:rFonts w:ascii="Times New Roman" w:hAnsi="Times New Roman" w:cs="Times New Roman"/>
          <w:lang w:eastAsia="zh-CN"/>
        </w:rPr>
        <w:t xml:space="preserve"> new concepts of social inferences (e.g., inferences of family-oriented traits) will tend to be integrated with concepts that are already central to social inferences (e.g., inferences of gender).</w:t>
      </w:r>
      <w:r>
        <w:rPr>
          <w:rFonts w:ascii="Times New Roman" w:hAnsi="Times New Roman" w:cs="Times New Roman"/>
          <w:lang w:eastAsia="zh-CN"/>
        </w:rPr>
        <w:t xml:space="preserve"> Importantly, evidence from cognitive modeling supports the</w:t>
      </w:r>
      <w:r w:rsidR="00422B2A">
        <w:rPr>
          <w:rFonts w:ascii="Times New Roman" w:hAnsi="Times New Roman" w:cs="Times New Roman"/>
          <w:lang w:eastAsia="zh-CN"/>
        </w:rPr>
        <w:t xml:space="preserve"> broader</w:t>
      </w:r>
      <w:r>
        <w:rPr>
          <w:rFonts w:ascii="Times New Roman" w:hAnsi="Times New Roman" w:cs="Times New Roman"/>
          <w:lang w:eastAsia="zh-CN"/>
        </w:rPr>
        <w:t xml:space="preserve"> psychological plausibility of </w:t>
      </w:r>
      <w:r w:rsidR="00422B2A">
        <w:rPr>
          <w:rFonts w:ascii="Times New Roman" w:hAnsi="Times New Roman" w:cs="Times New Roman"/>
          <w:lang w:eastAsia="zh-CN"/>
        </w:rPr>
        <w:t xml:space="preserve">this </w:t>
      </w:r>
      <w:proofErr w:type="spellStart"/>
      <w:r w:rsidR="00422B2A">
        <w:rPr>
          <w:rFonts w:ascii="Times New Roman" w:hAnsi="Times New Roman" w:cs="Times New Roman"/>
          <w:lang w:eastAsia="zh-CN"/>
        </w:rPr>
        <w:t>mechanism</w:t>
      </w:r>
      <w:r w:rsidR="00536258">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{"citationID":"sfwRfZ0s","properties":{"formattedCitation":"\\super 81\\nosupersub{}","plainCitation":"81","noteIndex":0},"citationItems":[{"id":534463,"uris":["http://zotero.org/users/6113531/items/N9IXP539"],"itemData":{"id":534463,"type":"article-journal","abstract":"Modeling human cognition is challenging because there are infinitely many mechanisms that can generate any given observation. Some researchers address this by constraining the hypothesis space through assumptions about what the human mind can and cannot do, while others constrain it through principles of rationality and adaptation. Recent work in economics, psychology, neuroscience, and linguistics has begun to integrate both approaches by augmenting rational models with cognitive constraints, incorporating rational principles into cognitive architectures, and applying optimality principles to understanding neural representations. We identify the rational use of limited resources as a unifying principle underlying these diverse approaches, expressing it in a new cognitive modeling paradigm called resourcerational analysis. The integration of rational principles with realistic cognitive constraints makes resource-rational analysis a promising framework for reverse-engineering cognitive mechanisms and representations. It has already shed new light on the debate about human rationality and can be leveraged to revisit classic questions of cognitive psychology within a principled computational framework. We demonstrate that resource-rational models can reconcile the mind’s most impressive cognitive skills with people’s ostensive irrationality. Resource-rational analysis also provides a new way to connect psychological theory more deeply with artificial intelligence, economics, neuroscience, and linguistics.","container-title":"Behavioral and Brain Sciences","DOI":"10.1017/S0140525X1900061X","ISSN":"0140-525X, 1469-1825","journalAbbreviation":"Behav Brain Sci","language":"en","page":"e1","source":"DOI.org (Crossref)","title":"Resource-rational analysis: Understanding human cognition as the optimal use of limited computational resources","title-short":"Resource-rational analysis","volume":"43","author":[{"family":"Lieder","given":"Falk"},{"family":"Griffiths","given":"Thomas L."}],"issued":{"date-parts":[["2020"]]},"citation-key":"LiederResourcerationalanalysisUnderstanding2020"}}],"schema":"https://github.com/citation-style-language/schema/raw/master/csl-citation.json"} </w:instrText>
      </w:r>
      <w:r w:rsidR="00536258">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81</w:t>
      </w:r>
      <w:proofErr w:type="spellEnd"/>
      <w:r w:rsidR="00536258">
        <w:rPr>
          <w:rFonts w:ascii="Times New Roman" w:hAnsi="Times New Roman" w:cs="Times New Roman"/>
          <w:lang w:eastAsia="zh-CN"/>
        </w:rPr>
        <w:fldChar w:fldCharType="end"/>
      </w:r>
      <w:r w:rsidR="00874395" w:rsidRPr="00874395">
        <w:rPr>
          <w:rFonts w:ascii="Times New Roman" w:hAnsi="Times New Roman" w:cs="Times New Roman"/>
          <w:lang w:eastAsia="zh-CN"/>
        </w:rPr>
        <w:t>.</w:t>
      </w:r>
      <w:r>
        <w:rPr>
          <w:rFonts w:ascii="Times New Roman" w:hAnsi="Times New Roman" w:cs="Times New Roman"/>
          <w:lang w:eastAsia="zh-CN"/>
        </w:rPr>
        <w:t xml:space="preserve"> </w:t>
      </w:r>
      <w:r w:rsidR="00874395" w:rsidRPr="00874395">
        <w:rPr>
          <w:rFonts w:ascii="Times New Roman" w:hAnsi="Times New Roman" w:cs="Times New Roman"/>
          <w:lang w:eastAsia="zh-CN"/>
        </w:rPr>
        <w:t>Resource rational analysis show</w:t>
      </w:r>
      <w:r w:rsidR="00A661B6">
        <w:rPr>
          <w:rFonts w:ascii="Times New Roman" w:hAnsi="Times New Roman" w:cs="Times New Roman"/>
          <w:lang w:eastAsia="zh-CN"/>
        </w:rPr>
        <w:t>s</w:t>
      </w:r>
      <w:r w:rsidR="00874395" w:rsidRPr="00874395">
        <w:rPr>
          <w:rFonts w:ascii="Times New Roman" w:hAnsi="Times New Roman" w:cs="Times New Roman"/>
          <w:lang w:eastAsia="zh-CN"/>
        </w:rPr>
        <w:t xml:space="preserve"> that </w:t>
      </w:r>
      <w:r w:rsidR="00422B2A">
        <w:rPr>
          <w:rFonts w:ascii="Times New Roman" w:hAnsi="Times New Roman" w:cs="Times New Roman"/>
          <w:lang w:eastAsia="zh-CN"/>
        </w:rPr>
        <w:t>preferential-attachment-like pattern can</w:t>
      </w:r>
      <w:r w:rsidR="00874395" w:rsidRPr="00874395">
        <w:rPr>
          <w:rFonts w:ascii="Times New Roman" w:hAnsi="Times New Roman" w:cs="Times New Roman"/>
          <w:lang w:eastAsia="zh-CN"/>
        </w:rPr>
        <w:t xml:space="preserve"> naturally emerge from a clustering process</w:t>
      </w:r>
      <w:r w:rsidR="00536258">
        <w:rPr>
          <w:rFonts w:ascii="Times New Roman" w:hAnsi="Times New Roman" w:cs="Times New Roman" w:hint="eastAsia"/>
          <w:lang w:eastAsia="zh-CN"/>
        </w:rPr>
        <w:t xml:space="preserve"> that</w:t>
      </w:r>
      <w:r w:rsidR="00874395" w:rsidRPr="00874395">
        <w:rPr>
          <w:rFonts w:ascii="Times New Roman" w:hAnsi="Times New Roman" w:cs="Times New Roman"/>
          <w:lang w:eastAsia="zh-CN"/>
        </w:rPr>
        <w:t xml:space="preserve"> minimize</w:t>
      </w:r>
      <w:r w:rsidR="00A661B6">
        <w:rPr>
          <w:rFonts w:ascii="Times New Roman" w:hAnsi="Times New Roman" w:cs="Times New Roman"/>
          <w:lang w:eastAsia="zh-CN"/>
        </w:rPr>
        <w:t>s</w:t>
      </w:r>
      <w:r w:rsidR="00874395" w:rsidRPr="00874395">
        <w:rPr>
          <w:rFonts w:ascii="Times New Roman" w:hAnsi="Times New Roman" w:cs="Times New Roman"/>
          <w:lang w:eastAsia="zh-CN"/>
        </w:rPr>
        <w:t xml:space="preserve"> </w:t>
      </w:r>
      <w:r w:rsidR="00536258">
        <w:rPr>
          <w:rFonts w:ascii="Times New Roman" w:hAnsi="Times New Roman" w:cs="Times New Roman" w:hint="eastAsia"/>
          <w:lang w:eastAsia="zh-CN"/>
        </w:rPr>
        <w:t xml:space="preserve">representational </w:t>
      </w:r>
      <w:proofErr w:type="spellStart"/>
      <w:r w:rsidR="00536258">
        <w:rPr>
          <w:rFonts w:ascii="Times New Roman" w:hAnsi="Times New Roman" w:cs="Times New Roman" w:hint="eastAsia"/>
          <w:lang w:eastAsia="zh-CN"/>
        </w:rPr>
        <w:t>complexity</w:t>
      </w:r>
      <w:r w:rsidR="00536258">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{"citationID":"v73srdo5","properties":{"formattedCitation":"\\super 82\\nosupersub{}","plainCitation":"82","noteIndex":0},"citationItems":[{"id":569534,"uris":["http://zotero.org/users/6113531/items/RHKX6QX3"],"itemData":{"id":569534,"type":"article-journal","abstract":"A central component of human intelligence is the ability to make abstractions, to gloss over some details in favor of drawing out higher-order structure. Clustering stimuli together is a classic example of this. However, the crucial question remains of how one should make these abstractions—what details to retain and what to throw away? How many clusters to form? We provide an analysis of how a rational agent with limited cognitive resources should approach this problem, considering not only how well a clustering fits the data but also by how ‘complex’ it is, i.e. how cognitively expensive it is to represent. We show that the solution to this problem provides a way to reinterpret a wide range of psychological models that are based on principles from non-parametric Bayesian statistics. In particular, we show that the Chinese Restaurant Process prior, ubiquitous in rational models of human and animal clustering behavior, can be interpreted as minimizing an intuitive formulation of representational complexity.","container-title":"Journal of Mathematical Psychology","DOI":"10.1016/j.jmp.2022.102675","ISSN":"00222496","journalAbbreviation":"Journal of Mathematical Psychology","language":"en","page":"102675","source":"DOI.org (Crossref)","title":"Clustering and the efficient use of cognitive resources","volume":"109","author":[{"family":"Dasgupta","given":"Ishita"},{"family":"Griffiths","given":"Thomas L."}],"issued":{"date-parts":[["2022",8]]},"citation-key":"DasguptaClusteringefficientuse2022"}}],"schema":"https://github.com/citation-style-language/schema/raw/master/csl-citation.json"} </w:instrText>
      </w:r>
      <w:r w:rsidR="00536258">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82</w:t>
      </w:r>
      <w:proofErr w:type="spellEnd"/>
      <w:r w:rsidR="00536258">
        <w:rPr>
          <w:rFonts w:ascii="Times New Roman" w:hAnsi="Times New Roman" w:cs="Times New Roman"/>
          <w:lang w:eastAsia="zh-CN"/>
        </w:rPr>
        <w:fldChar w:fldCharType="end"/>
      </w:r>
      <w:r w:rsidR="00874395" w:rsidRPr="00874395">
        <w:rPr>
          <w:rFonts w:ascii="Times New Roman" w:hAnsi="Times New Roman" w:cs="Times New Roman"/>
          <w:lang w:eastAsia="zh-CN"/>
        </w:rPr>
        <w:t xml:space="preserve">. </w:t>
      </w:r>
      <w:r w:rsidR="00536258" w:rsidRPr="00536258">
        <w:rPr>
          <w:rFonts w:ascii="Times New Roman" w:hAnsi="Times New Roman" w:cs="Times New Roman"/>
          <w:lang w:eastAsia="zh-CN"/>
        </w:rPr>
        <w:t xml:space="preserve">When complexity is defined as the entropy of cluster assignment distributions, </w:t>
      </w:r>
      <w:r w:rsidR="00812309">
        <w:rPr>
          <w:rFonts w:ascii="Times New Roman" w:hAnsi="Times New Roman" w:cs="Times New Roman"/>
          <w:lang w:eastAsia="zh-CN"/>
        </w:rPr>
        <w:t xml:space="preserve">the </w:t>
      </w:r>
      <w:r w:rsidR="00536258" w:rsidRPr="00536258">
        <w:rPr>
          <w:rFonts w:ascii="Times New Roman" w:hAnsi="Times New Roman" w:cs="Times New Roman"/>
          <w:lang w:eastAsia="zh-CN"/>
        </w:rPr>
        <w:t xml:space="preserve">optimal use of limited cognitive resources favors assigning new items to existing clusters in proportion to their current size—precisely </w:t>
      </w:r>
      <w:r w:rsidR="00812309">
        <w:rPr>
          <w:rFonts w:ascii="Times New Roman" w:hAnsi="Times New Roman" w:cs="Times New Roman"/>
          <w:lang w:eastAsia="zh-CN"/>
        </w:rPr>
        <w:t xml:space="preserve">the pattern </w:t>
      </w:r>
      <w:r w:rsidR="00422B2A">
        <w:rPr>
          <w:rFonts w:ascii="Times New Roman" w:hAnsi="Times New Roman" w:cs="Times New Roman"/>
          <w:lang w:eastAsia="zh-CN"/>
        </w:rPr>
        <w:t>described</w:t>
      </w:r>
      <w:r w:rsidR="00812309">
        <w:rPr>
          <w:rFonts w:ascii="Times New Roman" w:hAnsi="Times New Roman" w:cs="Times New Roman"/>
          <w:lang w:eastAsia="zh-CN"/>
        </w:rPr>
        <w:t xml:space="preserve"> by</w:t>
      </w:r>
      <w:r w:rsidR="00536258" w:rsidRPr="00536258">
        <w:rPr>
          <w:rFonts w:ascii="Times New Roman" w:hAnsi="Times New Roman" w:cs="Times New Roman"/>
          <w:lang w:eastAsia="zh-CN"/>
        </w:rPr>
        <w:t xml:space="preserve"> </w:t>
      </w:r>
      <w:commentRangeStart w:id="223"/>
      <w:r w:rsidR="00536258" w:rsidRPr="00536258">
        <w:rPr>
          <w:rFonts w:ascii="Times New Roman" w:hAnsi="Times New Roman" w:cs="Times New Roman"/>
          <w:lang w:eastAsia="zh-CN"/>
        </w:rPr>
        <w:t>preferential attachment</w:t>
      </w:r>
      <w:commentRangeEnd w:id="223"/>
      <w:r w:rsidR="00812309">
        <w:rPr>
          <w:rStyle w:val="af3"/>
        </w:rPr>
        <w:commentReference w:id="223"/>
      </w:r>
      <w:r w:rsidR="00536258" w:rsidRPr="00536258">
        <w:rPr>
          <w:rFonts w:ascii="Times New Roman" w:hAnsi="Times New Roman" w:cs="Times New Roman"/>
          <w:lang w:eastAsia="zh-CN"/>
        </w:rPr>
        <w:t xml:space="preserve">. </w:t>
      </w:r>
      <w:r w:rsidR="00812309">
        <w:rPr>
          <w:rFonts w:ascii="Times New Roman" w:hAnsi="Times New Roman" w:cs="Times New Roman"/>
          <w:lang w:eastAsia="zh-CN"/>
        </w:rPr>
        <w:t>This suggests that</w:t>
      </w:r>
      <w:r w:rsidR="00536258" w:rsidRPr="00536258">
        <w:rPr>
          <w:rFonts w:ascii="Times New Roman" w:hAnsi="Times New Roman" w:cs="Times New Roman"/>
          <w:lang w:eastAsia="zh-CN"/>
        </w:rPr>
        <w:t xml:space="preserve"> preferential attachment </w:t>
      </w:r>
      <w:r w:rsidR="00812309">
        <w:rPr>
          <w:rFonts w:ascii="Times New Roman" w:hAnsi="Times New Roman" w:cs="Times New Roman"/>
          <w:lang w:eastAsia="zh-CN"/>
        </w:rPr>
        <w:t>is cognitively efficient</w:t>
      </w:r>
      <w:r w:rsidR="00422B2A">
        <w:rPr>
          <w:rFonts w:ascii="Times New Roman" w:hAnsi="Times New Roman" w:cs="Times New Roman"/>
          <w:lang w:eastAsia="zh-CN"/>
        </w:rPr>
        <w:t xml:space="preserve"> and therefore a plausible</w:t>
      </w:r>
      <w:r w:rsidR="00812309">
        <w:rPr>
          <w:rFonts w:ascii="Times New Roman" w:hAnsi="Times New Roman" w:cs="Times New Roman"/>
          <w:lang w:eastAsia="zh-CN"/>
        </w:rPr>
        <w:t xml:space="preserve"> strategy for organizing</w:t>
      </w:r>
      <w:r w:rsidR="00536258" w:rsidRPr="00536258">
        <w:rPr>
          <w:rFonts w:ascii="Times New Roman" w:hAnsi="Times New Roman" w:cs="Times New Roman"/>
          <w:lang w:eastAsia="zh-CN"/>
        </w:rPr>
        <w:t xml:space="preserve"> mental representations</w:t>
      </w:r>
      <w:r w:rsidR="00874395" w:rsidRPr="00A11B06">
        <w:rPr>
          <w:rFonts w:ascii="Times New Roman" w:hAnsi="Times New Roman" w:cs="Times New Roman"/>
          <w:lang w:eastAsia="zh-CN"/>
        </w:rPr>
        <w:t>.</w:t>
      </w:r>
      <w:r w:rsidR="0041163A" w:rsidRPr="00EF1F76">
        <w:rPr>
          <w:rFonts w:ascii="Times New Roman" w:hAnsi="Times New Roman" w:cs="Times New Roman"/>
          <w:lang w:eastAsia="zh-CN"/>
        </w:rPr>
        <w:t xml:space="preserve"> </w:t>
      </w:r>
    </w:p>
    <w:p w14:paraId="52F8FD02" w14:textId="294B6A1C" w:rsidR="00874395" w:rsidRDefault="00DA78EA" w:rsidP="00D42D7A">
      <w:pPr>
        <w:spacing w:beforeLines="50" w:before="156" w:afterLines="50" w:after="156"/>
        <w:ind w:firstLine="420"/>
        <w:rPr>
          <w:rFonts w:ascii="Times New Roman" w:hAnsi="Times New Roman" w:cs="Times New Roman"/>
          <w:lang w:eastAsia="zh-CN"/>
        </w:rPr>
      </w:pPr>
      <w:r w:rsidRPr="00DA78EA">
        <w:rPr>
          <w:rFonts w:ascii="Times New Roman" w:hAnsi="Times New Roman" w:cs="Times New Roman"/>
          <w:lang w:eastAsia="zh-CN"/>
        </w:rPr>
        <w:t xml:space="preserve">Together, growth and preferential attachment provide </w:t>
      </w:r>
      <w:r>
        <w:rPr>
          <w:rFonts w:ascii="Times New Roman" w:hAnsi="Times New Roman" w:cs="Times New Roman"/>
          <w:lang w:eastAsia="zh-CN"/>
        </w:rPr>
        <w:t xml:space="preserve">generative mechanisms </w:t>
      </w:r>
      <w:r w:rsidR="00607701">
        <w:rPr>
          <w:rFonts w:ascii="Times New Roman" w:hAnsi="Times New Roman" w:cs="Times New Roman"/>
          <w:lang w:eastAsia="zh-CN"/>
        </w:rPr>
        <w:t>through which</w:t>
      </w:r>
      <w:r w:rsidRPr="00DA78EA">
        <w:rPr>
          <w:rFonts w:ascii="Times New Roman" w:hAnsi="Times New Roman" w:cs="Times New Roman"/>
          <w:lang w:eastAsia="zh-CN"/>
        </w:rPr>
        <w:t xml:space="preserve"> mental representations of social inferences can develop into small-world networks. This framework is fundamentally distinct from low-dimensional accounts</w:t>
      </w:r>
      <w:r w:rsidR="00E062BF">
        <w:rPr>
          <w:rFonts w:ascii="Times New Roman" w:hAnsi="Times New Roman" w:cs="Times New Roman"/>
          <w:lang w:eastAsia="zh-CN"/>
        </w:rPr>
        <w:t xml:space="preserve">, which posit </w:t>
      </w:r>
      <w:r w:rsidR="00104FCC">
        <w:rPr>
          <w:rFonts w:ascii="Times New Roman" w:hAnsi="Times New Roman" w:cs="Times New Roman"/>
          <w:lang w:eastAsia="zh-CN"/>
        </w:rPr>
        <w:t xml:space="preserve">a small number of fixed, core psychological dimensions underlying social cognition </w:t>
      </w:r>
      <w:r w:rsidR="00104FCC" w:rsidRPr="005F6FF6">
        <w:rPr>
          <w:rFonts w:ascii="Times New Roman" w:hAnsi="Times New Roman" w:cs="Times New Roman"/>
          <w:lang w:eastAsia="zh-CN"/>
        </w:rPr>
        <w:t>(e.g., warmth, competence)</w:t>
      </w:r>
      <w:r w:rsidR="00104FCC" w:rsidRPr="00104FCC">
        <w:rPr>
          <w:rFonts w:ascii="Times New Roman" w:hAnsi="Times New Roman" w:cs="Times New Roman"/>
          <w:lang w:eastAsia="zh-CN"/>
        </w:rPr>
        <w:t xml:space="preserve"> </w:t>
      </w:r>
      <w:r w:rsidR="00104FCC" w:rsidRPr="005F6FF6">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{"citationID":"sdCGXp5R","properties":{"formattedCitation":"\\super 8,55,83\\nosupersub{}","plainCitation":"8,55,83","noteIndex":0},"citationItems":[{"id":441391,"uris":["http://zotero.org/users/6113531/items/HWGQ6APR"],"itemData":{"id":441391,"type":"article-journal","abstract":"People automatically evaluate faces on multiple trait dimensions, and these evaluations predict important social outcomes, ranging from electoral success to sentencing decisions. Based on behavioral studies and computer modeling, we develop a 2D model of face evaluation. First, using a principal components analysis of trait judgments of emotionally neutral faces, we identify two orthogonal dimensions, valence and dominance, that are sufficient to describe face evaluation and show that these dimensions can be approximated by judgments of trustworthiness and dominance. Second, using a data-driven statistical model for face representation, we build and validate models for representing face trustworthiness and face dominance. Third, using these models, we show that, whereas valence evaluation is more sensitive to features resembling expressions signaling whether the person should be avoided or approached, dominance evaluation is more sensitive to features signaling physical strength/weakness. Fourth, we show that important social judgments, such as threat, can be reproduced as a function of the two orthogonal dimensions of valence and dominance. The findings suggest that face evaluation involves an overgeneralization of adaptive mechanisms for inferring harmful intentions and the ability to cause harm and can account for rapid, yet not necessarily accurate, judgments from faces.","container-title":"Proceedings of the National Academy of Sciences","DOI":"10.1073/pnas.0805664105","ISSN":"0027-8424, 1091-6490","issue":"32","journalAbbreviation":"Proc. Natl. Acad. Sci. U.S.A.","language":"en","page":"11087-11092","source":"DOI.org (Crossref)","title":"The functional basis of face evaluation","volume":"105","author":[{"family":"Oosterhof","given":"Nikolaas N."},{"family":"Todorov","given":"Alexander"}],"issued":{"date-parts":[["2008",8,12]]},"citation-key":"Oosterhoffunctionalbasisface2008"}},{"id":26039,"uris":["http://zotero.org/users/6113531/items/CN4WAPAI"],"itemData":{"id":26039,"type":"article-journal","container-title":"Trends in Cognitive Sciences","DOI":"10.1016/j.tics.2006.11.005","ISSN":"13646613","issue":"2","journalAbbreviation":"Trends in Cognitive Sciences","language":"en","note":"03338","page":"77-83","source":"DOI.org (Crossref)","title":"Universal dimensions of social cognition: warmth and competence","title-short":"Universal dimensions of social cognition","volume":"11","author":[{"family":"Fiske","given":"Susan T."},{"family":"Cuddy","given":"Amy J.C."},{"family":"Glick","given":"Peter"}],"issued":{"date-parts":[["2007",2]]},"citation-key":"FiskeUniversaldimensionssocial2007"}},{"id":26510,"uris":["http://zotero.org/users/6113531/items/KHVME9MK"],"itemData":{"id":26510,"type":"article-journal","container-title":"Trends in Cognitive Sciences","DOI":"10.1016/j.tics.2008.10.001","ISSN":"13646613","issue":"12","journalAbbreviation":"Trends in Cognitive Sciences","language":"en","note":"00625","page":"455-460","source":"DOI.org (Crossref)","title":"Understanding evaluation of faces on social dimensions","volume":"12","author":[{"family":"Todorov","given":"Alexander"},{"family":"Said","given":"Chris P."},{"family":"Engell","given":"Andrew D."},{"family":"Oosterhof","given":"Nikolaas N."}],"issued":{"date-parts":[["2008",12]]},"citation-key":"TodorovUnderstandingevaluationfaces2008"}}],"schema":"https://github.com/citation-style-language/schema/raw/master/csl-citation.json"} </w:instrText>
      </w:r>
      <w:r w:rsidR="00104FCC" w:rsidRPr="005F6FF6">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8,55,83</w:t>
      </w:r>
      <w:r w:rsidR="00104FCC" w:rsidRPr="005F6FF6">
        <w:rPr>
          <w:rFonts w:ascii="Times New Roman" w:hAnsi="Times New Roman" w:cs="Times New Roman"/>
          <w:lang w:eastAsia="zh-CN"/>
        </w:rPr>
        <w:fldChar w:fldCharType="end"/>
      </w:r>
      <w:r w:rsidR="00104FCC">
        <w:rPr>
          <w:rFonts w:ascii="Times New Roman" w:hAnsi="Times New Roman" w:cs="Times New Roman"/>
          <w:lang w:eastAsia="zh-CN"/>
        </w:rPr>
        <w:t xml:space="preserve">. These dimensions are considered fundamental and universal across lifespan, population, and </w:t>
      </w:r>
      <w:proofErr w:type="spellStart"/>
      <w:r w:rsidR="00104FCC">
        <w:rPr>
          <w:rFonts w:ascii="Times New Roman" w:hAnsi="Times New Roman" w:cs="Times New Roman"/>
          <w:lang w:eastAsia="zh-CN"/>
        </w:rPr>
        <w:t>judgments</w:t>
      </w:r>
      <w:r w:rsidR="00104FCC" w:rsidRPr="005F6FF6">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{"citationID":"GxyoF4qf","properties":{"formattedCitation":"\\super 84\\nosupersub{}","plainCitation":"84","noteIndex":0},"citationItems":[{"id":26469,"uris":["http://zotero.org/users/6113531/items/9G758PPZ"],"itemData":{"id":26469,"type":"article-journal","abstract":"Recent research has shown that rapid judgments about the personality traits of political candidates, based solely on their appearance, can predict their electoral success. This suggests that voters rely heavily on appearances when choosing which candidate to elect. Here we review this literature and examine the determinants of the relationship between appearance-based trait inferences and voting. We also reanalyze previous data to show that facial competence is a highly robust and speciﬁc predictor of political preferences. Finally, we introduce a computer model of face-based competence judgments, which we use to derive some of the facial features associated with these judgments.","container-title":"J Nonverbal Behav","language":"en","note":"00533","page":"28","source":"Zotero","title":"Elected in 100 milliseconds: Appearance-Based Trait Inferences and Voting","author":[{"family":"Olivola","given":"Christopher Y"},{"family":"Todorov","given":"Alexander"}],"issued":{"date-parts":[["2010"]]},"citation-key":"OlivolaElected100milliseconds2010"}}],"schema":"https://github.com/citation-style-language/schema/raw/master/csl-citation.json"} </w:instrText>
      </w:r>
      <w:r w:rsidR="00104FCC" w:rsidRPr="005F6FF6">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84</w:t>
      </w:r>
      <w:proofErr w:type="spellEnd"/>
      <w:r w:rsidR="00104FCC" w:rsidRPr="005F6FF6">
        <w:rPr>
          <w:rFonts w:ascii="Times New Roman" w:hAnsi="Times New Roman" w:cs="Times New Roman"/>
          <w:lang w:eastAsia="zh-CN"/>
        </w:rPr>
        <w:fldChar w:fldCharType="end"/>
      </w:r>
      <w:r w:rsidR="00104FCC">
        <w:rPr>
          <w:rFonts w:ascii="Times New Roman" w:hAnsi="Times New Roman" w:cs="Times New Roman"/>
          <w:lang w:eastAsia="zh-CN"/>
        </w:rPr>
        <w:t xml:space="preserve">. While low-dimensionality may accommodate human cognitive limitations, whether these dimensions </w:t>
      </w:r>
      <w:r w:rsidR="0041163A" w:rsidRPr="00EF1F76">
        <w:rPr>
          <w:rFonts w:ascii="Times New Roman" w:hAnsi="Times New Roman" w:cs="Times New Roman"/>
          <w:lang w:eastAsia="zh-CN"/>
        </w:rPr>
        <w:t xml:space="preserve">accommodate the complex social environment remains </w:t>
      </w:r>
      <w:proofErr w:type="spellStart"/>
      <w:r w:rsidR="0041163A" w:rsidRPr="00EF1F76">
        <w:rPr>
          <w:rFonts w:ascii="Times New Roman" w:hAnsi="Times New Roman" w:cs="Times New Roman"/>
          <w:lang w:eastAsia="zh-CN"/>
        </w:rPr>
        <w:t>debated</w:t>
      </w:r>
      <w:r w:rsidR="0041163A" w:rsidRPr="00A11B06">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{"citationID":"IQMEq5gl","properties":{"formattedCitation":"\\super 20\\nosupersub{}","plainCitation":"20","noteIndex":0},"citationItems":[{"id":637534,"uris":["http://zotero.org/users/6113531/items/357RVBSC"],"itemData":{"id":637534,"type":"article-journal","abstract":"Abstract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schema":"https://github.com/citation-style-language/schema/raw/master/csl-citation.json"} </w:instrText>
      </w:r>
      <w:r w:rsidR="0041163A" w:rsidRPr="00A11B06">
        <w:rPr>
          <w:rFonts w:ascii="Times New Roman" w:hAnsi="Times New Roman" w:cs="Times New Roman"/>
          <w:lang w:eastAsia="zh-CN"/>
        </w:rPr>
        <w:fldChar w:fldCharType="separate"/>
      </w:r>
      <w:r w:rsidR="0041163A" w:rsidRPr="00A11B06">
        <w:rPr>
          <w:rFonts w:ascii="Times New Roman" w:hAnsi="Times New Roman" w:cs="Times New Roman"/>
          <w:vertAlign w:val="superscript"/>
        </w:rPr>
        <w:t>20</w:t>
      </w:r>
      <w:proofErr w:type="spellEnd"/>
      <w:r w:rsidR="0041163A" w:rsidRPr="00A11B06">
        <w:rPr>
          <w:rFonts w:ascii="Times New Roman" w:hAnsi="Times New Roman" w:cs="Times New Roman"/>
          <w:lang w:eastAsia="zh-CN"/>
        </w:rPr>
        <w:fldChar w:fldCharType="end"/>
      </w:r>
      <w:r w:rsidR="0041163A" w:rsidRPr="00EF1F76">
        <w:rPr>
          <w:rFonts w:ascii="Times New Roman" w:hAnsi="Times New Roman" w:cs="Times New Roman"/>
          <w:lang w:eastAsia="zh-CN"/>
        </w:rPr>
        <w:t xml:space="preserve">. </w:t>
      </w:r>
      <w:r w:rsidRPr="00DA78EA">
        <w:rPr>
          <w:rFonts w:ascii="Times New Roman" w:hAnsi="Times New Roman" w:cs="Times New Roman"/>
          <w:lang w:eastAsia="zh-CN"/>
        </w:rPr>
        <w:t xml:space="preserve">Instead, our </w:t>
      </w:r>
      <w:r>
        <w:rPr>
          <w:rFonts w:ascii="Times New Roman" w:hAnsi="Times New Roman" w:cs="Times New Roman"/>
          <w:lang w:eastAsia="zh-CN"/>
        </w:rPr>
        <w:t>framework</w:t>
      </w:r>
      <w:r w:rsidRPr="00DA78EA">
        <w:rPr>
          <w:rFonts w:ascii="Times New Roman" w:hAnsi="Times New Roman" w:cs="Times New Roman"/>
          <w:lang w:eastAsia="zh-CN"/>
        </w:rPr>
        <w:t xml:space="preserve"> explains how complex, high-capacity mental representations can remain computationally efficient, not by constraining the system to a few dimensions, but by organizing it into a small-world architecture that supports rapid access to diverse </w:t>
      </w:r>
      <w:r w:rsidR="00607701">
        <w:rPr>
          <w:rFonts w:ascii="Times New Roman" w:hAnsi="Times New Roman" w:cs="Times New Roman"/>
          <w:lang w:eastAsia="zh-CN"/>
        </w:rPr>
        <w:t>inferences</w:t>
      </w:r>
      <w:r w:rsidR="00AD5747">
        <w:rPr>
          <w:rFonts w:ascii="Times New Roman" w:hAnsi="Times New Roman" w:cs="Times New Roman"/>
          <w:lang w:eastAsia="zh-CN"/>
        </w:rPr>
        <w:t xml:space="preserve"> while preserving</w:t>
      </w:r>
      <w:r w:rsidRPr="00DA78EA">
        <w:rPr>
          <w:rFonts w:ascii="Times New Roman" w:hAnsi="Times New Roman" w:cs="Times New Roman"/>
          <w:lang w:eastAsia="zh-CN"/>
        </w:rPr>
        <w:t xml:space="preserve"> coherent </w:t>
      </w:r>
      <w:r w:rsidR="00607701">
        <w:rPr>
          <w:rFonts w:ascii="Times New Roman" w:hAnsi="Times New Roman" w:cs="Times New Roman"/>
          <w:lang w:eastAsia="zh-CN"/>
        </w:rPr>
        <w:t xml:space="preserve">central </w:t>
      </w:r>
      <w:r w:rsidR="00F07AF0">
        <w:rPr>
          <w:rFonts w:ascii="Times New Roman" w:hAnsi="Times New Roman" w:cs="Times New Roman"/>
          <w:lang w:eastAsia="zh-CN"/>
        </w:rPr>
        <w:t>inferences</w:t>
      </w:r>
      <w:r w:rsidRPr="00DA78EA">
        <w:rPr>
          <w:rFonts w:ascii="Times New Roman" w:hAnsi="Times New Roman" w:cs="Times New Roman"/>
          <w:lang w:eastAsia="zh-CN"/>
        </w:rPr>
        <w:t>.</w:t>
      </w:r>
    </w:p>
    <w:p w14:paraId="5FF8CEC8" w14:textId="06F4C950" w:rsidR="006C7849" w:rsidRPr="006C7849" w:rsidRDefault="007A6C10" w:rsidP="006C7849">
      <w:pPr>
        <w:pStyle w:val="2"/>
        <w:spacing w:beforeLines="50" w:before="156" w:afterLines="50" w:after="156"/>
        <w:rPr>
          <w:rFonts w:ascii="Times New Roman" w:hAnsi="Times New Roman" w:cs="Times New Roman"/>
          <w:b/>
          <w:bCs/>
          <w:color w:val="000000" w:themeColor="text1"/>
          <w:sz w:val="24"/>
          <w:szCs w:val="24"/>
          <w:lang w:eastAsia="zh-CN"/>
        </w:rPr>
      </w:pPr>
      <w:r w:rsidRPr="00F77C77">
        <w:rPr>
          <w:rFonts w:ascii="Times New Roman" w:hAnsi="Times New Roman" w:cs="Times New Roman"/>
          <w:b/>
          <w:bCs/>
          <w:color w:val="000000" w:themeColor="text1"/>
          <w:sz w:val="24"/>
          <w:szCs w:val="24"/>
          <w:lang w:eastAsia="zh-CN"/>
        </w:rPr>
        <w:t>Small-World Mind Dynamics: Spreading Activation and Environmental Inputs</w:t>
      </w:r>
    </w:p>
    <w:p w14:paraId="79FA7DFB" w14:textId="77DBB2B0" w:rsidR="00665CD3" w:rsidRDefault="00097D72" w:rsidP="0076790D">
      <w:pPr>
        <w:spacing w:beforeLines="50" w:before="156" w:afterLines="50" w:after="156"/>
        <w:ind w:firstLine="420"/>
        <w:rPr>
          <w:rFonts w:ascii="Times New Roman" w:hAnsi="Times New Roman" w:cs="Times New Roman"/>
          <w:lang w:eastAsia="zh-CN"/>
        </w:rPr>
      </w:pPr>
      <w:r w:rsidRPr="00097D72">
        <w:rPr>
          <w:rFonts w:ascii="Times New Roman" w:hAnsi="Times New Roman" w:cs="Times New Roman"/>
          <w:lang w:eastAsia="zh-CN"/>
        </w:rPr>
        <w:t xml:space="preserve">Having established how a small-world </w:t>
      </w:r>
      <w:r w:rsidR="00AB0CDF">
        <w:rPr>
          <w:rFonts w:ascii="Times New Roman" w:hAnsi="Times New Roman" w:cs="Times New Roman"/>
          <w:lang w:eastAsia="zh-CN"/>
        </w:rPr>
        <w:t>network</w:t>
      </w:r>
      <w:r w:rsidRPr="00097D72">
        <w:rPr>
          <w:rFonts w:ascii="Times New Roman" w:hAnsi="Times New Roman" w:cs="Times New Roman"/>
          <w:lang w:eastAsia="zh-CN"/>
        </w:rPr>
        <w:t xml:space="preserve"> for mental representations of social inferences can emerge from growth and preferential attachment, we now examine the dynamics that operate within this </w:t>
      </w:r>
      <w:r w:rsidR="00AB0CDF">
        <w:rPr>
          <w:rFonts w:ascii="Times New Roman" w:hAnsi="Times New Roman" w:cs="Times New Roman"/>
          <w:lang w:eastAsia="zh-CN"/>
        </w:rPr>
        <w:t>network</w:t>
      </w:r>
      <w:r w:rsidR="00651FE4">
        <w:rPr>
          <w:rFonts w:ascii="Times New Roman" w:hAnsi="Times New Roman" w:cs="Times New Roman"/>
          <w:lang w:eastAsia="zh-CN"/>
        </w:rPr>
        <w:t xml:space="preserve">. </w:t>
      </w:r>
      <w:r w:rsidR="00136E13">
        <w:rPr>
          <w:rFonts w:ascii="Times New Roman" w:hAnsi="Times New Roman" w:cs="Times New Roman"/>
          <w:lang w:eastAsia="zh-CN"/>
        </w:rPr>
        <w:t>S</w:t>
      </w:r>
      <w:r w:rsidRPr="00097D72">
        <w:rPr>
          <w:rFonts w:ascii="Times New Roman" w:hAnsi="Times New Roman" w:cs="Times New Roman"/>
          <w:lang w:eastAsia="zh-CN"/>
        </w:rPr>
        <w:t xml:space="preserve">pecifically, </w:t>
      </w:r>
      <w:r w:rsidR="00136E13">
        <w:rPr>
          <w:rFonts w:ascii="Times New Roman" w:hAnsi="Times New Roman" w:cs="Times New Roman"/>
          <w:lang w:eastAsia="zh-CN"/>
        </w:rPr>
        <w:t xml:space="preserve">we illustrate </w:t>
      </w:r>
      <w:r w:rsidRPr="00097D72">
        <w:rPr>
          <w:rFonts w:ascii="Times New Roman" w:hAnsi="Times New Roman" w:cs="Times New Roman"/>
          <w:lang w:eastAsia="zh-CN"/>
        </w:rPr>
        <w:t xml:space="preserve">how </w:t>
      </w:r>
      <w:r w:rsidR="00651FE4">
        <w:rPr>
          <w:rFonts w:ascii="Times New Roman" w:hAnsi="Times New Roman" w:cs="Times New Roman"/>
          <w:lang w:eastAsia="zh-CN"/>
        </w:rPr>
        <w:t xml:space="preserve">information </w:t>
      </w:r>
      <w:r w:rsidR="00136E13">
        <w:rPr>
          <w:rFonts w:ascii="Times New Roman" w:hAnsi="Times New Roman" w:cs="Times New Roman"/>
          <w:lang w:eastAsia="zh-CN"/>
        </w:rPr>
        <w:t>flows through the network and</w:t>
      </w:r>
      <w:r w:rsidRPr="00097D72">
        <w:rPr>
          <w:rFonts w:ascii="Times New Roman" w:hAnsi="Times New Roman" w:cs="Times New Roman"/>
          <w:lang w:eastAsia="zh-CN"/>
        </w:rPr>
        <w:t xml:space="preserve"> interact</w:t>
      </w:r>
      <w:r w:rsidR="00136E13">
        <w:rPr>
          <w:rFonts w:ascii="Times New Roman" w:hAnsi="Times New Roman" w:cs="Times New Roman"/>
          <w:lang w:eastAsia="zh-CN"/>
        </w:rPr>
        <w:t>s</w:t>
      </w:r>
      <w:r w:rsidRPr="00097D72">
        <w:rPr>
          <w:rFonts w:ascii="Times New Roman" w:hAnsi="Times New Roman" w:cs="Times New Roman"/>
          <w:lang w:eastAsia="zh-CN"/>
        </w:rPr>
        <w:t xml:space="preserve"> with environmental inputs to produce social </w:t>
      </w:r>
      <w:r w:rsidR="00E61E44">
        <w:rPr>
          <w:rFonts w:ascii="Times New Roman" w:hAnsi="Times New Roman" w:cs="Times New Roman"/>
          <w:lang w:eastAsia="zh-CN"/>
        </w:rPr>
        <w:t>inferences</w:t>
      </w:r>
      <w:r w:rsidRPr="00097D72">
        <w:rPr>
          <w:rFonts w:ascii="Times New Roman" w:hAnsi="Times New Roman" w:cs="Times New Roman"/>
          <w:lang w:eastAsia="zh-CN"/>
        </w:rPr>
        <w:t>.</w:t>
      </w:r>
      <w:r w:rsidR="0076790D" w:rsidRPr="0076790D">
        <w:rPr>
          <w:rFonts w:ascii="Times New Roman" w:hAnsi="Times New Roman" w:cs="Times New Roman"/>
          <w:lang w:eastAsia="zh-CN"/>
        </w:rPr>
        <w:t xml:space="preserve"> </w:t>
      </w:r>
    </w:p>
    <w:p w14:paraId="37675EFD" w14:textId="11A1B6CF" w:rsidR="0076790D" w:rsidRPr="0076790D" w:rsidRDefault="00115C68" w:rsidP="0076790D">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In</w:t>
      </w:r>
      <w:r w:rsidR="003001BD">
        <w:rPr>
          <w:rFonts w:ascii="Times New Roman" w:hAnsi="Times New Roman" w:cs="Times New Roman"/>
          <w:lang w:eastAsia="zh-CN"/>
        </w:rPr>
        <w:t xml:space="preserve"> network models </w:t>
      </w:r>
      <w:r w:rsidR="000928D2">
        <w:rPr>
          <w:rFonts w:ascii="Times New Roman" w:hAnsi="Times New Roman" w:cs="Times New Roman"/>
          <w:lang w:eastAsia="zh-CN"/>
        </w:rPr>
        <w:t>of</w:t>
      </w:r>
      <w:r w:rsidR="003001BD">
        <w:rPr>
          <w:rFonts w:ascii="Times New Roman" w:hAnsi="Times New Roman" w:cs="Times New Roman"/>
          <w:lang w:eastAsia="zh-CN"/>
        </w:rPr>
        <w:t xml:space="preserve"> cognitive processing, such as </w:t>
      </w:r>
      <w:r>
        <w:rPr>
          <w:rFonts w:ascii="Times New Roman" w:hAnsi="Times New Roman" w:cs="Times New Roman"/>
          <w:lang w:eastAsia="zh-CN"/>
        </w:rPr>
        <w:t xml:space="preserve">semantic memory, a central mechanism </w:t>
      </w:r>
      <w:r w:rsidR="0076790D" w:rsidRPr="0076790D">
        <w:rPr>
          <w:rFonts w:ascii="Times New Roman" w:hAnsi="Times New Roman" w:cs="Times New Roman"/>
          <w:lang w:eastAsia="zh-CN"/>
        </w:rPr>
        <w:t>is spreading activation, in which activation of one concept spread</w:t>
      </w:r>
      <w:r>
        <w:rPr>
          <w:rFonts w:ascii="Times New Roman" w:hAnsi="Times New Roman" w:cs="Times New Roman"/>
          <w:lang w:eastAsia="zh-CN"/>
        </w:rPr>
        <w:t>s</w:t>
      </w:r>
      <w:r w:rsidR="0076790D" w:rsidRPr="0076790D">
        <w:rPr>
          <w:rFonts w:ascii="Times New Roman" w:hAnsi="Times New Roman" w:cs="Times New Roman"/>
          <w:lang w:eastAsia="zh-CN"/>
        </w:rPr>
        <w:t xml:space="preserve"> to and activate</w:t>
      </w:r>
      <w:r>
        <w:rPr>
          <w:rFonts w:ascii="Times New Roman" w:hAnsi="Times New Roman" w:cs="Times New Roman"/>
          <w:lang w:eastAsia="zh-CN"/>
        </w:rPr>
        <w:t>s</w:t>
      </w:r>
      <w:r w:rsidR="0076790D" w:rsidRPr="0076790D">
        <w:rPr>
          <w:rFonts w:ascii="Times New Roman" w:hAnsi="Times New Roman" w:cs="Times New Roman"/>
          <w:lang w:eastAsia="zh-CN"/>
        </w:rPr>
        <w:t xml:space="preserve"> adjacent </w:t>
      </w:r>
      <w:r>
        <w:rPr>
          <w:rFonts w:ascii="Times New Roman" w:hAnsi="Times New Roman" w:cs="Times New Roman"/>
          <w:lang w:eastAsia="zh-CN"/>
        </w:rPr>
        <w:t>concepts</w:t>
      </w:r>
      <w:r w:rsidRPr="0076790D">
        <w:rPr>
          <w:rFonts w:ascii="Times New Roman" w:hAnsi="Times New Roman" w:cs="Times New Roman"/>
          <w:lang w:eastAsia="zh-CN"/>
        </w:rPr>
        <w:t xml:space="preserve"> </w:t>
      </w:r>
      <w:r w:rsidR="0076790D" w:rsidRPr="0076790D">
        <w:rPr>
          <w:rFonts w:ascii="Times New Roman" w:hAnsi="Times New Roman" w:cs="Times New Roman"/>
          <w:lang w:eastAsia="zh-CN"/>
        </w:rPr>
        <w:t xml:space="preserve">in the </w:t>
      </w:r>
      <w:proofErr w:type="spellStart"/>
      <w:r w:rsidR="0076790D" w:rsidRPr="0076790D">
        <w:rPr>
          <w:rFonts w:ascii="Times New Roman" w:hAnsi="Times New Roman" w:cs="Times New Roman"/>
          <w:lang w:eastAsia="zh-CN"/>
        </w:rPr>
        <w:t>network</w:t>
      </w:r>
      <w:r w:rsidR="00B644B1">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{"citationID":"ZoA02BWY","properties":{"formattedCitation":"\\super 63\\nosupersub{}","plainCitation":"63","noteIndex":0},"citationItems":[{"id":623670,"uris":["http://zotero.org/users/6113531/items/5Z7QAZPS"],"itemData":{"id":623670,"type":"article-journal","container-title":"Psychological review","issue":"6","note":"publisher: American Psychological Association","page":"407","source":"Google Scholar","title":"A spreading-activation theory of semantic processing.","volume":"82","author":[{"family":"Collins","given":"Allan M."},{"family":"Loftus","given":"Elizabeth F."}],"issued":{"date-parts":[["1975"]]},"citation-key":"Collinsspreadingactivationtheorysemantic1975"}}],"schema":"https://github.com/citation-style-language/schema/raw/master/csl-citation.json"} </w:instrText>
      </w:r>
      <w:r w:rsidR="00B644B1">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63</w:t>
      </w:r>
      <w:proofErr w:type="spellEnd"/>
      <w:r w:rsidR="00B644B1">
        <w:rPr>
          <w:rFonts w:ascii="Times New Roman" w:hAnsi="Times New Roman" w:cs="Times New Roman"/>
          <w:lang w:eastAsia="zh-CN"/>
        </w:rPr>
        <w:fldChar w:fldCharType="end"/>
      </w:r>
      <w:r w:rsidR="0076790D" w:rsidRPr="0076790D">
        <w:rPr>
          <w:rFonts w:ascii="Times New Roman" w:hAnsi="Times New Roman" w:cs="Times New Roman"/>
          <w:lang w:eastAsia="zh-CN"/>
        </w:rPr>
        <w:t xml:space="preserve">. </w:t>
      </w:r>
      <w:r>
        <w:rPr>
          <w:rFonts w:ascii="Times New Roman" w:hAnsi="Times New Roman" w:cs="Times New Roman"/>
          <w:lang w:eastAsia="zh-CN"/>
        </w:rPr>
        <w:t xml:space="preserve">Spreading </w:t>
      </w:r>
      <w:r w:rsidR="00B11A77">
        <w:rPr>
          <w:rFonts w:ascii="Times New Roman" w:hAnsi="Times New Roman" w:cs="Times New Roman"/>
          <w:lang w:eastAsia="zh-CN"/>
        </w:rPr>
        <w:t>activation typically has two important characteristics</w:t>
      </w:r>
      <w:r w:rsidR="00B644B1" w:rsidRPr="00B644B1">
        <w:rPr>
          <w:rFonts w:ascii="Times New Roman" w:hAnsi="Times New Roman" w:cs="Times New Roman"/>
          <w:lang w:eastAsia="zh-CN"/>
        </w:rPr>
        <w:t>. First, activation propagates recursively</w:t>
      </w:r>
      <w:r w:rsidR="001379A1">
        <w:rPr>
          <w:rFonts w:ascii="Times New Roman" w:hAnsi="Times New Roman" w:cs="Times New Roman"/>
          <w:lang w:eastAsia="zh-CN"/>
        </w:rPr>
        <w:t xml:space="preserve">: </w:t>
      </w:r>
      <w:r w:rsidR="00B644B1" w:rsidRPr="00B644B1">
        <w:rPr>
          <w:rFonts w:ascii="Times New Roman" w:hAnsi="Times New Roman" w:cs="Times New Roman"/>
          <w:lang w:eastAsia="zh-CN"/>
        </w:rPr>
        <w:t xml:space="preserve">initially activated nodes </w:t>
      </w:r>
      <w:r w:rsidR="00CD2017">
        <w:rPr>
          <w:rFonts w:ascii="Times New Roman" w:hAnsi="Times New Roman" w:cs="Times New Roman"/>
          <w:lang w:eastAsia="zh-CN"/>
        </w:rPr>
        <w:t>can</w:t>
      </w:r>
      <w:r w:rsidR="00CD2017" w:rsidRPr="00B644B1">
        <w:rPr>
          <w:rFonts w:ascii="Times New Roman" w:hAnsi="Times New Roman" w:cs="Times New Roman"/>
          <w:lang w:eastAsia="zh-CN"/>
        </w:rPr>
        <w:t xml:space="preserve"> </w:t>
      </w:r>
      <w:r w:rsidR="00B644B1" w:rsidRPr="00B644B1">
        <w:rPr>
          <w:rFonts w:ascii="Times New Roman" w:hAnsi="Times New Roman" w:cs="Times New Roman"/>
          <w:lang w:eastAsia="zh-CN"/>
        </w:rPr>
        <w:t>receive feedback from related nodes that become activated</w:t>
      </w:r>
      <w:r w:rsidR="00CD2017">
        <w:rPr>
          <w:rFonts w:ascii="Times New Roman" w:hAnsi="Times New Roman" w:cs="Times New Roman"/>
          <w:lang w:eastAsia="zh-CN"/>
        </w:rPr>
        <w:t xml:space="preserve"> </w:t>
      </w:r>
      <w:proofErr w:type="spellStart"/>
      <w:r w:rsidR="00CD2017">
        <w:rPr>
          <w:rFonts w:ascii="Times New Roman" w:hAnsi="Times New Roman" w:cs="Times New Roman"/>
          <w:lang w:eastAsia="zh-CN"/>
        </w:rPr>
        <w:t>later</w:t>
      </w:r>
      <w:r w:rsidR="00B644B1">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{"citationID":"kdiP50bG","properties":{"formattedCitation":"\\super 85\\nosupersub{}","plainCitation":"85","noteIndex":0},"citationItems":[{"id":476231,"uris":["http://zotero.org/users/6113531/items/NZDF5LU7"],"itemData":{"id":476231,"type":"article-journal","abstract":"The notion of spreading activation is a central theme in the cognitive sciences; however, the tools for implementing spreading activation computationally are not as readily available. This article introduces the spreadr R package, which can implement spreading activation within a specified network structure. The algorithmic method implemented in the spreadr subroutines follows the approach described in Vitevitch, Ercal, and Adagarla (Frontiers in Psychology, 2, 369, 2011), who viewed activation as a fixed cognitive resource that could Bspread^ among connected nodes in a network. Three sets of simulations were conducted using the package. The first set of simulations successfully reproduced the results reported in Vitevitch et al. (Frontiers in Psychology, 2, 369, 2011), who showed that a simple mechanism of spreading activation could account for the clustering coefficient effect in spoken word recognition. The second set of simulations showed that the same mechanism could be extended to account for higher false alarm rates for low clustering coefficient words in a false memory task. The final set of simulations demonstrated how spreading activation could be applied to a semantic network to account for semantic priming effects. It is hoped that this package will encourage cognitive and language scientists to explicitly consider how the structures of cognitive systems such as the mental lexicon and semantic memory interact with the process of spreading activation.","container-title":"Behavior Research Methods","DOI":"10.3758/s13428-018-1186-5","ISSN":"1554-3528","issue":"2","journalAbbreviation":"Behav Res","language":"en","page":"910-929","source":"DOI.org (Crossref)","title":"spreadr: An R package to simulate spreading activation in a network","title-short":"spreadr","volume":"51","author":[{"family":"Siew","given":"Cynthia S. Q."}],"issued":{"date-parts":[["2019",4]]},"citation-key":"Siewspreadrpackagesimulate2019"}}],"schema":"https://github.com/citation-style-language/schema/raw/master/csl-citation.json"} </w:instrText>
      </w:r>
      <w:r w:rsidR="00B644B1">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85</w:t>
      </w:r>
      <w:proofErr w:type="spellEnd"/>
      <w:r w:rsidR="00B644B1">
        <w:rPr>
          <w:rFonts w:ascii="Times New Roman" w:hAnsi="Times New Roman" w:cs="Times New Roman"/>
          <w:lang w:eastAsia="zh-CN"/>
        </w:rPr>
        <w:fldChar w:fldCharType="end"/>
      </w:r>
      <w:r w:rsidR="00B644B1" w:rsidRPr="00B644B1">
        <w:rPr>
          <w:rFonts w:ascii="Times New Roman" w:hAnsi="Times New Roman" w:cs="Times New Roman"/>
          <w:lang w:eastAsia="zh-CN"/>
        </w:rPr>
        <w:t>. This recursive property creates dynamic patterns of mutual reinforcement within local regions</w:t>
      </w:r>
      <w:r w:rsidR="00CD2017">
        <w:rPr>
          <w:rFonts w:ascii="Times New Roman" w:hAnsi="Times New Roman" w:cs="Times New Roman"/>
          <w:lang w:eastAsia="zh-CN"/>
        </w:rPr>
        <w:t xml:space="preserve"> of the network</w:t>
      </w:r>
      <w:r w:rsidR="00B644B1" w:rsidRPr="00B644B1">
        <w:rPr>
          <w:rFonts w:ascii="Times New Roman" w:hAnsi="Times New Roman" w:cs="Times New Roman"/>
          <w:lang w:eastAsia="zh-CN"/>
        </w:rPr>
        <w:t xml:space="preserve">. Second, activation </w:t>
      </w:r>
      <w:r w:rsidR="00CD2017">
        <w:rPr>
          <w:rFonts w:ascii="Times New Roman" w:hAnsi="Times New Roman" w:cs="Times New Roman"/>
          <w:lang w:eastAsia="zh-CN"/>
        </w:rPr>
        <w:t>carries</w:t>
      </w:r>
      <w:r w:rsidR="00CD2017" w:rsidRPr="00B644B1">
        <w:rPr>
          <w:rFonts w:ascii="Times New Roman" w:hAnsi="Times New Roman" w:cs="Times New Roman"/>
          <w:lang w:eastAsia="zh-CN"/>
        </w:rPr>
        <w:t xml:space="preserve"> </w:t>
      </w:r>
      <w:r w:rsidR="00B644B1" w:rsidRPr="00B644B1">
        <w:rPr>
          <w:rFonts w:ascii="Times New Roman" w:hAnsi="Times New Roman" w:cs="Times New Roman"/>
          <w:lang w:eastAsia="zh-CN"/>
        </w:rPr>
        <w:t>a limited cognitive resource</w:t>
      </w:r>
      <w:r w:rsidR="00CD2017">
        <w:rPr>
          <w:rFonts w:ascii="Times New Roman" w:hAnsi="Times New Roman" w:cs="Times New Roman"/>
          <w:lang w:eastAsia="zh-CN"/>
        </w:rPr>
        <w:t>:</w:t>
      </w:r>
      <w:r w:rsidR="00B644B1" w:rsidRPr="00B644B1">
        <w:rPr>
          <w:rFonts w:ascii="Times New Roman" w:hAnsi="Times New Roman" w:cs="Times New Roman"/>
          <w:lang w:eastAsia="zh-CN"/>
        </w:rPr>
        <w:t xml:space="preserve"> </w:t>
      </w:r>
      <w:r w:rsidR="00CD2017">
        <w:rPr>
          <w:rFonts w:ascii="Times New Roman" w:hAnsi="Times New Roman" w:cs="Times New Roman"/>
          <w:lang w:eastAsia="zh-CN"/>
        </w:rPr>
        <w:t xml:space="preserve">its signal strength </w:t>
      </w:r>
      <w:r w:rsidR="00B644B1" w:rsidRPr="00B644B1">
        <w:rPr>
          <w:rFonts w:ascii="Times New Roman" w:hAnsi="Times New Roman" w:cs="Times New Roman"/>
          <w:lang w:eastAsia="zh-CN"/>
        </w:rPr>
        <w:t xml:space="preserve">decays over time and </w:t>
      </w:r>
      <w:proofErr w:type="spellStart"/>
      <w:r w:rsidR="00B644B1" w:rsidRPr="00B644B1">
        <w:rPr>
          <w:rFonts w:ascii="Times New Roman" w:hAnsi="Times New Roman" w:cs="Times New Roman"/>
          <w:lang w:eastAsia="zh-CN"/>
        </w:rPr>
        <w:t>distance</w:t>
      </w:r>
      <w:r w:rsidR="00B644B1">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{"citationID":"6mksghDi","properties":{"formattedCitation":"\\super 86,87\\nosupersub{}","plainCitation":"86,87","noteIndex":0},"citationItems":[{"id":637748,"uris":["http://zotero.org/users/6113531/items/QNANP6AR"],"itemData":{"id":637748,"type":"article-journal","container-title":"Psychological review","issue":"3","note":"publisher: American Psychological Association","page":"283","source":"Google Scholar","title":"A spreading-activation theory of retrieval in sentence production.","volume":"93","author":[{"family":"Dell","given":"Gary S."}],"issued":{"date-parts":[["1986"]]},"citation-key":"Dellspreadingactivationtheoryretrieval1986"}},{"id":637746,"uris":["http://zotero.org/users/6113531/items/LCD5RD7D"],"itemData":{"id":637746,"type":"article-journal","container-title":"Journal of verbal learning and verbal behavior","issue":"3","note":"publisher: Elsevier","page":"261–295","source":"Google Scholar","title":"A spreading activation theory of memory","volume":"22","author":[{"family":"Anderson","given":"John R."}],"issued":{"date-parts":[["1983"]]},"citation-key":"Andersonspreadingactivationtheory1983"}}],"schema":"https://github.com/citation-style-language/schema/raw/master/csl-citation.json"} </w:instrText>
      </w:r>
      <w:r w:rsidR="00B644B1">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86,87</w:t>
      </w:r>
      <w:proofErr w:type="spellEnd"/>
      <w:r w:rsidR="00B644B1">
        <w:rPr>
          <w:rFonts w:ascii="Times New Roman" w:hAnsi="Times New Roman" w:cs="Times New Roman"/>
          <w:lang w:eastAsia="zh-CN"/>
        </w:rPr>
        <w:fldChar w:fldCharType="end"/>
      </w:r>
      <w:r w:rsidR="00B644B1" w:rsidRPr="00B644B1">
        <w:rPr>
          <w:rFonts w:ascii="Times New Roman" w:hAnsi="Times New Roman" w:cs="Times New Roman"/>
          <w:lang w:eastAsia="zh-CN"/>
        </w:rPr>
        <w:t xml:space="preserve">, </w:t>
      </w:r>
      <w:r w:rsidR="008E4C56">
        <w:rPr>
          <w:rFonts w:ascii="Times New Roman" w:hAnsi="Times New Roman" w:cs="Times New Roman"/>
          <w:lang w:eastAsia="zh-CN"/>
        </w:rPr>
        <w:t>eventually</w:t>
      </w:r>
      <w:r w:rsidR="00B644B1" w:rsidRPr="00B644B1">
        <w:rPr>
          <w:rFonts w:ascii="Times New Roman" w:hAnsi="Times New Roman" w:cs="Times New Roman"/>
          <w:lang w:eastAsia="zh-CN"/>
        </w:rPr>
        <w:t xml:space="preserve"> return</w:t>
      </w:r>
      <w:r w:rsidR="008E4C56">
        <w:rPr>
          <w:rFonts w:ascii="Times New Roman" w:hAnsi="Times New Roman" w:cs="Times New Roman"/>
          <w:lang w:eastAsia="zh-CN"/>
        </w:rPr>
        <w:t>ing</w:t>
      </w:r>
      <w:r w:rsidR="00B644B1" w:rsidRPr="00B644B1">
        <w:rPr>
          <w:rFonts w:ascii="Times New Roman" w:hAnsi="Times New Roman" w:cs="Times New Roman"/>
          <w:lang w:eastAsia="zh-CN"/>
        </w:rPr>
        <w:t xml:space="preserve"> to baseline resting </w:t>
      </w:r>
      <w:proofErr w:type="spellStart"/>
      <w:r w:rsidR="00B644B1" w:rsidRPr="00B644B1">
        <w:rPr>
          <w:rFonts w:ascii="Times New Roman" w:hAnsi="Times New Roman" w:cs="Times New Roman"/>
          <w:lang w:eastAsia="zh-CN"/>
        </w:rPr>
        <w:t>levels</w:t>
      </w:r>
      <w:r w:rsidR="00B644B1">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{"citationID":"33Q5df9M","properties":{"formattedCitation":"\\super 3\\nosupersub{}","plainCitation":"3","noteIndex":0},"citationItems":[{"id":623664,"uris":["http://zotero.org/users/6113531/items/KV6Q4YM5"],"itemData":{"id":623664,"type":"article-journal","abstract":"A dynamic interactive theory of person construal is proposed. It assumes that the perception of other people is accomplished by a dynamical system involving continuous interaction between social categories, stereotypes, high-level cognitive states, and the low-level processing of facial, vocal, and bodily cues. This system permits lower-level sensory perception and higher-order social cognition to dynamically coordinate across multiple interactive levels of processing to give rise to stable person construals. A recurrent connectionist model of this system is described, which accounts for major findings on (a) partial parallel activation and dynamic competition in categorization and stereotyping, (b) top-down influences of high-level cognitive states and stereotype activations on categorization, (c) bottom-up category interactions due to shared perceptual features, and (d) contextual and cross-modal effects on categorization. The system’s probabilistic and continuously evolving activation states permit multiple construals to be flexibly active in parallel. These activation states are also able to be tightly yoked to ongoing changes in external perceptual cues and to ongoing changes in high-level cognitive states. The implications of a rapidly adaptive, dynamic, and interactive person construal system are discussed.","container-title":"Psychological Review","DOI":"10.1037/a0022327","ISSN":"1939-1471, 0033-295X","issue":"2","journalAbbreviation":"Psychological Review","language":"en","page":"247-279","source":"DOI.org (Crossref)","title":"A dynamic interactive theory of person construal.","volume":"118","author":[{"family":"Freeman","given":"Jonathan B."},{"family":"Ambady","given":"Nalini"}],"issued":{"date-parts":[["2011"]]},"citation-key":"Freemandynamicinteractivetheory2011a"}}],"schema":"https://github.com/citation-style-language/schema/raw/master/csl-citation.json"} </w:instrText>
      </w:r>
      <w:r w:rsidR="00B644B1">
        <w:rPr>
          <w:rFonts w:ascii="Times New Roman" w:hAnsi="Times New Roman" w:cs="Times New Roman"/>
          <w:lang w:eastAsia="zh-CN"/>
        </w:rPr>
        <w:fldChar w:fldCharType="separate"/>
      </w:r>
      <w:r w:rsidR="00B644B1" w:rsidRPr="00B644B1">
        <w:rPr>
          <w:rFonts w:ascii="Times New Roman" w:hAnsi="Times New Roman" w:cs="Times New Roman"/>
          <w:vertAlign w:val="superscript"/>
        </w:rPr>
        <w:t>3</w:t>
      </w:r>
      <w:proofErr w:type="spellEnd"/>
      <w:r w:rsidR="00B644B1">
        <w:rPr>
          <w:rFonts w:ascii="Times New Roman" w:hAnsi="Times New Roman" w:cs="Times New Roman"/>
          <w:lang w:eastAsia="zh-CN"/>
        </w:rPr>
        <w:fldChar w:fldCharType="end"/>
      </w:r>
      <w:r w:rsidR="00B644B1" w:rsidRPr="00B644B1">
        <w:rPr>
          <w:rFonts w:ascii="Times New Roman" w:hAnsi="Times New Roman" w:cs="Times New Roman"/>
          <w:lang w:eastAsia="zh-CN"/>
        </w:rPr>
        <w:t>.</w:t>
      </w:r>
      <w:r w:rsidR="0076790D" w:rsidRPr="0076790D">
        <w:rPr>
          <w:rFonts w:ascii="Times New Roman" w:hAnsi="Times New Roman" w:cs="Times New Roman"/>
          <w:lang w:eastAsia="zh-CN"/>
        </w:rPr>
        <w:t xml:space="preserve"> Therefore, in a large network with long average path lengths</w:t>
      </w:r>
      <w:r w:rsidR="00144135">
        <w:rPr>
          <w:rFonts w:ascii="Times New Roman" w:hAnsi="Times New Roman" w:cs="Times New Roman"/>
          <w:lang w:eastAsia="zh-CN"/>
        </w:rPr>
        <w:t>—</w:t>
      </w:r>
      <w:r w:rsidR="00144135">
        <w:rPr>
          <w:rFonts w:ascii="Times New Roman" w:hAnsi="Times New Roman" w:cs="Times New Roman"/>
          <w:lang w:eastAsia="zh-CN"/>
        </w:rPr>
        <w:lastRenderedPageBreak/>
        <w:t>meaning many steps are required to connect distant nodes—</w:t>
      </w:r>
      <w:r w:rsidR="0076790D" w:rsidRPr="0076790D">
        <w:rPr>
          <w:rFonts w:ascii="Times New Roman" w:hAnsi="Times New Roman" w:cs="Times New Roman"/>
          <w:lang w:eastAsia="zh-CN"/>
        </w:rPr>
        <w:t xml:space="preserve">activation can quickly </w:t>
      </w:r>
      <w:r w:rsidR="00144135">
        <w:rPr>
          <w:rFonts w:ascii="Times New Roman" w:hAnsi="Times New Roman" w:cs="Times New Roman"/>
          <w:lang w:eastAsia="zh-CN"/>
        </w:rPr>
        <w:t xml:space="preserve">dissipate </w:t>
      </w:r>
      <w:r w:rsidR="0076790D" w:rsidRPr="0076790D">
        <w:rPr>
          <w:rFonts w:ascii="Times New Roman" w:hAnsi="Times New Roman" w:cs="Times New Roman"/>
          <w:lang w:eastAsia="zh-CN"/>
        </w:rPr>
        <w:t xml:space="preserve">before </w:t>
      </w:r>
      <w:r w:rsidR="00144135">
        <w:rPr>
          <w:rFonts w:ascii="Times New Roman" w:hAnsi="Times New Roman" w:cs="Times New Roman"/>
          <w:lang w:eastAsia="zh-CN"/>
        </w:rPr>
        <w:t>reaching</w:t>
      </w:r>
      <w:r w:rsidR="008E4C56">
        <w:rPr>
          <w:rFonts w:ascii="Times New Roman" w:hAnsi="Times New Roman" w:cs="Times New Roman"/>
          <w:lang w:eastAsia="zh-CN"/>
        </w:rPr>
        <w:t xml:space="preserve"> distant </w:t>
      </w:r>
      <w:r w:rsidR="00144135">
        <w:rPr>
          <w:rFonts w:ascii="Times New Roman" w:hAnsi="Times New Roman" w:cs="Times New Roman"/>
          <w:lang w:eastAsia="zh-CN"/>
        </w:rPr>
        <w:t>parts of the network</w:t>
      </w:r>
      <w:r w:rsidR="00632BD2">
        <w:rPr>
          <w:rFonts w:ascii="Times New Roman" w:hAnsi="Times New Roman" w:cs="Times New Roman"/>
          <w:lang w:eastAsia="zh-CN"/>
        </w:rPr>
        <w:t xml:space="preserve">. </w:t>
      </w:r>
      <w:r w:rsidR="00144135">
        <w:rPr>
          <w:rFonts w:ascii="Times New Roman" w:hAnsi="Times New Roman" w:cs="Times New Roman"/>
          <w:lang w:eastAsia="zh-CN"/>
        </w:rPr>
        <w:t xml:space="preserve">Small-world networks, </w:t>
      </w:r>
      <w:r w:rsidR="00BD7593">
        <w:rPr>
          <w:rFonts w:ascii="Times New Roman" w:hAnsi="Times New Roman" w:cs="Times New Roman"/>
          <w:lang w:eastAsia="zh-CN"/>
        </w:rPr>
        <w:t>on the other hand</w:t>
      </w:r>
      <w:r w:rsidR="00144135">
        <w:rPr>
          <w:rFonts w:ascii="Times New Roman" w:hAnsi="Times New Roman" w:cs="Times New Roman"/>
          <w:lang w:eastAsia="zh-CN"/>
        </w:rPr>
        <w:t xml:space="preserve">, keep average path lengths short by linking distant regions through well-connected hubs, allowing activation to reach the entire network efficiently before the signal fades. </w:t>
      </w:r>
    </w:p>
    <w:p w14:paraId="282FAA60" w14:textId="1A577BA6" w:rsidR="000A5FA4" w:rsidRDefault="00873055" w:rsidP="005F58BC">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 xml:space="preserve">While network structure </w:t>
      </w:r>
      <w:r w:rsidR="00DC0366">
        <w:rPr>
          <w:rFonts w:ascii="Times New Roman" w:hAnsi="Times New Roman" w:cs="Times New Roman"/>
          <w:lang w:eastAsia="zh-CN"/>
        </w:rPr>
        <w:t xml:space="preserve">(e.g., large networks with </w:t>
      </w:r>
      <w:ins w:id="224" w:author="Lu, Junsong" w:date="2025-08-21T09:18:00Z" w16du:dateUtc="2025-08-21T01:18:00Z">
        <w:r w:rsidR="00AB1DDE">
          <w:rPr>
            <w:rFonts w:ascii="Times New Roman" w:hAnsi="Times New Roman" w:cs="Times New Roman" w:hint="eastAsia"/>
            <w:lang w:eastAsia="zh-CN"/>
          </w:rPr>
          <w:t>or</w:t>
        </w:r>
      </w:ins>
      <w:del w:id="225" w:author="Lu, Junsong" w:date="2025-08-21T09:18:00Z" w16du:dateUtc="2025-08-21T01:18:00Z">
        <w:r w:rsidR="00DC0366" w:rsidDel="00AB1DDE">
          <w:rPr>
            <w:rFonts w:ascii="Times New Roman" w:hAnsi="Times New Roman" w:cs="Times New Roman"/>
            <w:lang w:eastAsia="zh-CN"/>
          </w:rPr>
          <w:delText>vs</w:delText>
        </w:r>
      </w:del>
      <w:r w:rsidR="00DC0366">
        <w:rPr>
          <w:rFonts w:ascii="Times New Roman" w:hAnsi="Times New Roman" w:cs="Times New Roman"/>
          <w:lang w:eastAsia="zh-CN"/>
        </w:rPr>
        <w:t xml:space="preserve"> without small-world properties) </w:t>
      </w:r>
      <w:r>
        <w:rPr>
          <w:rFonts w:ascii="Times New Roman" w:hAnsi="Times New Roman" w:cs="Times New Roman"/>
          <w:lang w:eastAsia="zh-CN"/>
        </w:rPr>
        <w:t xml:space="preserve">determines </w:t>
      </w:r>
      <w:r w:rsidR="00DC0366">
        <w:rPr>
          <w:rFonts w:ascii="Times New Roman" w:hAnsi="Times New Roman" w:cs="Times New Roman"/>
          <w:lang w:eastAsia="zh-CN"/>
        </w:rPr>
        <w:t>how far and how quickly</w:t>
      </w:r>
      <w:r>
        <w:rPr>
          <w:rFonts w:ascii="Times New Roman" w:hAnsi="Times New Roman" w:cs="Times New Roman"/>
          <w:lang w:eastAsia="zh-CN"/>
        </w:rPr>
        <w:t xml:space="preserve"> activation </w:t>
      </w:r>
      <w:r w:rsidR="00DC0366">
        <w:rPr>
          <w:rFonts w:ascii="Times New Roman" w:hAnsi="Times New Roman" w:cs="Times New Roman"/>
          <w:lang w:eastAsia="zh-CN"/>
        </w:rPr>
        <w:t>can spread</w:t>
      </w:r>
      <w:r>
        <w:rPr>
          <w:rFonts w:ascii="Times New Roman" w:hAnsi="Times New Roman" w:cs="Times New Roman"/>
          <w:lang w:eastAsia="zh-CN"/>
        </w:rPr>
        <w:t xml:space="preserve">, </w:t>
      </w:r>
      <w:r w:rsidR="00B644B1" w:rsidRPr="00B644B1">
        <w:rPr>
          <w:rFonts w:ascii="Times New Roman" w:hAnsi="Times New Roman" w:cs="Times New Roman"/>
          <w:lang w:eastAsia="zh-CN"/>
        </w:rPr>
        <w:t xml:space="preserve">environmental inputs </w:t>
      </w:r>
      <w:r>
        <w:rPr>
          <w:rFonts w:ascii="Times New Roman" w:hAnsi="Times New Roman" w:cs="Times New Roman"/>
          <w:lang w:eastAsia="zh-CN"/>
        </w:rPr>
        <w:t>determine where activation begins</w:t>
      </w:r>
      <w:r w:rsidR="00B644B1" w:rsidRPr="00B644B1">
        <w:rPr>
          <w:rFonts w:ascii="Times New Roman" w:hAnsi="Times New Roman" w:cs="Times New Roman"/>
          <w:lang w:eastAsia="zh-CN"/>
        </w:rPr>
        <w:t xml:space="preserve">. </w:t>
      </w:r>
      <w:r w:rsidR="00B7037C">
        <w:rPr>
          <w:rFonts w:ascii="Times New Roman" w:hAnsi="Times New Roman" w:cs="Times New Roman"/>
          <w:lang w:eastAsia="zh-CN"/>
        </w:rPr>
        <w:t xml:space="preserve">For instance, prior work conceptualizing mental representations of social inferences using networks, the </w:t>
      </w:r>
      <w:r w:rsidR="00B644B1" w:rsidRPr="00B644B1">
        <w:rPr>
          <w:rFonts w:ascii="Times New Roman" w:hAnsi="Times New Roman" w:cs="Times New Roman"/>
          <w:lang w:eastAsia="zh-CN"/>
        </w:rPr>
        <w:t xml:space="preserve">dynamic interactive </w:t>
      </w:r>
      <w:proofErr w:type="spellStart"/>
      <w:r w:rsidR="00B644B1" w:rsidRPr="00B644B1">
        <w:rPr>
          <w:rFonts w:ascii="Times New Roman" w:hAnsi="Times New Roman" w:cs="Times New Roman"/>
          <w:lang w:eastAsia="zh-CN"/>
        </w:rPr>
        <w:t>theory</w:t>
      </w:r>
      <w:r w:rsidR="00B644B1">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{"citationID":"v7PXXQcs","properties":{"formattedCitation":"\\super 3\\nosupersub{}","plainCitation":"3","noteIndex":0},"citationItems":[{"id":623664,"uris":["http://zotero.org/users/6113531/items/KV6Q4YM5"],"itemData":{"id":623664,"type":"article-journal","abstract":"A dynamic interactive theory of person construal is proposed. It assumes that the perception of other people is accomplished by a dynamical system involving continuous interaction between social categories, stereotypes, high-level cognitive states, and the low-level processing of facial, vocal, and bodily cues. This system permits lower-level sensory perception and higher-order social cognition to dynamically coordinate across multiple interactive levels of processing to give rise to stable person construals. A recurrent connectionist model of this system is described, which accounts for major findings on (a) partial parallel activation and dynamic competition in categorization and stereotyping, (b) top-down influences of high-level cognitive states and stereotype activations on categorization, (c) bottom-up category interactions due to shared perceptual features, and (d) contextual and cross-modal effects on categorization. The system’s probabilistic and continuously evolving activation states permit multiple construals to be flexibly active in parallel. These activation states are also able to be tightly yoked to ongoing changes in external perceptual cues and to ongoing changes in high-level cognitive states. The implications of a rapidly adaptive, dynamic, and interactive person construal system are discussed.","container-title":"Psychological Review","DOI":"10.1037/a0022327","ISSN":"1939-1471, 0033-295X","issue":"2","journalAbbreviation":"Psychological Review","language":"en","page":"247-279","source":"DOI.org (Crossref)","title":"A dynamic interactive theory of person construal.","volume":"118","author":[{"family":"Freeman","given":"Jonathan B."},{"family":"Ambady","given":"Nalini"}],"issued":{"date-parts":[["2011"]]},"citation-key":"Freemandynamicinteractivetheory2011a"}}],"schema":"https://github.com/citation-style-language/schema/raw/master/csl-citation.json"} </w:instrText>
      </w:r>
      <w:r w:rsidR="00B644B1">
        <w:rPr>
          <w:rFonts w:ascii="Times New Roman" w:hAnsi="Times New Roman" w:cs="Times New Roman"/>
          <w:lang w:eastAsia="zh-CN"/>
        </w:rPr>
        <w:fldChar w:fldCharType="separate"/>
      </w:r>
      <w:r w:rsidR="00B644B1" w:rsidRPr="00B644B1">
        <w:rPr>
          <w:rFonts w:ascii="Times New Roman" w:hAnsi="Times New Roman" w:cs="Times New Roman"/>
          <w:vertAlign w:val="superscript"/>
        </w:rPr>
        <w:t>3</w:t>
      </w:r>
      <w:proofErr w:type="spellEnd"/>
      <w:r w:rsidR="00B644B1">
        <w:rPr>
          <w:rFonts w:ascii="Times New Roman" w:hAnsi="Times New Roman" w:cs="Times New Roman"/>
          <w:lang w:eastAsia="zh-CN"/>
        </w:rPr>
        <w:fldChar w:fldCharType="end"/>
      </w:r>
      <w:r w:rsidR="00B644B1" w:rsidRPr="00B644B1">
        <w:rPr>
          <w:rFonts w:ascii="Times New Roman" w:hAnsi="Times New Roman" w:cs="Times New Roman"/>
          <w:lang w:eastAsia="zh-CN"/>
        </w:rPr>
        <w:t xml:space="preserve">, </w:t>
      </w:r>
      <w:r w:rsidR="00B7037C">
        <w:rPr>
          <w:rFonts w:ascii="Times New Roman" w:hAnsi="Times New Roman" w:cs="Times New Roman"/>
          <w:lang w:eastAsia="zh-CN"/>
        </w:rPr>
        <w:t xml:space="preserve">proposes that </w:t>
      </w:r>
      <w:r w:rsidR="00B644B1" w:rsidRPr="00B644B1">
        <w:rPr>
          <w:rFonts w:ascii="Times New Roman" w:hAnsi="Times New Roman" w:cs="Times New Roman"/>
          <w:lang w:eastAsia="zh-CN"/>
        </w:rPr>
        <w:t>nodes</w:t>
      </w:r>
      <w:r w:rsidR="00B7037C">
        <w:rPr>
          <w:rFonts w:ascii="Times New Roman" w:hAnsi="Times New Roman" w:cs="Times New Roman"/>
          <w:lang w:eastAsia="zh-CN"/>
        </w:rPr>
        <w:t xml:space="preserve"> (social inferences)</w:t>
      </w:r>
      <w:r w:rsidR="00B644B1" w:rsidRPr="00B644B1">
        <w:rPr>
          <w:rFonts w:ascii="Times New Roman" w:hAnsi="Times New Roman" w:cs="Times New Roman"/>
          <w:lang w:eastAsia="zh-CN"/>
        </w:rPr>
        <w:t xml:space="preserve"> </w:t>
      </w:r>
      <w:r w:rsidR="00B7037C">
        <w:rPr>
          <w:rFonts w:ascii="Times New Roman" w:hAnsi="Times New Roman" w:cs="Times New Roman"/>
          <w:lang w:eastAsia="zh-CN"/>
        </w:rPr>
        <w:t>differ in terms of their</w:t>
      </w:r>
      <w:r w:rsidR="00B644B1" w:rsidRPr="00B644B1">
        <w:rPr>
          <w:rFonts w:ascii="Times New Roman" w:hAnsi="Times New Roman" w:cs="Times New Roman"/>
          <w:lang w:eastAsia="zh-CN"/>
        </w:rPr>
        <w:t xml:space="preserve"> sensitivity to environmental </w:t>
      </w:r>
      <w:r w:rsidR="00B7037C">
        <w:rPr>
          <w:rFonts w:ascii="Times New Roman" w:hAnsi="Times New Roman" w:cs="Times New Roman"/>
          <w:lang w:eastAsia="zh-CN"/>
        </w:rPr>
        <w:t>inputs</w:t>
      </w:r>
      <w:r w:rsidR="00B644B1" w:rsidRPr="00B644B1">
        <w:rPr>
          <w:rFonts w:ascii="Times New Roman" w:hAnsi="Times New Roman" w:cs="Times New Roman"/>
          <w:lang w:eastAsia="zh-CN"/>
        </w:rPr>
        <w:t>. Specifically, valence</w:t>
      </w:r>
      <w:r w:rsidR="00B7037C">
        <w:rPr>
          <w:rFonts w:ascii="Times New Roman" w:hAnsi="Times New Roman" w:cs="Times New Roman"/>
          <w:lang w:eastAsia="zh-CN"/>
        </w:rPr>
        <w:t>-related inferences</w:t>
      </w:r>
      <w:r w:rsidR="00B644B1" w:rsidRPr="00B644B1">
        <w:rPr>
          <w:rFonts w:ascii="Times New Roman" w:hAnsi="Times New Roman" w:cs="Times New Roman"/>
          <w:lang w:eastAsia="zh-CN"/>
        </w:rPr>
        <w:t xml:space="preserve"> </w:t>
      </w:r>
      <w:r w:rsidR="00B7037C">
        <w:rPr>
          <w:rFonts w:ascii="Times New Roman" w:hAnsi="Times New Roman" w:cs="Times New Roman"/>
          <w:lang w:eastAsia="zh-CN"/>
        </w:rPr>
        <w:t>are more sensitive</w:t>
      </w:r>
      <w:r w:rsidR="00B644B1" w:rsidRPr="00B644B1">
        <w:rPr>
          <w:rFonts w:ascii="Times New Roman" w:hAnsi="Times New Roman" w:cs="Times New Roman"/>
          <w:lang w:eastAsia="zh-CN"/>
        </w:rPr>
        <w:t xml:space="preserve"> to visual and auditory </w:t>
      </w:r>
      <w:r w:rsidR="00B7037C">
        <w:rPr>
          <w:rFonts w:ascii="Times New Roman" w:hAnsi="Times New Roman" w:cs="Times New Roman"/>
          <w:lang w:eastAsia="zh-CN"/>
        </w:rPr>
        <w:t>inputs</w:t>
      </w:r>
      <w:r w:rsidR="009742BF">
        <w:rPr>
          <w:rFonts w:ascii="Times New Roman" w:hAnsi="Times New Roman" w:cs="Times New Roman"/>
          <w:lang w:eastAsia="zh-CN"/>
        </w:rPr>
        <w:t xml:space="preserve"> resembling emotional expressions</w:t>
      </w:r>
      <w:r w:rsidR="00B644B1" w:rsidRPr="00B644B1">
        <w:rPr>
          <w:rFonts w:ascii="Times New Roman" w:hAnsi="Times New Roman" w:cs="Times New Roman"/>
          <w:lang w:eastAsia="zh-CN"/>
        </w:rPr>
        <w:t xml:space="preserve">, enabling rapid automatic </w:t>
      </w:r>
      <w:r w:rsidR="009742BF">
        <w:rPr>
          <w:rFonts w:ascii="Times New Roman" w:hAnsi="Times New Roman" w:cs="Times New Roman"/>
          <w:lang w:eastAsia="zh-CN"/>
        </w:rPr>
        <w:t>detection</w:t>
      </w:r>
      <w:r w:rsidR="009742BF" w:rsidRPr="00B644B1">
        <w:rPr>
          <w:rFonts w:ascii="Times New Roman" w:hAnsi="Times New Roman" w:cs="Times New Roman"/>
          <w:lang w:eastAsia="zh-CN"/>
        </w:rPr>
        <w:t xml:space="preserve"> </w:t>
      </w:r>
      <w:r w:rsidR="00B644B1" w:rsidRPr="00B644B1">
        <w:rPr>
          <w:rFonts w:ascii="Times New Roman" w:hAnsi="Times New Roman" w:cs="Times New Roman"/>
          <w:lang w:eastAsia="zh-CN"/>
        </w:rPr>
        <w:t>of social threat</w:t>
      </w:r>
      <w:r w:rsidR="009742BF">
        <w:rPr>
          <w:rFonts w:ascii="Times New Roman" w:hAnsi="Times New Roman" w:cs="Times New Roman"/>
          <w:lang w:eastAsia="zh-CN"/>
        </w:rPr>
        <w:t xml:space="preserve"> or safety</w:t>
      </w:r>
      <w:r w:rsidR="00905847">
        <w:rPr>
          <w:rFonts w:ascii="Times New Roman" w:hAnsi="Times New Roman" w:cs="Times New Roman"/>
          <w:lang w:eastAsia="zh-CN"/>
        </w:rPr>
        <w:t>. In contrast</w:t>
      </w:r>
      <w:r w:rsidR="00B7037C">
        <w:rPr>
          <w:rFonts w:ascii="Times New Roman" w:hAnsi="Times New Roman" w:cs="Times New Roman"/>
          <w:lang w:eastAsia="zh-CN"/>
        </w:rPr>
        <w:t>,</w:t>
      </w:r>
      <w:r w:rsidR="00B644B1" w:rsidRPr="00B644B1">
        <w:rPr>
          <w:rFonts w:ascii="Times New Roman" w:hAnsi="Times New Roman" w:cs="Times New Roman"/>
          <w:lang w:eastAsia="zh-CN"/>
        </w:rPr>
        <w:t xml:space="preserve"> more abstract inferences</w:t>
      </w:r>
      <w:r w:rsidR="00072860">
        <w:rPr>
          <w:rFonts w:ascii="Times New Roman" w:hAnsi="Times New Roman" w:cs="Times New Roman"/>
          <w:lang w:eastAsia="zh-CN"/>
        </w:rPr>
        <w:t>,</w:t>
      </w:r>
      <w:r w:rsidR="00B644B1" w:rsidRPr="00B644B1">
        <w:rPr>
          <w:rFonts w:ascii="Times New Roman" w:hAnsi="Times New Roman" w:cs="Times New Roman"/>
          <w:lang w:eastAsia="zh-CN"/>
        </w:rPr>
        <w:t xml:space="preserve"> such as personality </w:t>
      </w:r>
      <w:r w:rsidR="00B7037C">
        <w:rPr>
          <w:rFonts w:ascii="Times New Roman" w:hAnsi="Times New Roman" w:cs="Times New Roman"/>
          <w:lang w:eastAsia="zh-CN"/>
        </w:rPr>
        <w:t>traits</w:t>
      </w:r>
      <w:r w:rsidR="00072860">
        <w:rPr>
          <w:rFonts w:ascii="Times New Roman" w:hAnsi="Times New Roman" w:cs="Times New Roman"/>
          <w:lang w:eastAsia="zh-CN"/>
        </w:rPr>
        <w:t>,</w:t>
      </w:r>
      <w:r w:rsidR="00B7037C" w:rsidRPr="00B644B1">
        <w:rPr>
          <w:rFonts w:ascii="Times New Roman" w:hAnsi="Times New Roman" w:cs="Times New Roman"/>
          <w:lang w:eastAsia="zh-CN"/>
        </w:rPr>
        <w:t xml:space="preserve"> </w:t>
      </w:r>
      <w:r w:rsidR="00B644B1" w:rsidRPr="00B644B1">
        <w:rPr>
          <w:rFonts w:ascii="Times New Roman" w:hAnsi="Times New Roman" w:cs="Times New Roman"/>
          <w:lang w:eastAsia="zh-CN"/>
        </w:rPr>
        <w:t xml:space="preserve">typically require detailed </w:t>
      </w:r>
      <w:r w:rsidR="00B87CB6">
        <w:rPr>
          <w:rFonts w:ascii="Times New Roman" w:hAnsi="Times New Roman" w:cs="Times New Roman"/>
          <w:lang w:eastAsia="zh-CN"/>
        </w:rPr>
        <w:t xml:space="preserve">observation of </w:t>
      </w:r>
      <w:r w:rsidR="00B644B1" w:rsidRPr="00B644B1">
        <w:rPr>
          <w:rFonts w:ascii="Times New Roman" w:hAnsi="Times New Roman" w:cs="Times New Roman"/>
          <w:lang w:eastAsia="zh-CN"/>
        </w:rPr>
        <w:t>behavior and sustained processing</w:t>
      </w:r>
      <w:r w:rsidR="0076790D" w:rsidRPr="0076790D">
        <w:rPr>
          <w:rFonts w:ascii="Times New Roman" w:hAnsi="Times New Roman" w:cs="Times New Roman"/>
          <w:lang w:eastAsia="zh-CN"/>
        </w:rPr>
        <w:t xml:space="preserve">. </w:t>
      </w:r>
    </w:p>
    <w:p w14:paraId="767F2ECD" w14:textId="3DB850AA" w:rsidR="00844D26" w:rsidRPr="0076790D" w:rsidRDefault="00B644B1" w:rsidP="005F58BC">
      <w:pPr>
        <w:spacing w:beforeLines="50" w:before="156" w:afterLines="50" w:after="156"/>
        <w:ind w:firstLine="420"/>
        <w:rPr>
          <w:rFonts w:ascii="Times New Roman" w:hAnsi="Times New Roman" w:cs="Times New Roman"/>
          <w:lang w:eastAsia="zh-CN"/>
        </w:rPr>
      </w:pPr>
      <w:r w:rsidRPr="00B644B1">
        <w:rPr>
          <w:rFonts w:ascii="Times New Roman" w:hAnsi="Times New Roman" w:cs="Times New Roman"/>
          <w:lang w:eastAsia="zh-CN"/>
        </w:rPr>
        <w:t xml:space="preserve">The interaction between environmental inputs and spreading activation can be </w:t>
      </w:r>
      <w:r w:rsidR="003001BD">
        <w:rPr>
          <w:rFonts w:ascii="Times New Roman" w:hAnsi="Times New Roman" w:cs="Times New Roman"/>
          <w:lang w:eastAsia="zh-CN"/>
        </w:rPr>
        <w:t>thought of</w:t>
      </w:r>
      <w:r w:rsidR="003001BD" w:rsidRPr="00B644B1">
        <w:rPr>
          <w:rFonts w:ascii="Times New Roman" w:hAnsi="Times New Roman" w:cs="Times New Roman"/>
          <w:lang w:eastAsia="zh-CN"/>
        </w:rPr>
        <w:t xml:space="preserve"> </w:t>
      </w:r>
      <w:r w:rsidRPr="00B644B1">
        <w:rPr>
          <w:rFonts w:ascii="Times New Roman" w:hAnsi="Times New Roman" w:cs="Times New Roman"/>
          <w:lang w:eastAsia="zh-CN"/>
        </w:rPr>
        <w:t xml:space="preserve">as </w:t>
      </w:r>
      <w:r w:rsidR="003001BD">
        <w:rPr>
          <w:rFonts w:ascii="Times New Roman" w:hAnsi="Times New Roman" w:cs="Times New Roman"/>
          <w:lang w:eastAsia="zh-CN"/>
        </w:rPr>
        <w:t xml:space="preserve">a two-step process: environmental inputs selectively activate </w:t>
      </w:r>
      <w:proofErr w:type="gramStart"/>
      <w:r w:rsidR="003001BD">
        <w:rPr>
          <w:rFonts w:ascii="Times New Roman" w:hAnsi="Times New Roman" w:cs="Times New Roman"/>
          <w:lang w:eastAsia="zh-CN"/>
        </w:rPr>
        <w:t>particular nodes</w:t>
      </w:r>
      <w:proofErr w:type="gramEnd"/>
      <w:r w:rsidR="003001BD">
        <w:rPr>
          <w:rFonts w:ascii="Times New Roman" w:hAnsi="Times New Roman" w:cs="Times New Roman"/>
          <w:lang w:eastAsia="zh-CN"/>
        </w:rPr>
        <w:t xml:space="preserve"> in the network</w:t>
      </w:r>
      <w:r w:rsidRPr="00B644B1">
        <w:rPr>
          <w:rFonts w:ascii="Times New Roman" w:hAnsi="Times New Roman" w:cs="Times New Roman"/>
          <w:lang w:eastAsia="zh-CN"/>
        </w:rPr>
        <w:t xml:space="preserve">, </w:t>
      </w:r>
      <w:r w:rsidR="003001BD">
        <w:rPr>
          <w:rFonts w:ascii="Times New Roman" w:hAnsi="Times New Roman" w:cs="Times New Roman"/>
          <w:lang w:eastAsia="zh-CN"/>
        </w:rPr>
        <w:t xml:space="preserve">and these </w:t>
      </w:r>
      <w:del w:id="226" w:author="Lu, Junsong" w:date="2025-08-22T15:29:00Z" w16du:dateUtc="2025-08-22T07:29:00Z">
        <w:r w:rsidR="003001BD" w:rsidDel="001E4123">
          <w:rPr>
            <w:rFonts w:ascii="Times New Roman" w:hAnsi="Times New Roman" w:cs="Times New Roman"/>
            <w:lang w:eastAsia="zh-CN"/>
          </w:rPr>
          <w:delText xml:space="preserve">activated </w:delText>
        </w:r>
      </w:del>
      <w:r w:rsidR="003001BD">
        <w:rPr>
          <w:rFonts w:ascii="Times New Roman" w:hAnsi="Times New Roman" w:cs="Times New Roman"/>
          <w:lang w:eastAsia="zh-CN"/>
        </w:rPr>
        <w:t>nodes then transmit activation to their neighbors through</w:t>
      </w:r>
      <w:r w:rsidRPr="00B644B1">
        <w:rPr>
          <w:rFonts w:ascii="Times New Roman" w:hAnsi="Times New Roman" w:cs="Times New Roman"/>
          <w:lang w:eastAsia="zh-CN"/>
        </w:rPr>
        <w:t xml:space="preserve"> recursive spreading</w:t>
      </w:r>
      <w:r w:rsidR="0076790D" w:rsidRPr="0076790D">
        <w:rPr>
          <w:rFonts w:ascii="Times New Roman" w:hAnsi="Times New Roman" w:cs="Times New Roman"/>
          <w:lang w:eastAsia="zh-CN"/>
        </w:rPr>
        <w:t>.</w:t>
      </w:r>
      <w:r w:rsidR="003001BD">
        <w:rPr>
          <w:rFonts w:ascii="Times New Roman" w:hAnsi="Times New Roman" w:cs="Times New Roman"/>
          <w:lang w:eastAsia="zh-CN"/>
        </w:rPr>
        <w:t xml:space="preserve"> </w:t>
      </w:r>
      <w:commentRangeStart w:id="227"/>
      <w:r w:rsidR="003001BD">
        <w:rPr>
          <w:rFonts w:ascii="Times New Roman" w:hAnsi="Times New Roman" w:cs="Times New Roman"/>
          <w:lang w:eastAsia="zh-CN"/>
        </w:rPr>
        <w:t>In a</w:t>
      </w:r>
      <w:commentRangeEnd w:id="227"/>
      <w:r w:rsidR="003001BD">
        <w:rPr>
          <w:rStyle w:val="af3"/>
        </w:rPr>
        <w:commentReference w:id="227"/>
      </w:r>
      <w:r w:rsidR="003001BD">
        <w:rPr>
          <w:rFonts w:ascii="Times New Roman" w:hAnsi="Times New Roman" w:cs="Times New Roman"/>
          <w:lang w:eastAsia="zh-CN"/>
        </w:rPr>
        <w:t xml:space="preserve"> small-world network, this means that even activation </w:t>
      </w:r>
      <w:r w:rsidR="008E5555">
        <w:rPr>
          <w:rFonts w:ascii="Times New Roman" w:hAnsi="Times New Roman" w:cs="Times New Roman"/>
          <w:lang w:eastAsia="zh-CN"/>
        </w:rPr>
        <w:t xml:space="preserve">that </w:t>
      </w:r>
      <w:r w:rsidR="003001BD">
        <w:rPr>
          <w:rFonts w:ascii="Times New Roman" w:hAnsi="Times New Roman" w:cs="Times New Roman"/>
          <w:lang w:eastAsia="zh-CN"/>
        </w:rPr>
        <w:t xml:space="preserve">begins in a highly localized </w:t>
      </w:r>
      <w:proofErr w:type="gramStart"/>
      <w:r w:rsidR="003001BD">
        <w:rPr>
          <w:rFonts w:ascii="Times New Roman" w:hAnsi="Times New Roman" w:cs="Times New Roman"/>
          <w:lang w:eastAsia="zh-CN"/>
        </w:rPr>
        <w:t>region</w:t>
      </w:r>
      <w:r w:rsidR="000A5FA4">
        <w:rPr>
          <w:rFonts w:ascii="Times New Roman" w:hAnsi="Times New Roman" w:cs="Times New Roman"/>
          <w:lang w:eastAsia="zh-CN"/>
        </w:rPr>
        <w:t>—</w:t>
      </w:r>
      <w:proofErr w:type="gramEnd"/>
      <w:ins w:id="228" w:author="Lu, Junsong" w:date="2025-08-21T09:24:00Z">
        <w:r w:rsidR="002F7090" w:rsidRPr="002F7090">
          <w:rPr>
            <w:rFonts w:ascii="Times New Roman" w:hAnsi="Times New Roman" w:cs="Times New Roman"/>
            <w:lang w:eastAsia="zh-CN"/>
          </w:rPr>
          <w:t xml:space="preserve">such as valence-related inferences triggered by emotional expressions—can quickly propagate to distant regions of the network, reaching conceptually unrelated inferences. Because this activation originates from the same source, the resulting spread produces similar patterns and levels of activation across a wide variety of nodes. </w:t>
        </w:r>
      </w:ins>
      <w:ins w:id="229" w:author="Lu, Junsong" w:date="2025-08-21T09:25:00Z" w16du:dateUtc="2025-08-21T01:25:00Z">
        <w:r w:rsidR="002F7090">
          <w:rPr>
            <w:rFonts w:ascii="Times New Roman" w:hAnsi="Times New Roman" w:cs="Times New Roman" w:hint="eastAsia"/>
            <w:lang w:eastAsia="zh-CN"/>
          </w:rPr>
          <w:t>As a result</w:t>
        </w:r>
      </w:ins>
      <w:ins w:id="230" w:author="Lu, Junsong" w:date="2025-08-21T09:24:00Z">
        <w:r w:rsidR="002F7090" w:rsidRPr="002F7090">
          <w:rPr>
            <w:rFonts w:ascii="Times New Roman" w:hAnsi="Times New Roman" w:cs="Times New Roman"/>
            <w:lang w:eastAsia="zh-CN"/>
          </w:rPr>
          <w:t>, even limited environmental inputs can create the appearance of broad, coordinated activation in mental representations with small-world properties</w:t>
        </w:r>
      </w:ins>
      <w:del w:id="231" w:author="Lu, Junsong" w:date="2025-08-21T09:24:00Z" w16du:dateUtc="2025-08-21T01:24:00Z">
        <w:r w:rsidR="000A5FA4" w:rsidDel="002F7090">
          <w:rPr>
            <w:rFonts w:ascii="Times New Roman" w:hAnsi="Times New Roman" w:cs="Times New Roman"/>
            <w:lang w:eastAsia="zh-CN"/>
          </w:rPr>
          <w:delText xml:space="preserve">such as a set of valence-related inferences triggered by </w:delText>
        </w:r>
        <w:r w:rsidR="008E5555" w:rsidDel="002F7090">
          <w:rPr>
            <w:rFonts w:ascii="Times New Roman" w:hAnsi="Times New Roman" w:cs="Times New Roman"/>
            <w:lang w:eastAsia="zh-CN"/>
          </w:rPr>
          <w:delText>emotional expressions</w:delText>
        </w:r>
        <w:r w:rsidR="000A5FA4" w:rsidDel="002F7090">
          <w:rPr>
            <w:rFonts w:ascii="Times New Roman" w:hAnsi="Times New Roman" w:cs="Times New Roman"/>
            <w:lang w:eastAsia="zh-CN"/>
          </w:rPr>
          <w:delText xml:space="preserve">—can rapidly reach distant </w:delText>
        </w:r>
        <w:r w:rsidR="008E5555" w:rsidDel="002F7090">
          <w:rPr>
            <w:rFonts w:ascii="Times New Roman" w:hAnsi="Times New Roman" w:cs="Times New Roman"/>
            <w:lang w:eastAsia="zh-CN"/>
          </w:rPr>
          <w:delText>part of the network</w:delText>
        </w:r>
        <w:r w:rsidR="000A5FA4" w:rsidDel="002F7090">
          <w:rPr>
            <w:rFonts w:ascii="Times New Roman" w:hAnsi="Times New Roman" w:cs="Times New Roman"/>
            <w:lang w:eastAsia="zh-CN"/>
          </w:rPr>
          <w:delText xml:space="preserve"> (</w:delText>
        </w:r>
        <w:r w:rsidR="008E5555" w:rsidDel="002F7090">
          <w:rPr>
            <w:rFonts w:ascii="Times New Roman" w:hAnsi="Times New Roman" w:cs="Times New Roman"/>
            <w:lang w:eastAsia="zh-CN"/>
          </w:rPr>
          <w:delText xml:space="preserve">conceptually </w:delText>
        </w:r>
        <w:r w:rsidR="000A5FA4" w:rsidDel="002F7090">
          <w:rPr>
            <w:rFonts w:ascii="Times New Roman" w:hAnsi="Times New Roman" w:cs="Times New Roman"/>
            <w:lang w:eastAsia="zh-CN"/>
          </w:rPr>
          <w:delText xml:space="preserve">unrelated </w:delText>
        </w:r>
        <w:r w:rsidR="008E5555" w:rsidDel="002F7090">
          <w:rPr>
            <w:rFonts w:ascii="Times New Roman" w:hAnsi="Times New Roman" w:cs="Times New Roman"/>
            <w:lang w:eastAsia="zh-CN"/>
          </w:rPr>
          <w:delText xml:space="preserve">social </w:delText>
        </w:r>
        <w:r w:rsidR="000A5FA4" w:rsidDel="002F7090">
          <w:rPr>
            <w:rFonts w:ascii="Times New Roman" w:hAnsi="Times New Roman" w:cs="Times New Roman"/>
            <w:lang w:eastAsia="zh-CN"/>
          </w:rPr>
          <w:delText xml:space="preserve">inferences). </w:delText>
        </w:r>
        <w:r w:rsidR="00AF08E3" w:rsidDel="002F7090">
          <w:rPr>
            <w:rFonts w:ascii="Times New Roman" w:hAnsi="Times New Roman" w:cs="Times New Roman"/>
            <w:lang w:eastAsia="zh-CN"/>
          </w:rPr>
          <w:delText>As a result</w:delText>
        </w:r>
        <w:r w:rsidR="000A5FA4" w:rsidDel="002F7090">
          <w:rPr>
            <w:rFonts w:ascii="Times New Roman" w:hAnsi="Times New Roman" w:cs="Times New Roman"/>
            <w:lang w:eastAsia="zh-CN"/>
          </w:rPr>
          <w:delText xml:space="preserve">, even limited environmental inputs that </w:delText>
        </w:r>
        <w:r w:rsidR="00EC0279" w:rsidDel="002F7090">
          <w:rPr>
            <w:rFonts w:ascii="Times New Roman" w:hAnsi="Times New Roman" w:cs="Times New Roman"/>
            <w:lang w:eastAsia="zh-CN"/>
          </w:rPr>
          <w:delText>initially activate</w:delText>
        </w:r>
        <w:r w:rsidR="000A5FA4" w:rsidDel="002F7090">
          <w:rPr>
            <w:rFonts w:ascii="Times New Roman" w:hAnsi="Times New Roman" w:cs="Times New Roman"/>
            <w:lang w:eastAsia="zh-CN"/>
          </w:rPr>
          <w:delText xml:space="preserve"> only a small number of inference</w:delText>
        </w:r>
        <w:r w:rsidR="00EC0279" w:rsidDel="002F7090">
          <w:rPr>
            <w:rFonts w:ascii="Times New Roman" w:hAnsi="Times New Roman" w:cs="Times New Roman"/>
            <w:lang w:eastAsia="zh-CN"/>
          </w:rPr>
          <w:delText>s</w:delText>
        </w:r>
        <w:r w:rsidR="000A5FA4" w:rsidDel="002F7090">
          <w:rPr>
            <w:rFonts w:ascii="Times New Roman" w:hAnsi="Times New Roman" w:cs="Times New Roman"/>
            <w:lang w:eastAsia="zh-CN"/>
          </w:rPr>
          <w:delText xml:space="preserve"> can influence a wide range of inferences in mental representation</w:delText>
        </w:r>
        <w:r w:rsidR="00EC0279" w:rsidDel="002F7090">
          <w:rPr>
            <w:rFonts w:ascii="Times New Roman" w:hAnsi="Times New Roman" w:cs="Times New Roman"/>
            <w:lang w:eastAsia="zh-CN"/>
          </w:rPr>
          <w:delText>s</w:delText>
        </w:r>
        <w:r w:rsidR="000A5FA4" w:rsidDel="002F7090">
          <w:rPr>
            <w:rFonts w:ascii="Times New Roman" w:hAnsi="Times New Roman" w:cs="Times New Roman"/>
            <w:lang w:eastAsia="zh-CN"/>
          </w:rPr>
          <w:delText xml:space="preserve"> with small-world properties</w:delText>
        </w:r>
      </w:del>
      <w:r w:rsidR="000A5FA4">
        <w:rPr>
          <w:rFonts w:ascii="Times New Roman" w:hAnsi="Times New Roman" w:cs="Times New Roman"/>
          <w:lang w:eastAsia="zh-CN"/>
        </w:rPr>
        <w:t xml:space="preserve">. </w:t>
      </w:r>
    </w:p>
    <w:p w14:paraId="3E560037" w14:textId="54786D78" w:rsidR="000D14FA" w:rsidRPr="000D14FA" w:rsidRDefault="0025014D" w:rsidP="000D14FA">
      <w:pPr>
        <w:pStyle w:val="2"/>
        <w:spacing w:beforeLines="50" w:before="156" w:afterLines="50" w:after="156"/>
        <w:rPr>
          <w:rFonts w:ascii="Times New Roman" w:hAnsi="Times New Roman" w:cs="Times New Roman"/>
          <w:b/>
          <w:bCs/>
          <w:color w:val="000000" w:themeColor="text1"/>
          <w:sz w:val="24"/>
          <w:szCs w:val="24"/>
          <w:lang w:eastAsia="zh-CN"/>
        </w:rPr>
      </w:pPr>
      <w:r>
        <w:rPr>
          <w:rFonts w:ascii="Times New Roman" w:hAnsi="Times New Roman" w:cs="Times New Roman"/>
          <w:b/>
          <w:bCs/>
          <w:color w:val="000000" w:themeColor="text1"/>
          <w:sz w:val="24"/>
          <w:szCs w:val="24"/>
          <w:lang w:eastAsia="zh-CN"/>
        </w:rPr>
        <w:t xml:space="preserve">Small-World Mind </w:t>
      </w:r>
      <w:commentRangeStart w:id="232"/>
      <w:r w:rsidR="00623EF3">
        <w:rPr>
          <w:rFonts w:ascii="Times New Roman" w:hAnsi="Times New Roman" w:cs="Times New Roman"/>
          <w:b/>
          <w:bCs/>
          <w:color w:val="000000" w:themeColor="text1"/>
          <w:sz w:val="24"/>
          <w:szCs w:val="24"/>
          <w:lang w:eastAsia="zh-CN"/>
        </w:rPr>
        <w:t>Plausibility</w:t>
      </w:r>
      <w:commentRangeEnd w:id="232"/>
      <w:r w:rsidR="001965B6">
        <w:rPr>
          <w:rStyle w:val="af3"/>
          <w:rFonts w:asciiTheme="minorHAnsi" w:eastAsiaTheme="minorEastAsia" w:hAnsiTheme="minorHAnsi" w:cstheme="minorBidi"/>
          <w:color w:val="auto"/>
        </w:rPr>
        <w:commentReference w:id="232"/>
      </w:r>
      <w:r w:rsidR="0092490B">
        <w:rPr>
          <w:rFonts w:ascii="Times New Roman" w:hAnsi="Times New Roman" w:cs="Times New Roman"/>
          <w:b/>
          <w:bCs/>
          <w:color w:val="000000" w:themeColor="text1"/>
          <w:sz w:val="24"/>
          <w:szCs w:val="24"/>
          <w:lang w:eastAsia="zh-CN"/>
        </w:rPr>
        <w:t xml:space="preserve">: </w:t>
      </w:r>
      <w:r w:rsidR="00A1695E">
        <w:rPr>
          <w:rFonts w:ascii="Times New Roman" w:hAnsi="Times New Roman" w:cs="Times New Roman"/>
          <w:b/>
          <w:bCs/>
          <w:color w:val="000000" w:themeColor="text1"/>
          <w:sz w:val="24"/>
          <w:szCs w:val="24"/>
          <w:lang w:eastAsia="zh-CN"/>
        </w:rPr>
        <w:t>Neural and Developmental Evidence</w:t>
      </w:r>
    </w:p>
    <w:p w14:paraId="1D93FDFF" w14:textId="03A64368" w:rsidR="004D7F97" w:rsidRDefault="00623EF3" w:rsidP="007C792C">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Although</w:t>
      </w:r>
      <w:r w:rsidR="00746D5C" w:rsidRPr="00746D5C">
        <w:rPr>
          <w:rFonts w:ascii="Times New Roman" w:hAnsi="Times New Roman" w:cs="Times New Roman"/>
          <w:lang w:eastAsia="zh-CN"/>
        </w:rPr>
        <w:t xml:space="preserve"> no empirical studies have </w:t>
      </w:r>
      <w:r>
        <w:rPr>
          <w:rFonts w:ascii="Times New Roman" w:hAnsi="Times New Roman" w:cs="Times New Roman"/>
          <w:lang w:eastAsia="zh-CN"/>
        </w:rPr>
        <w:t xml:space="preserve">yet </w:t>
      </w:r>
      <w:r w:rsidR="00746D5C" w:rsidRPr="00746D5C">
        <w:rPr>
          <w:rFonts w:ascii="Times New Roman" w:hAnsi="Times New Roman" w:cs="Times New Roman"/>
          <w:lang w:eastAsia="zh-CN"/>
        </w:rPr>
        <w:t xml:space="preserve">directly </w:t>
      </w:r>
      <w:r>
        <w:rPr>
          <w:rFonts w:ascii="Times New Roman" w:hAnsi="Times New Roman" w:cs="Times New Roman"/>
          <w:lang w:eastAsia="zh-CN"/>
        </w:rPr>
        <w:t>tested whether mental representations of social inferences are organized in a network with</w:t>
      </w:r>
      <w:r w:rsidR="00746D5C" w:rsidRPr="00746D5C">
        <w:rPr>
          <w:rFonts w:ascii="Times New Roman" w:hAnsi="Times New Roman" w:cs="Times New Roman"/>
          <w:lang w:eastAsia="zh-CN"/>
        </w:rPr>
        <w:t xml:space="preserve"> small-world </w:t>
      </w:r>
      <w:r w:rsidR="003F4B0F">
        <w:rPr>
          <w:rFonts w:ascii="Times New Roman" w:hAnsi="Times New Roman" w:cs="Times New Roman"/>
          <w:lang w:eastAsia="zh-CN"/>
        </w:rPr>
        <w:t>properties</w:t>
      </w:r>
      <w:r w:rsidR="00746D5C" w:rsidRPr="00746D5C">
        <w:rPr>
          <w:rFonts w:ascii="Times New Roman" w:hAnsi="Times New Roman" w:cs="Times New Roman"/>
          <w:lang w:eastAsia="zh-CN"/>
        </w:rPr>
        <w:t xml:space="preserve">, </w:t>
      </w:r>
      <w:r>
        <w:rPr>
          <w:rFonts w:ascii="Times New Roman" w:hAnsi="Times New Roman" w:cs="Times New Roman"/>
          <w:lang w:eastAsia="zh-CN"/>
        </w:rPr>
        <w:t>preliminary support for this possibility comes from</w:t>
      </w:r>
      <w:r w:rsidR="00746D5C" w:rsidRPr="00746D5C">
        <w:rPr>
          <w:rFonts w:ascii="Times New Roman" w:hAnsi="Times New Roman" w:cs="Times New Roman"/>
          <w:lang w:eastAsia="zh-CN"/>
        </w:rPr>
        <w:t xml:space="preserve"> neural</w:t>
      </w:r>
      <w:r w:rsidR="001A16AC">
        <w:rPr>
          <w:rFonts w:ascii="Times New Roman" w:hAnsi="Times New Roman" w:cs="Times New Roman"/>
          <w:lang w:eastAsia="zh-CN"/>
        </w:rPr>
        <w:t xml:space="preserve"> and</w:t>
      </w:r>
      <w:r w:rsidR="00746D5C" w:rsidRPr="00746D5C">
        <w:rPr>
          <w:rFonts w:ascii="Times New Roman" w:hAnsi="Times New Roman" w:cs="Times New Roman"/>
          <w:lang w:eastAsia="zh-CN"/>
        </w:rPr>
        <w:t xml:space="preserve"> developmental evidence</w:t>
      </w:r>
      <w:r w:rsidR="00844D26" w:rsidRPr="00844D26">
        <w:rPr>
          <w:rFonts w:ascii="Times New Roman" w:hAnsi="Times New Roman" w:cs="Times New Roman"/>
          <w:lang w:eastAsia="zh-CN"/>
        </w:rPr>
        <w:t>.</w:t>
      </w:r>
    </w:p>
    <w:p w14:paraId="36A51190" w14:textId="41125733" w:rsidR="00844D26" w:rsidRPr="004D7F97" w:rsidRDefault="004D7F97" w:rsidP="004D7F97">
      <w:pPr>
        <w:pStyle w:val="3"/>
        <w:spacing w:beforeLines="50" w:before="156" w:afterLines="50" w:after="156"/>
        <w:rPr>
          <w:rFonts w:ascii="Times New Roman" w:hAnsi="Times New Roman" w:cs="Times New Roman"/>
          <w:b/>
          <w:bCs/>
          <w:i/>
          <w:iCs/>
          <w:color w:val="000000" w:themeColor="text1"/>
          <w:sz w:val="24"/>
          <w:szCs w:val="24"/>
          <w:lang w:eastAsia="zh-CN"/>
        </w:rPr>
      </w:pPr>
      <w:r w:rsidRPr="004D7F97">
        <w:rPr>
          <w:rFonts w:ascii="Times New Roman" w:hAnsi="Times New Roman" w:cs="Times New Roman"/>
          <w:b/>
          <w:bCs/>
          <w:i/>
          <w:iCs/>
          <w:color w:val="000000" w:themeColor="text1"/>
          <w:sz w:val="24"/>
          <w:szCs w:val="24"/>
          <w:lang w:eastAsia="zh-CN"/>
        </w:rPr>
        <w:t xml:space="preserve">Neural </w:t>
      </w:r>
      <w:r w:rsidR="004B028F">
        <w:rPr>
          <w:rFonts w:ascii="Times New Roman" w:hAnsi="Times New Roman" w:cs="Times New Roman"/>
          <w:b/>
          <w:bCs/>
          <w:i/>
          <w:iCs/>
          <w:color w:val="000000" w:themeColor="text1"/>
          <w:sz w:val="24"/>
          <w:szCs w:val="24"/>
          <w:lang w:eastAsia="zh-CN"/>
        </w:rPr>
        <w:t>Plausibility</w:t>
      </w:r>
      <w:r w:rsidR="003C47C7">
        <w:rPr>
          <w:rFonts w:ascii="Times New Roman" w:hAnsi="Times New Roman" w:cs="Times New Roman"/>
          <w:b/>
          <w:bCs/>
          <w:i/>
          <w:iCs/>
          <w:color w:val="000000" w:themeColor="text1"/>
          <w:sz w:val="24"/>
          <w:szCs w:val="24"/>
          <w:lang w:eastAsia="zh-CN"/>
        </w:rPr>
        <w:t>: How Social Inferences Mapped onto Biological Neural System</w:t>
      </w:r>
      <w:r w:rsidR="00844D26" w:rsidRPr="004D7F97">
        <w:rPr>
          <w:rFonts w:ascii="Times New Roman" w:hAnsi="Times New Roman" w:cs="Times New Roman"/>
          <w:i/>
          <w:iCs/>
          <w:lang w:eastAsia="zh-CN"/>
        </w:rPr>
        <w:t xml:space="preserve"> </w:t>
      </w:r>
    </w:p>
    <w:p w14:paraId="15CE292B" w14:textId="5B3995BE" w:rsidR="00C45309" w:rsidRDefault="00D15F0A" w:rsidP="007C792C">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Our</w:t>
      </w:r>
      <w:r w:rsidRPr="009774DE">
        <w:rPr>
          <w:rFonts w:ascii="Times New Roman" w:hAnsi="Times New Roman" w:cs="Times New Roman"/>
          <w:lang w:eastAsia="zh-CN"/>
        </w:rPr>
        <w:t xml:space="preserve"> </w:t>
      </w:r>
      <w:r w:rsidR="009774DE" w:rsidRPr="009774DE">
        <w:rPr>
          <w:rFonts w:ascii="Times New Roman" w:hAnsi="Times New Roman" w:cs="Times New Roman"/>
          <w:lang w:eastAsia="zh-CN"/>
        </w:rPr>
        <w:t xml:space="preserve">proposed </w:t>
      </w:r>
      <w:r>
        <w:rPr>
          <w:rFonts w:ascii="Times New Roman" w:hAnsi="Times New Roman" w:cs="Times New Roman"/>
          <w:lang w:eastAsia="zh-CN"/>
        </w:rPr>
        <w:t xml:space="preserve">small-world </w:t>
      </w:r>
      <w:r w:rsidR="009774DE" w:rsidRPr="009774DE">
        <w:rPr>
          <w:rFonts w:ascii="Times New Roman" w:hAnsi="Times New Roman" w:cs="Times New Roman"/>
          <w:lang w:eastAsia="zh-CN"/>
        </w:rPr>
        <w:t xml:space="preserve">network model </w:t>
      </w:r>
      <w:r>
        <w:rPr>
          <w:rFonts w:ascii="Times New Roman" w:hAnsi="Times New Roman" w:cs="Times New Roman"/>
          <w:lang w:eastAsia="zh-CN"/>
        </w:rPr>
        <w:t xml:space="preserve">of social cognition </w:t>
      </w:r>
      <w:r w:rsidR="009774DE" w:rsidRPr="009774DE">
        <w:rPr>
          <w:rFonts w:ascii="Times New Roman" w:hAnsi="Times New Roman" w:cs="Times New Roman"/>
          <w:lang w:eastAsia="zh-CN"/>
        </w:rPr>
        <w:t>operates at Marr's algorithmic level</w:t>
      </w:r>
      <w:r>
        <w:rPr>
          <w:rFonts w:ascii="Times New Roman" w:hAnsi="Times New Roman" w:cs="Times New Roman"/>
          <w:lang w:eastAsia="zh-CN"/>
        </w:rPr>
        <w:t>:</w:t>
      </w:r>
      <w:r w:rsidR="009774DE" w:rsidRPr="009774DE">
        <w:rPr>
          <w:rFonts w:ascii="Times New Roman" w:hAnsi="Times New Roman" w:cs="Times New Roman"/>
          <w:lang w:eastAsia="zh-CN"/>
        </w:rPr>
        <w:t xml:space="preserve"> </w:t>
      </w:r>
      <w:r>
        <w:rPr>
          <w:rFonts w:ascii="Times New Roman" w:hAnsi="Times New Roman" w:cs="Times New Roman"/>
          <w:lang w:eastAsia="zh-CN"/>
        </w:rPr>
        <w:t>it specifies the rules by which mental representations are organized.</w:t>
      </w:r>
      <w:r w:rsidR="001F7994">
        <w:rPr>
          <w:rFonts w:ascii="Times New Roman" w:hAnsi="Times New Roman" w:cs="Times New Roman"/>
          <w:lang w:eastAsia="zh-CN"/>
        </w:rPr>
        <w:t xml:space="preserve"> However, any algorithmic model must be compatible with </w:t>
      </w:r>
      <w:r w:rsidR="009774DE" w:rsidRPr="009774DE">
        <w:rPr>
          <w:rFonts w:ascii="Times New Roman" w:hAnsi="Times New Roman" w:cs="Times New Roman"/>
          <w:lang w:eastAsia="zh-CN"/>
        </w:rPr>
        <w:t>the implementatio</w:t>
      </w:r>
      <w:r w:rsidR="001F7994">
        <w:rPr>
          <w:rFonts w:ascii="Times New Roman" w:hAnsi="Times New Roman" w:cs="Times New Roman"/>
          <w:lang w:eastAsia="zh-CN"/>
        </w:rPr>
        <w:t xml:space="preserve">n—the </w:t>
      </w:r>
      <w:r w:rsidR="009774DE" w:rsidRPr="009774DE">
        <w:rPr>
          <w:rFonts w:ascii="Times New Roman" w:hAnsi="Times New Roman" w:cs="Times New Roman"/>
          <w:lang w:eastAsia="zh-CN"/>
        </w:rPr>
        <w:t>neural circuits</w:t>
      </w:r>
      <w:r w:rsidR="001F7994">
        <w:rPr>
          <w:rFonts w:ascii="Times New Roman" w:hAnsi="Times New Roman" w:cs="Times New Roman"/>
          <w:lang w:eastAsia="zh-CN"/>
        </w:rPr>
        <w:t xml:space="preserve"> that realize these representations in the brain</w:t>
      </w:r>
      <w:r w:rsidR="00C45309">
        <w:rPr>
          <w:rFonts w:ascii="Times New Roman" w:hAnsi="Times New Roman" w:cs="Times New Roman"/>
          <w:lang w:eastAsia="zh-CN"/>
        </w:rPr>
        <w:t xml:space="preserve">. From this perspective, the question is whether known properties of </w:t>
      </w:r>
      <w:r w:rsidR="008B3E89">
        <w:rPr>
          <w:rFonts w:ascii="Times New Roman" w:hAnsi="Times New Roman" w:cs="Times New Roman"/>
          <w:lang w:eastAsia="zh-CN"/>
        </w:rPr>
        <w:t xml:space="preserve">biological </w:t>
      </w:r>
      <w:r w:rsidR="00C45309">
        <w:rPr>
          <w:rFonts w:ascii="Times New Roman" w:hAnsi="Times New Roman" w:cs="Times New Roman"/>
          <w:lang w:eastAsia="zh-CN"/>
        </w:rPr>
        <w:t xml:space="preserve">neural networks could support a small-world </w:t>
      </w:r>
      <w:r w:rsidR="009D3434">
        <w:rPr>
          <w:rFonts w:ascii="Times New Roman" w:hAnsi="Times New Roman" w:cs="Times New Roman"/>
          <w:lang w:eastAsia="zh-CN"/>
        </w:rPr>
        <w:t>organization of mental representation</w:t>
      </w:r>
      <w:r w:rsidR="000662F8">
        <w:rPr>
          <w:rFonts w:ascii="Times New Roman" w:hAnsi="Times New Roman" w:cs="Times New Roman"/>
          <w:lang w:eastAsia="zh-CN"/>
        </w:rPr>
        <w:t>s of social inferences</w:t>
      </w:r>
      <w:r w:rsidR="009774DE" w:rsidRPr="009774DE">
        <w:rPr>
          <w:rFonts w:ascii="Times New Roman" w:hAnsi="Times New Roman" w:cs="Times New Roman"/>
          <w:lang w:eastAsia="zh-CN"/>
        </w:rPr>
        <w:t xml:space="preserve">. </w:t>
      </w:r>
    </w:p>
    <w:p w14:paraId="7F158DFA" w14:textId="5EE1F3FF" w:rsidR="00EC533E" w:rsidRDefault="0066185E" w:rsidP="007C792C">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 xml:space="preserve">There are two plausible neural implementations of the small-world </w:t>
      </w:r>
      <w:r w:rsidR="00F749AB">
        <w:rPr>
          <w:rFonts w:ascii="Times New Roman" w:hAnsi="Times New Roman" w:cs="Times New Roman"/>
          <w:lang w:eastAsia="zh-CN"/>
        </w:rPr>
        <w:t>mental representations of</w:t>
      </w:r>
      <w:r w:rsidR="008C2404">
        <w:rPr>
          <w:rFonts w:ascii="Times New Roman" w:hAnsi="Times New Roman" w:cs="Times New Roman"/>
          <w:lang w:eastAsia="zh-CN"/>
        </w:rPr>
        <w:t xml:space="preserve"> social inferences</w:t>
      </w:r>
      <w:r>
        <w:rPr>
          <w:rFonts w:ascii="Times New Roman" w:hAnsi="Times New Roman" w:cs="Times New Roman"/>
          <w:lang w:eastAsia="zh-CN"/>
        </w:rPr>
        <w:t>.</w:t>
      </w:r>
      <w:r w:rsidR="009774DE">
        <w:rPr>
          <w:rFonts w:ascii="Times New Roman" w:hAnsi="Times New Roman" w:cs="Times New Roman" w:hint="eastAsia"/>
          <w:lang w:eastAsia="zh-CN"/>
        </w:rPr>
        <w:t xml:space="preserve"> </w:t>
      </w:r>
      <w:r w:rsidR="00844D26" w:rsidRPr="00844D26">
        <w:rPr>
          <w:rFonts w:ascii="Times New Roman" w:hAnsi="Times New Roman" w:cs="Times New Roman"/>
          <w:lang w:eastAsia="zh-CN"/>
        </w:rPr>
        <w:t xml:space="preserve">The first </w:t>
      </w:r>
      <w:r w:rsidR="009D7B23">
        <w:rPr>
          <w:rFonts w:ascii="Times New Roman" w:hAnsi="Times New Roman" w:cs="Times New Roman"/>
          <w:lang w:eastAsia="zh-CN"/>
        </w:rPr>
        <w:t>is</w:t>
      </w:r>
      <w:r w:rsidR="00844D26" w:rsidRPr="00844D26">
        <w:rPr>
          <w:rFonts w:ascii="Times New Roman" w:hAnsi="Times New Roman" w:cs="Times New Roman"/>
          <w:lang w:eastAsia="zh-CN"/>
        </w:rPr>
        <w:t xml:space="preserve"> localist representation, in which </w:t>
      </w:r>
      <w:r w:rsidR="00766A6F">
        <w:rPr>
          <w:rFonts w:ascii="Times New Roman" w:hAnsi="Times New Roman" w:cs="Times New Roman"/>
          <w:lang w:eastAsia="zh-CN"/>
        </w:rPr>
        <w:t xml:space="preserve">each </w:t>
      </w:r>
      <w:r w:rsidR="00844D26" w:rsidRPr="00844D26">
        <w:rPr>
          <w:rFonts w:ascii="Times New Roman" w:hAnsi="Times New Roman" w:cs="Times New Roman"/>
          <w:lang w:eastAsia="zh-CN"/>
        </w:rPr>
        <w:t>node (</w:t>
      </w:r>
      <w:r w:rsidR="00766A6F">
        <w:rPr>
          <w:rFonts w:ascii="Times New Roman" w:hAnsi="Times New Roman" w:cs="Times New Roman"/>
          <w:lang w:eastAsia="zh-CN"/>
        </w:rPr>
        <w:t>i.e., each s</w:t>
      </w:r>
      <w:r w:rsidR="0083208E">
        <w:rPr>
          <w:rFonts w:ascii="Times New Roman" w:hAnsi="Times New Roman" w:cs="Times New Roman"/>
          <w:lang w:eastAsia="zh-CN"/>
        </w:rPr>
        <w:t>ocial inference)</w:t>
      </w:r>
      <w:r w:rsidR="00844D26" w:rsidRPr="00844D26">
        <w:rPr>
          <w:rFonts w:ascii="Times New Roman" w:hAnsi="Times New Roman" w:cs="Times New Roman"/>
          <w:lang w:eastAsia="zh-CN"/>
        </w:rPr>
        <w:t xml:space="preserve"> </w:t>
      </w:r>
      <w:r w:rsidR="00766A6F">
        <w:rPr>
          <w:rFonts w:ascii="Times New Roman" w:hAnsi="Times New Roman" w:cs="Times New Roman"/>
          <w:lang w:eastAsia="zh-CN"/>
        </w:rPr>
        <w:t>corresponds</w:t>
      </w:r>
      <w:r w:rsidR="00766A6F" w:rsidRPr="00844D26">
        <w:rPr>
          <w:rFonts w:ascii="Times New Roman" w:hAnsi="Times New Roman" w:cs="Times New Roman"/>
          <w:lang w:eastAsia="zh-CN"/>
        </w:rPr>
        <w:t xml:space="preserve"> </w:t>
      </w:r>
      <w:r w:rsidR="00844D26" w:rsidRPr="00844D26">
        <w:rPr>
          <w:rFonts w:ascii="Times New Roman" w:hAnsi="Times New Roman" w:cs="Times New Roman"/>
          <w:lang w:eastAsia="zh-CN"/>
        </w:rPr>
        <w:t xml:space="preserve">to a single neuron or a very small, </w:t>
      </w:r>
      <w:r w:rsidR="00844D26" w:rsidRPr="00844D26">
        <w:rPr>
          <w:rFonts w:ascii="Times New Roman" w:hAnsi="Times New Roman" w:cs="Times New Roman"/>
          <w:lang w:eastAsia="zh-CN"/>
        </w:rPr>
        <w:lastRenderedPageBreak/>
        <w:t xml:space="preserve">dedicated group of neurons. </w:t>
      </w:r>
      <w:r w:rsidR="00EC533E">
        <w:rPr>
          <w:rFonts w:ascii="Times New Roman" w:hAnsi="Times New Roman" w:cs="Times New Roman"/>
          <w:lang w:eastAsia="zh-CN"/>
        </w:rPr>
        <w:t xml:space="preserve">In this implementation, the efficiency of the mental representation network depends directly on the efficiency of the biological neural network. </w:t>
      </w:r>
      <w:r w:rsidR="00844D26" w:rsidRPr="00844D26">
        <w:rPr>
          <w:rFonts w:ascii="Times New Roman" w:hAnsi="Times New Roman" w:cs="Times New Roman"/>
          <w:lang w:eastAsia="zh-CN"/>
        </w:rPr>
        <w:t xml:space="preserve">Early studies on the </w:t>
      </w:r>
      <w:r w:rsidR="00EC533E">
        <w:rPr>
          <w:rFonts w:ascii="Times New Roman" w:hAnsi="Times New Roman" w:cs="Times New Roman"/>
          <w:lang w:eastAsia="zh-CN"/>
        </w:rPr>
        <w:t xml:space="preserve">biological </w:t>
      </w:r>
      <w:r w:rsidR="00844D26" w:rsidRPr="00844D26">
        <w:rPr>
          <w:rFonts w:ascii="Times New Roman" w:hAnsi="Times New Roman" w:cs="Times New Roman"/>
          <w:lang w:eastAsia="zh-CN"/>
        </w:rPr>
        <w:t xml:space="preserve">neural </w:t>
      </w:r>
      <w:r w:rsidR="00766A6F">
        <w:rPr>
          <w:rFonts w:ascii="Times New Roman" w:hAnsi="Times New Roman" w:cs="Times New Roman"/>
          <w:lang w:eastAsia="zh-CN"/>
        </w:rPr>
        <w:t>wiring</w:t>
      </w:r>
      <w:r w:rsidR="00766A6F" w:rsidRPr="00844D26">
        <w:rPr>
          <w:rFonts w:ascii="Times New Roman" w:hAnsi="Times New Roman" w:cs="Times New Roman"/>
          <w:lang w:eastAsia="zh-CN"/>
        </w:rPr>
        <w:t xml:space="preserve"> </w:t>
      </w:r>
      <w:r w:rsidR="00766A6F">
        <w:rPr>
          <w:rFonts w:ascii="Times New Roman" w:hAnsi="Times New Roman" w:cs="Times New Roman"/>
          <w:lang w:eastAsia="zh-CN"/>
        </w:rPr>
        <w:t>in</w:t>
      </w:r>
      <w:r w:rsidR="00844D26" w:rsidRPr="00844D26">
        <w:rPr>
          <w:rFonts w:ascii="Times New Roman" w:hAnsi="Times New Roman" w:cs="Times New Roman"/>
          <w:lang w:eastAsia="zh-CN"/>
        </w:rPr>
        <w:t xml:space="preserve"> the worm C. elegans </w:t>
      </w:r>
      <w:r w:rsidR="00DA2B3D" w:rsidRPr="00844D26">
        <w:rPr>
          <w:rFonts w:ascii="Times New Roman" w:hAnsi="Times New Roman" w:cs="Times New Roman"/>
          <w:lang w:eastAsia="zh-CN"/>
        </w:rPr>
        <w:t>have</w:t>
      </w:r>
      <w:r w:rsidR="00844D26" w:rsidRPr="00844D26">
        <w:rPr>
          <w:rFonts w:ascii="Times New Roman" w:hAnsi="Times New Roman" w:cs="Times New Roman"/>
          <w:lang w:eastAsia="zh-CN"/>
        </w:rPr>
        <w:t xml:space="preserve"> found a small-world </w:t>
      </w:r>
      <w:proofErr w:type="spellStart"/>
      <w:r w:rsidR="00844D26" w:rsidRPr="00844D26">
        <w:rPr>
          <w:rFonts w:ascii="Times New Roman" w:hAnsi="Times New Roman" w:cs="Times New Roman"/>
          <w:lang w:eastAsia="zh-CN"/>
        </w:rPr>
        <w:t>structure</w:t>
      </w:r>
      <w:r w:rsidR="004028DF">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{"citationID":"yJWMi4gD","properties":{"formattedCitation":"\\super 88\\nosupersub{}","plainCitation":"88","noteIndex":0},"citationItems":[{"id":636676,"uris":["http://zotero.org/users/6113531/items/Y99NVZEF"],"itemData":{"id":636676,"type":"article-journal","container-title":"nature","issue":"6684","note":"publisher: Nature Publishing Group","page":"440–442","source":"Google Scholar","title":"Collective dynamics of ‘small-world’networks","volume":"393","author":[{"family":"Watts","given":"Duncan J."},{"family":"Strogatz","given":"Steven H."}],"issued":{"date-parts":[["1998"]]},"citation-key":"WattsCollectivedynamicssmallworldnetworks1998"}}],"schema":"https://github.com/citation-style-language/schema/raw/master/csl-citation.json"} </w:instrText>
      </w:r>
      <w:r w:rsidR="004028DF">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88</w:t>
      </w:r>
      <w:proofErr w:type="spellEnd"/>
      <w:r w:rsidR="004028DF">
        <w:rPr>
          <w:rFonts w:ascii="Times New Roman" w:hAnsi="Times New Roman" w:cs="Times New Roman"/>
          <w:lang w:eastAsia="zh-CN"/>
        </w:rPr>
        <w:fldChar w:fldCharType="end"/>
      </w:r>
      <w:r w:rsidR="00CF0347">
        <w:rPr>
          <w:rFonts w:ascii="Times New Roman" w:hAnsi="Times New Roman" w:cs="Times New Roman"/>
          <w:lang w:eastAsia="zh-CN"/>
        </w:rPr>
        <w:t xml:space="preserve"> at the neuronal level</w:t>
      </w:r>
      <w:r w:rsidR="00DA2B3D">
        <w:rPr>
          <w:rFonts w:ascii="Times New Roman" w:hAnsi="Times New Roman" w:cs="Times New Roman" w:hint="eastAsia"/>
          <w:lang w:eastAsia="zh-CN"/>
        </w:rPr>
        <w:t xml:space="preserve">, with </w:t>
      </w:r>
      <w:r w:rsidR="00844D26" w:rsidRPr="00844D26">
        <w:rPr>
          <w:rFonts w:ascii="Times New Roman" w:hAnsi="Times New Roman" w:cs="Times New Roman"/>
          <w:lang w:eastAsia="zh-CN"/>
        </w:rPr>
        <w:t xml:space="preserve">similar </w:t>
      </w:r>
      <w:r w:rsidR="00CF0347">
        <w:rPr>
          <w:rFonts w:ascii="Times New Roman" w:hAnsi="Times New Roman" w:cs="Times New Roman"/>
          <w:lang w:eastAsia="zh-CN"/>
        </w:rPr>
        <w:t xml:space="preserve">neuronal-level </w:t>
      </w:r>
      <w:r w:rsidR="00EC533E">
        <w:rPr>
          <w:rFonts w:ascii="Times New Roman" w:hAnsi="Times New Roman" w:cs="Times New Roman"/>
          <w:lang w:eastAsia="zh-CN"/>
        </w:rPr>
        <w:t xml:space="preserve">structure </w:t>
      </w:r>
      <w:r w:rsidR="00844D26" w:rsidRPr="00844D26">
        <w:rPr>
          <w:rFonts w:ascii="Times New Roman" w:hAnsi="Times New Roman" w:cs="Times New Roman"/>
          <w:lang w:eastAsia="zh-CN"/>
        </w:rPr>
        <w:t xml:space="preserve">subsequently found in cats, macaque monkeys, and even </w:t>
      </w:r>
      <w:proofErr w:type="spellStart"/>
      <w:r w:rsidR="00844D26" w:rsidRPr="00844D26">
        <w:rPr>
          <w:rFonts w:ascii="Times New Roman" w:hAnsi="Times New Roman" w:cs="Times New Roman"/>
          <w:lang w:eastAsia="zh-CN"/>
        </w:rPr>
        <w:t>humans</w:t>
      </w:r>
      <w:r w:rsidR="00B54A8E">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{"citationID":"ZpnCxmza","properties":{"formattedCitation":"\\super 89,90\\nosupersub{}","plainCitation":"89,90","noteIndex":0},"citationItems":[{"id":636988,"uris":["http://zotero.org/users/6113531/items/UTN57EP8"],"itemData":{"id":636988,"type":"article-journal","abstract":"Many complex networks have a small-world topology characterized by dense local clustering or cliquishness of connections between neighboring nodes yet a short path length between any (distant) pair of nodes due to the existence of relatively few long-range connections. This is an attractive model for the organization of brain anatomical and functional networks because a small-world topology can support both segregated/specialized and distributed/integrated information processing. Moreover, small-world networks are economical, tending to minimize wiring costs while supporting high dynamical complexity. The authors introduce some of the key mathematical concepts in graph theory required for small-world analysis and review how these methods have been applied to quantification of cortical connectivity matrices derived from anatomical tract-tracing studies in the macaque monkey and the cat. The evolution of small-world networks is discussed in terms of a selection pressure to deliver cost-effective information-processing systems. The authors illustrate how these techniques and concepts are increasingly being applied to the analysis of human brain functional networks derived from electroencephalography/magnetoencephalography and fMRI experiments. Finally, the authors consider the relevance of small-world models for understanding the emergence of complex behaviors and the resilience of brain systems to pathological attack by disease or aberrant development. They conclude that small-world models provide a powerful and versatile approach to understanding the structure and function of human brain systems.","container-title":"The Neuroscientist","DOI":"10.1177/1073858406293182","ISSN":"1073-8584, 1089-4098","issue":"6","journalAbbreviation":"Neuroscientist","language":"en","license":"https://journals.sagepub.com/page/policies/text-and-data-mining-license","note":"publisher: SAGE Publications","page":"512-523","source":"Crossref","title":"Small-World Brain Networks","volume":"12","author":[{"family":"Bassett","given":"Danielle Smith"},{"family":"Bullmore","given":"Ed"}],"issued":{"date-parts":[["2006",12]]},"citation-key":"BassettSmallWorldBrainNetworks2006"}},{"id":636987,"uris":["http://zotero.org/users/6113531/items/ZMH3YSW2"],"itemData":{"id":636987,"type":"article-journal","abstract":"Since the discovery of small-world and scale-free networks the study of complex systems from a network perspective has taken an enormous flight. In recent years many important properties of complex networks have been delineated. In particular, significant progress has been made in understanding the relationship between the structural properties of networks and the nature of dynamics taking place on these networks. For instance, the 'synchronizability' of complex networks of coupled oscillators can be determined by graph spectral analysis. These developments in the theory of complex networks have inspired new applications in the field of neuroscience. Graph analysis has been used in the study of models of neural networks, anatomical connectivity, and functional connectivity based upon fMRI, EEG and MEG. These studies suggest that the human brain can be modelled as a complex network, and may have a small-world structure both at the level of anatomical as well as functional connectivity. This small-world structure is hypothesized to reflect an optimal situation associated with rapid synchronization and information transfer, minimal wiring costs, as well as a balance between local processing and global integration. The topological structure of functional networks is probably restrained by genetic and anatomical factors, but can be modified during tasks. There is also increasing evidence that various types of brain disease such as Alzheimer's disease, schizophrenia, brain tumours and epilepsy may be associated with deviations of the functional network topology from the optimal small-world pattern.","container-title":"Nonlinear Biomedical Physics","DOI":"10.1186/1753-4631-1-3","ISSN":"1753-4631","issue":"1","journalAbbreviation":"Nonlinear Biomed Phys","language":"en","license":"http://creativecommons.org/licenses/by/2.0","note":"publisher: Springer Science and Business Media LLC","source":"Crossref","title":"Graph theoretical analysis of complex networks in the brain","URL":"https://nonlinearbiomedphys.biomedcentral.com/articles/10.1186/1753-4631-1-3","volume":"1","author":[{"family":"Stam","given":"Cornelis J"},{"family":"Reijneveld","given":"Jaap C"}],"accessed":{"date-parts":[["2025",7,8]]},"issued":{"date-parts":[["2007",12]]},"citation-key":"StamGraphtheoreticalanalysis2007"}}],"schema":"https://github.com/citation-style-language/schema/raw/master/csl-citation.json"} </w:instrText>
      </w:r>
      <w:r w:rsidR="00B54A8E">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89,90</w:t>
      </w:r>
      <w:proofErr w:type="spellEnd"/>
      <w:r w:rsidR="00B54A8E">
        <w:rPr>
          <w:rFonts w:ascii="Times New Roman" w:hAnsi="Times New Roman" w:cs="Times New Roman"/>
          <w:lang w:eastAsia="zh-CN"/>
        </w:rPr>
        <w:fldChar w:fldCharType="end"/>
      </w:r>
      <w:r w:rsidR="00DA2B3D">
        <w:rPr>
          <w:rFonts w:ascii="Times New Roman" w:hAnsi="Times New Roman" w:cs="Times New Roman" w:hint="eastAsia"/>
          <w:lang w:eastAsia="zh-CN"/>
        </w:rPr>
        <w:t xml:space="preserve">. </w:t>
      </w:r>
      <w:r w:rsidR="00232C55">
        <w:rPr>
          <w:rFonts w:ascii="Times New Roman" w:hAnsi="Times New Roman" w:cs="Times New Roman"/>
          <w:lang w:eastAsia="zh-CN"/>
        </w:rPr>
        <w:t>This suggests that</w:t>
      </w:r>
      <w:r w:rsidR="00EC533E">
        <w:rPr>
          <w:rFonts w:ascii="Times New Roman" w:hAnsi="Times New Roman" w:cs="Times New Roman"/>
          <w:lang w:eastAsia="zh-CN"/>
        </w:rPr>
        <w:t xml:space="preserve"> if each social inference w</w:t>
      </w:r>
      <w:r w:rsidR="00232C55">
        <w:rPr>
          <w:rFonts w:ascii="Times New Roman" w:hAnsi="Times New Roman" w:cs="Times New Roman"/>
          <w:lang w:eastAsia="zh-CN"/>
        </w:rPr>
        <w:t>ere</w:t>
      </w:r>
      <w:r w:rsidR="00EC533E">
        <w:rPr>
          <w:rFonts w:ascii="Times New Roman" w:hAnsi="Times New Roman" w:cs="Times New Roman"/>
          <w:lang w:eastAsia="zh-CN"/>
        </w:rPr>
        <w:t xml:space="preserve"> represented by a single neuron (or a small group of neurons), their interconnections could in principle form a small-world network as well</w:t>
      </w:r>
      <w:commentRangeStart w:id="233"/>
      <w:r w:rsidR="00EC533E">
        <w:rPr>
          <w:rFonts w:ascii="Times New Roman" w:hAnsi="Times New Roman" w:cs="Times New Roman"/>
          <w:lang w:eastAsia="zh-CN"/>
        </w:rPr>
        <w:t xml:space="preserve">. </w:t>
      </w:r>
      <w:commentRangeEnd w:id="233"/>
      <w:r w:rsidR="00237C9E">
        <w:rPr>
          <w:rStyle w:val="af3"/>
        </w:rPr>
        <w:commentReference w:id="233"/>
      </w:r>
    </w:p>
    <w:p w14:paraId="3F56CA59" w14:textId="44E834BF" w:rsidR="008F3BE2" w:rsidRDefault="008F3BE2" w:rsidP="008F3BE2">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Although localist representation could</w:t>
      </w:r>
      <w:r w:rsidR="006C743A">
        <w:rPr>
          <w:rFonts w:ascii="Times New Roman" w:hAnsi="Times New Roman" w:cs="Times New Roman"/>
          <w:lang w:eastAsia="zh-CN"/>
        </w:rPr>
        <w:t>, in principle,</w:t>
      </w:r>
      <w:r>
        <w:rPr>
          <w:rFonts w:ascii="Times New Roman" w:hAnsi="Times New Roman" w:cs="Times New Roman"/>
          <w:lang w:eastAsia="zh-CN"/>
        </w:rPr>
        <w:t xml:space="preserve"> produce </w:t>
      </w:r>
      <w:r w:rsidR="006C743A">
        <w:rPr>
          <w:rFonts w:ascii="Times New Roman" w:hAnsi="Times New Roman" w:cs="Times New Roman"/>
          <w:lang w:eastAsia="zh-CN"/>
        </w:rPr>
        <w:t xml:space="preserve">a </w:t>
      </w:r>
      <w:r>
        <w:rPr>
          <w:rFonts w:ascii="Times New Roman" w:hAnsi="Times New Roman" w:cs="Times New Roman"/>
          <w:lang w:eastAsia="zh-CN"/>
        </w:rPr>
        <w:t xml:space="preserve">small-world </w:t>
      </w:r>
      <w:del w:id="234" w:author="Lu, Junsong" w:date="2025-08-21T10:26:00Z" w16du:dateUtc="2025-08-21T02:26:00Z">
        <w:r w:rsidDel="007321BA">
          <w:rPr>
            <w:rFonts w:ascii="Times New Roman" w:hAnsi="Times New Roman" w:cs="Times New Roman"/>
            <w:lang w:eastAsia="zh-CN"/>
          </w:rPr>
          <w:delText xml:space="preserve">structure for the </w:delText>
        </w:r>
      </w:del>
      <w:r>
        <w:rPr>
          <w:rFonts w:ascii="Times New Roman" w:hAnsi="Times New Roman" w:cs="Times New Roman"/>
          <w:lang w:eastAsia="zh-CN"/>
        </w:rPr>
        <w:t xml:space="preserve">mental representations of social inferences, </w:t>
      </w:r>
      <w:ins w:id="235" w:author="Lu, Junsong" w:date="2025-08-21T10:27:00Z" w16du:dateUtc="2025-08-21T02:27:00Z">
        <w:r w:rsidR="007321BA">
          <w:rPr>
            <w:rFonts w:ascii="Times New Roman" w:hAnsi="Times New Roman" w:cs="Times New Roman" w:hint="eastAsia"/>
            <w:lang w:eastAsia="zh-CN"/>
          </w:rPr>
          <w:t xml:space="preserve">it </w:t>
        </w:r>
      </w:ins>
      <w:del w:id="236" w:author="Lu, Junsong" w:date="2025-08-21T10:27:00Z" w16du:dateUtc="2025-08-21T02:27:00Z">
        <w:r w:rsidDel="007321BA">
          <w:rPr>
            <w:rFonts w:ascii="Times New Roman" w:hAnsi="Times New Roman" w:cs="Times New Roman"/>
            <w:lang w:eastAsia="zh-CN"/>
          </w:rPr>
          <w:delText>localist representation—</w:delText>
        </w:r>
        <w:r w:rsidR="00CF0347" w:rsidDel="007321BA">
          <w:rPr>
            <w:rFonts w:ascii="Times New Roman" w:hAnsi="Times New Roman" w:cs="Times New Roman"/>
            <w:lang w:eastAsia="zh-CN"/>
          </w:rPr>
          <w:delText xml:space="preserve">each social inference </w:delText>
        </w:r>
        <w:r w:rsidR="006D329B" w:rsidDel="007321BA">
          <w:rPr>
            <w:rFonts w:ascii="Times New Roman" w:hAnsi="Times New Roman" w:cs="Times New Roman"/>
            <w:lang w:eastAsia="zh-CN"/>
          </w:rPr>
          <w:delText>mapped</w:delText>
        </w:r>
        <w:r w:rsidR="00CF0347" w:rsidDel="007321BA">
          <w:rPr>
            <w:rFonts w:ascii="Times New Roman" w:hAnsi="Times New Roman" w:cs="Times New Roman"/>
            <w:lang w:eastAsia="zh-CN"/>
          </w:rPr>
          <w:delText xml:space="preserve"> onto a single neuron (or a small group of neurons)</w:delText>
        </w:r>
        <w:r w:rsidDel="007321BA">
          <w:rPr>
            <w:rFonts w:ascii="Times New Roman" w:hAnsi="Times New Roman" w:cs="Times New Roman"/>
            <w:lang w:eastAsia="zh-CN"/>
          </w:rPr>
          <w:delText>—</w:delText>
        </w:r>
      </w:del>
      <w:r>
        <w:rPr>
          <w:rFonts w:ascii="Times New Roman" w:hAnsi="Times New Roman" w:cs="Times New Roman"/>
          <w:lang w:eastAsia="zh-CN"/>
        </w:rPr>
        <w:t>is unlikely to be true</w:t>
      </w:r>
      <w:r w:rsidR="00CF0347">
        <w:rPr>
          <w:rFonts w:ascii="Times New Roman" w:hAnsi="Times New Roman" w:cs="Times New Roman"/>
          <w:lang w:eastAsia="zh-CN"/>
        </w:rPr>
        <w:t xml:space="preserve">. Higher-level </w:t>
      </w:r>
      <w:r>
        <w:rPr>
          <w:rFonts w:ascii="Times New Roman" w:hAnsi="Times New Roman" w:cs="Times New Roman"/>
          <w:lang w:eastAsia="zh-CN"/>
        </w:rPr>
        <w:t xml:space="preserve">mental representations such as those for semantic concepts are found to be scale-free: that is, nodes that represent semantic concepts in a network differ dramatically in the number of connections they have </w:t>
      </w:r>
      <w:r w:rsidR="00DA2B3D" w:rsidRPr="00DA2B3D">
        <w:rPr>
          <w:rFonts w:ascii="Times New Roman" w:hAnsi="Times New Roman" w:cs="Times New Roman"/>
          <w:lang w:eastAsia="zh-CN"/>
        </w:rPr>
        <w:t xml:space="preserve">across orders of </w:t>
      </w:r>
      <w:proofErr w:type="spellStart"/>
      <w:r w:rsidR="00DA2B3D" w:rsidRPr="00DA2B3D">
        <w:rPr>
          <w:rFonts w:ascii="Times New Roman" w:hAnsi="Times New Roman" w:cs="Times New Roman"/>
          <w:lang w:eastAsia="zh-CN"/>
        </w:rPr>
        <w:t>magnitude</w:t>
      </w:r>
      <w:r w:rsidR="00B54A8E">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{"citationID":"4DGbsLLc","properties":{"formattedCitation":"\\super 66\\nosupersub{}","plainCitation":"66","noteIndex":0},"citationItems":[{"id":623598,"uris":["http://zotero.org/users/6113531/items/TX2W9IKZ"],"itemData":{"id":623598,"type":"article-journal","abstract":"We present statistical analyses of the large-scale structure of 3 types of semantic networks: word associations, WordNet, and Roget’s Thesaurus. We show that they have a small-world structure, characterized by sparse connectivity, short average path lengths between words, and strong local clustering. In addition, the distributions of the number of connections follow power laws that indicate a scale-free pattern of connectivity, with most nodes having relatively few connections joined together through a small number of hubs with many connections. These regularities have also been found in certain other complex natural networks, such as the World Wide Web, but they are not consistent with many conventional models of semantic organization, based on inheritance hierarchies, arbitrarily structured networks, or high-dimensional vector spaces. We propose that these structures reflect the mechanisms by which semantic networks grow. We describe a simple model for semantic growth, in which each new word or concept is connected to an existing network by differentiating the connectivity pattern of an existing node. This model generates appropriate small-world statistics and power-law connectivity distributions, and it also suggests one possible mechanistic basis for the effects of learning history variables (age of acquisition, usage frequency) on behavioral performance in semantic processing tasks.","container-title":"Cognitive Science","DOI":"10.1207/s15516709cog2901_</w:instrText>
      </w:r>
      <w:r w:rsidR="004F3F75">
        <w:rPr>
          <w:rFonts w:ascii="Times New Roman" w:hAnsi="Times New Roman" w:cs="Times New Roman" w:hint="eastAsia"/>
          <w:lang w:eastAsia="zh-CN"/>
        </w:rPr>
        <w:instrText>3","ISSN":"0364-0213, 1551-6709","issue":"1","journalAbbreviation":"Cognitive Science","language":"en","page":"41-78","source":"DOI.org (Crossref)","title":"The Large</w:instrText>
      </w:r>
      <w:r w:rsidR="004F3F75">
        <w:rPr>
          <w:rFonts w:ascii="Times New Roman" w:hAnsi="Times New Roman" w:cs="Times New Roman" w:hint="eastAsia"/>
          <w:lang w:eastAsia="zh-CN"/>
        </w:rPr>
        <w:instrText>‐</w:instrText>
      </w:r>
      <w:r w:rsidR="004F3F75">
        <w:rPr>
          <w:rFonts w:ascii="Times New Roman" w:hAnsi="Times New Roman" w:cs="Times New Roman" w:hint="eastAsia"/>
          <w:lang w:eastAsia="zh-CN"/>
        </w:rPr>
        <w:instrText>Scale Structure of Semantic Networks: Statistical Analyses and a Model of Semantic Growth","title-short":"The Large</w:instrText>
      </w:r>
      <w:r w:rsidR="004F3F75">
        <w:rPr>
          <w:rFonts w:ascii="Times New Roman" w:hAnsi="Times New Roman" w:cs="Times New Roman" w:hint="eastAsia"/>
          <w:lang w:eastAsia="zh-CN"/>
        </w:rPr>
        <w:instrText>‐</w:instrText>
      </w:r>
      <w:r w:rsidR="004F3F75">
        <w:rPr>
          <w:rFonts w:ascii="Times New Roman" w:hAnsi="Times New Roman" w:cs="Times New Roman" w:hint="eastAsia"/>
          <w:lang w:eastAsia="zh-CN"/>
        </w:rPr>
        <w:instrText>Scale Structure of Semantic Networks","volume":"29","author":[{"family":"Steyvers","given":"Mark"},{"family":"Tenenbaum","given":"Joshua B."}],"issued":{"date-parts":[["2005",1,2]]},"citation-key":"SteyversLargeScaleStructureSe</w:instrText>
      </w:r>
      <w:r w:rsidR="004F3F75">
        <w:rPr>
          <w:rFonts w:ascii="Times New Roman" w:hAnsi="Times New Roman" w:cs="Times New Roman"/>
          <w:lang w:eastAsia="zh-CN"/>
        </w:rPr>
        <w:instrText xml:space="preserve">mantic2005"}}],"schema":"https://github.com/citation-style-language/schema/raw/master/csl-citation.json"} </w:instrText>
      </w:r>
      <w:r w:rsidR="00B54A8E">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66</w:t>
      </w:r>
      <w:proofErr w:type="spellEnd"/>
      <w:r w:rsidR="00B54A8E">
        <w:rPr>
          <w:rFonts w:ascii="Times New Roman" w:hAnsi="Times New Roman" w:cs="Times New Roman"/>
          <w:lang w:eastAsia="zh-CN"/>
        </w:rPr>
        <w:fldChar w:fldCharType="end"/>
      </w:r>
      <w:r w:rsidR="00DA2B3D" w:rsidRPr="00DA2B3D">
        <w:rPr>
          <w:rFonts w:ascii="Times New Roman" w:hAnsi="Times New Roman" w:cs="Times New Roman"/>
          <w:lang w:eastAsia="zh-CN"/>
        </w:rPr>
        <w:t xml:space="preserve">. </w:t>
      </w:r>
      <w:r>
        <w:rPr>
          <w:rFonts w:ascii="Times New Roman" w:hAnsi="Times New Roman" w:cs="Times New Roman"/>
          <w:lang w:eastAsia="zh-CN"/>
        </w:rPr>
        <w:t xml:space="preserve">Higher-level mental representations of social inferences likely share the same scale-free architecture as semantic concepts. Thus, if one social inference maps onto one single neuron (or a small group of neurons), then neurons representing different social inferences should differ dramatically in their connections as well. </w:t>
      </w:r>
      <w:del w:id="237" w:author="Lu, Junsong" w:date="2025-08-21T10:30:00Z" w16du:dateUtc="2025-08-21T02:30:00Z">
        <w:r w:rsidDel="007321BA">
          <w:rPr>
            <w:rFonts w:ascii="Times New Roman" w:hAnsi="Times New Roman" w:cs="Times New Roman"/>
            <w:lang w:eastAsia="zh-CN"/>
          </w:rPr>
          <w:delText>However</w:delText>
        </w:r>
      </w:del>
      <w:ins w:id="238" w:author="Lu, Junsong" w:date="2025-08-21T10:31:00Z" w16du:dateUtc="2025-08-21T02:31:00Z">
        <w:r w:rsidR="007321BA">
          <w:rPr>
            <w:rFonts w:ascii="Times New Roman" w:hAnsi="Times New Roman" w:cs="Times New Roman" w:hint="eastAsia"/>
            <w:lang w:eastAsia="zh-CN"/>
          </w:rPr>
          <w:t>Contrary to</w:t>
        </w:r>
      </w:ins>
      <w:ins w:id="239" w:author="Lu, Junsong" w:date="2025-08-21T10:30:00Z" w16du:dateUtc="2025-08-21T02:30:00Z">
        <w:r w:rsidR="007321BA">
          <w:rPr>
            <w:rFonts w:ascii="Times New Roman" w:hAnsi="Times New Roman" w:cs="Times New Roman" w:hint="eastAsia"/>
            <w:lang w:eastAsia="zh-CN"/>
          </w:rPr>
          <w:t xml:space="preserve"> this prediction</w:t>
        </w:r>
      </w:ins>
      <w:r>
        <w:rPr>
          <w:rFonts w:ascii="Times New Roman" w:hAnsi="Times New Roman" w:cs="Times New Roman"/>
          <w:lang w:eastAsia="zh-CN"/>
        </w:rPr>
        <w:t>, neuroanatomical research show</w:t>
      </w:r>
      <w:r w:rsidR="006D329B">
        <w:rPr>
          <w:rFonts w:ascii="Times New Roman" w:hAnsi="Times New Roman" w:cs="Times New Roman"/>
          <w:lang w:eastAsia="zh-CN"/>
        </w:rPr>
        <w:t>s</w:t>
      </w:r>
      <w:r>
        <w:rPr>
          <w:rFonts w:ascii="Times New Roman" w:hAnsi="Times New Roman" w:cs="Times New Roman"/>
          <w:lang w:eastAsia="zh-CN"/>
        </w:rPr>
        <w:t xml:space="preserve"> that biological neurons typically have similar number of </w:t>
      </w:r>
      <w:proofErr w:type="spellStart"/>
      <w:r>
        <w:rPr>
          <w:rFonts w:ascii="Times New Roman" w:hAnsi="Times New Roman" w:cs="Times New Roman"/>
          <w:lang w:eastAsia="zh-CN"/>
        </w:rPr>
        <w:t>connections</w:t>
      </w:r>
      <w:r w:rsidR="00B54A8E">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{"citationID":"2yuI7Mci","properties":{"formattedCitation":"\\super 91\\nosupersub{}","plainCitation":"91","noteIndex":0},"citationItems":[{"id":637750,"uris":["http://zotero.org/users/6113531/items/DBTWZFUZ"],"itemData":{"id":637750,"type":"book","publisher":"Elsevier New York","source":"Google Scholar","title":"Principles of neural science","URL":"https://www.vanschayk.nl/sites/default/files/principles-of-neural-science-james-schwartz-thomas-jessell-eric-kandel-695b455.pdf","author":[{"family":"Schwartz","given":"James H."},{"family":"Kandel","given":"Eric R."},{"family":"Jessell","given":"Thomas M."},{"family":"Siegelbaum","given":"Steven A."},{"family":"Hudspeth","given":"A. J."}],"accessed":{"date-parts":[["2025",7,10]]},"issued":{"date-parts":[["1991"]]},"citation-key":"SchwartzPrinciplesneuralscience1991"}}],"schema":"https://github.com/citation-style-language/schema/raw/master/csl-citation.json"} </w:instrText>
      </w:r>
      <w:r w:rsidR="00B54A8E">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91</w:t>
      </w:r>
      <w:proofErr w:type="spellEnd"/>
      <w:r w:rsidR="00B54A8E">
        <w:rPr>
          <w:rFonts w:ascii="Times New Roman" w:hAnsi="Times New Roman" w:cs="Times New Roman"/>
          <w:lang w:eastAsia="zh-CN"/>
        </w:rPr>
        <w:fldChar w:fldCharType="end"/>
      </w:r>
      <w:r>
        <w:rPr>
          <w:rFonts w:ascii="Times New Roman" w:hAnsi="Times New Roman" w:cs="Times New Roman"/>
          <w:lang w:eastAsia="zh-CN"/>
        </w:rPr>
        <w:t>.</w:t>
      </w:r>
      <w:del w:id="240" w:author="Lu, Junsong" w:date="2025-08-21T10:28:00Z" w16du:dateUtc="2025-08-21T02:28:00Z">
        <w:r w:rsidDel="007321BA">
          <w:rPr>
            <w:rFonts w:ascii="Times New Roman" w:hAnsi="Times New Roman" w:cs="Times New Roman"/>
            <w:lang w:eastAsia="zh-CN"/>
          </w:rPr>
          <w:delText xml:space="preserve"> Thus,</w:delText>
        </w:r>
        <w:r w:rsidR="00DA2B3D" w:rsidRPr="00DA2B3D" w:rsidDel="007321BA">
          <w:rPr>
            <w:rFonts w:ascii="Times New Roman" w:hAnsi="Times New Roman" w:cs="Times New Roman"/>
            <w:lang w:eastAsia="zh-CN"/>
          </w:rPr>
          <w:delText xml:space="preserve"> </w:delText>
        </w:r>
        <w:r w:rsidDel="007321BA">
          <w:rPr>
            <w:rFonts w:ascii="Times New Roman" w:hAnsi="Times New Roman" w:cs="Times New Roman"/>
            <w:lang w:eastAsia="zh-CN"/>
          </w:rPr>
          <w:delText>localist representation is unlikely to be how social inferences are represented in the brain.</w:delText>
        </w:r>
      </w:del>
      <w:r>
        <w:rPr>
          <w:rFonts w:ascii="Times New Roman" w:hAnsi="Times New Roman" w:cs="Times New Roman"/>
          <w:lang w:eastAsia="zh-CN"/>
        </w:rPr>
        <w:t xml:space="preserve">  </w:t>
      </w:r>
      <w:r w:rsidR="00844D26" w:rsidRPr="00844D26">
        <w:rPr>
          <w:rFonts w:ascii="Times New Roman" w:hAnsi="Times New Roman" w:cs="Times New Roman"/>
          <w:lang w:eastAsia="zh-CN"/>
        </w:rPr>
        <w:t xml:space="preserve"> </w:t>
      </w:r>
    </w:p>
    <w:p w14:paraId="49CF7C99" w14:textId="61B062BA" w:rsidR="00E25017" w:rsidRDefault="006C743A" w:rsidP="0067178B">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Another plausible neural implementation of the small-world mental representations of social inferences is</w:t>
      </w:r>
      <w:r w:rsidR="00DA2B3D" w:rsidRPr="00DA2B3D">
        <w:rPr>
          <w:rFonts w:ascii="Times New Roman" w:hAnsi="Times New Roman" w:cs="Times New Roman"/>
          <w:lang w:eastAsia="zh-CN"/>
        </w:rPr>
        <w:t xml:space="preserve"> distributed representation</w:t>
      </w:r>
      <w:ins w:id="241" w:author="Lu, Junsong" w:date="2025-08-21T10:53:00Z" w16du:dateUtc="2025-08-21T02:53:00Z">
        <w:r w:rsidR="007746E7">
          <w:rPr>
            <w:rFonts w:ascii="Times New Roman" w:hAnsi="Times New Roman" w:cs="Times New Roman" w:hint="eastAsia"/>
            <w:lang w:eastAsia="zh-CN"/>
          </w:rPr>
          <w:t xml:space="preserve"> highlighted </w:t>
        </w:r>
      </w:ins>
      <w:ins w:id="242" w:author="Lu, Junsong" w:date="2025-08-21T10:54:00Z" w16du:dateUtc="2025-08-21T02:54:00Z">
        <w:r w:rsidR="007746E7">
          <w:rPr>
            <w:rFonts w:ascii="Times New Roman" w:hAnsi="Times New Roman" w:cs="Times New Roman" w:hint="eastAsia"/>
            <w:lang w:eastAsia="zh-CN"/>
          </w:rPr>
          <w:t>in</w:t>
        </w:r>
      </w:ins>
      <w:ins w:id="243" w:author="Lu, Junsong" w:date="2025-08-21T10:53:00Z" w16du:dateUtc="2025-08-21T02:53:00Z">
        <w:r w:rsidR="007746E7">
          <w:rPr>
            <w:rFonts w:ascii="Times New Roman" w:hAnsi="Times New Roman" w:cs="Times New Roman" w:hint="eastAsia"/>
            <w:lang w:eastAsia="zh-CN"/>
          </w:rPr>
          <w:t xml:space="preserve"> recent neuroscience </w:t>
        </w:r>
      </w:ins>
      <w:proofErr w:type="spellStart"/>
      <w:ins w:id="244" w:author="Lu, Junsong" w:date="2025-08-21T10:55:00Z" w16du:dateUtc="2025-08-21T02:55:00Z">
        <w:r w:rsidR="007746E7">
          <w:rPr>
            <w:rFonts w:ascii="Times New Roman" w:hAnsi="Times New Roman" w:cs="Times New Roman" w:hint="eastAsia"/>
            <w:lang w:eastAsia="zh-CN"/>
          </w:rPr>
          <w:t>research</w:t>
        </w:r>
      </w:ins>
      <w:r w:rsidR="007746E7">
        <w:rPr>
          <w:rFonts w:ascii="Times New Roman" w:hAnsi="Times New Roman" w:cs="Times New Roman"/>
          <w:lang w:eastAsia="zh-CN"/>
        </w:rPr>
        <w:fldChar w:fldCharType="begin"/>
      </w:r>
      <w:r w:rsidR="007746E7">
        <w:rPr>
          <w:rFonts w:ascii="Times New Roman" w:hAnsi="Times New Roman" w:cs="Times New Roman"/>
          <w:lang w:eastAsia="zh-CN"/>
        </w:rPr>
        <w:instrText xml:space="preserve"> ADDIN ZOTERO_ITEM CSL_CITATION {"citationID":"GuDddOgE","properties":{"formattedCitation":"\\super 92\\uc0\\u8211{}94\\nosupersub{}","plainCitation":"92–94","noteIndex":0},"citationItems":[{"id":647364,"uris":["http://zotero.org/users/6113531/items/XRDVNE7U"],"itemData":{"id":647364,"type":"article-journal","abstract":"It is known that the exact neurons maintaining a given memory (the neural ensemble) change from trial to trial. This raises the question of how the br…","container-title":"NeuroImage","DOI":"10.1016/j.neuroimage.2022.119058","ISSN":"1053-8119","language":"en-US","note":"publisher: Academic Press","page":"119058","source":"www.sciencedirect.com","title":"Beyond dimension reduction: Stable electric fields emerge from and allow representational drift","title-short":"Beyond dimension reduction","volume":"253","author":[{"family":"Pinotsis","given":"Dimitris"},{"family":"Miller","given":"Earl"}],"issued":{"date-parts":[["2022",6,1]]},"citation-key":"PinotsisdimensionreductionStable2022"}},{"id":647362,"uris":["http://zotero.org/users/6113531/items/RTKU68WC"],"itemData":{"id":647362,"type":"article-journal","abstract":"Abstract. It is increasingly clear that memories are distributed across multiple brain areas. Such “engram complexes” are important features of memory form","container-title":"Cerebral Cortex","issue":"7","language":"en","page":"9877-9895","source":"academic.oup.com","title":"In vivo ephaptic coupling allows memory network formation","volume":"33","author":[{"family":"Pinotsis","given":"Dimitris A."},{"family":"Miller","given":"Earl K."}],"issued":{"date-parts":[["2023"]]},"citation-key":"Pinotsisvivoephapticcoupling2023"}},{"id":647365,"uris":["http://zotero.org/users/6113531/items/9KEE8W68"],"itemData":{"id":647365,"type":"article-journal","container-title":"Trends in Cognitive Sciences","DOI":"10.1016/j.tics.2016.09.007","ISSN":"1364-6613, 1879-307X","issue":"12","journalAbbreviation":"Trends in Cognitive Sciences","language":"English","note":"publisher: Elsevier\nPMID: 27743685","page":"916-930","source":"www.cell.com","title":"Oscillatory Dynamics of Prefrontal Cognitive Control","volume":"20","author":[{"family":"Helfrich","given":"Randolph F."},{"family":"Knight","given":"Robert T."}],"issued":{"date-parts":[["2016",12,1]]},"citation-key":"HelfrichOscillatoryDynamicsPrefrontal2016"}}],"schema":"https://github.com/citation-style-language/schema/raw/master/csl-citation.json"} </w:instrText>
      </w:r>
      <w:r w:rsidR="007746E7">
        <w:rPr>
          <w:rFonts w:ascii="Times New Roman" w:hAnsi="Times New Roman" w:cs="Times New Roman"/>
          <w:lang w:eastAsia="zh-CN"/>
        </w:rPr>
        <w:fldChar w:fldCharType="separate"/>
      </w:r>
      <w:r w:rsidR="007746E7" w:rsidRPr="007746E7">
        <w:rPr>
          <w:rFonts w:ascii="Times New Roman" w:hAnsi="Times New Roman" w:cs="Times New Roman"/>
          <w:vertAlign w:val="superscript"/>
        </w:rPr>
        <w:t>92</w:t>
      </w:r>
      <w:proofErr w:type="spellEnd"/>
      <w:r w:rsidR="007746E7" w:rsidRPr="007746E7">
        <w:rPr>
          <w:rFonts w:ascii="Times New Roman" w:hAnsi="Times New Roman" w:cs="Times New Roman"/>
          <w:vertAlign w:val="superscript"/>
        </w:rPr>
        <w:t>–94</w:t>
      </w:r>
      <w:r w:rsidR="007746E7">
        <w:rPr>
          <w:rFonts w:ascii="Times New Roman" w:hAnsi="Times New Roman" w:cs="Times New Roman"/>
          <w:lang w:eastAsia="zh-CN"/>
        </w:rPr>
        <w:fldChar w:fldCharType="end"/>
      </w:r>
      <w:r w:rsidR="003E1D75">
        <w:rPr>
          <w:rFonts w:ascii="Times New Roman" w:hAnsi="Times New Roman" w:cs="Times New Roman"/>
          <w:lang w:eastAsia="zh-CN"/>
        </w:rPr>
        <w:t>.</w:t>
      </w:r>
      <w:r w:rsidR="00DA2B3D" w:rsidRPr="00DA2B3D">
        <w:rPr>
          <w:rFonts w:ascii="Times New Roman" w:hAnsi="Times New Roman" w:cs="Times New Roman"/>
          <w:lang w:eastAsia="zh-CN"/>
        </w:rPr>
        <w:t xml:space="preserve"> </w:t>
      </w:r>
      <w:r w:rsidR="003E1D75">
        <w:rPr>
          <w:rFonts w:ascii="Times New Roman" w:hAnsi="Times New Roman" w:cs="Times New Roman"/>
          <w:lang w:eastAsia="zh-CN"/>
        </w:rPr>
        <w:t>In this implementation,</w:t>
      </w:r>
      <w:r w:rsidR="00DA2B3D" w:rsidRPr="00DA2B3D">
        <w:rPr>
          <w:rFonts w:ascii="Times New Roman" w:hAnsi="Times New Roman" w:cs="Times New Roman"/>
          <w:lang w:eastAsia="zh-CN"/>
        </w:rPr>
        <w:t xml:space="preserve"> </w:t>
      </w:r>
      <w:r w:rsidR="003E1D75">
        <w:rPr>
          <w:rFonts w:ascii="Times New Roman" w:hAnsi="Times New Roman" w:cs="Times New Roman"/>
          <w:lang w:eastAsia="zh-CN"/>
        </w:rPr>
        <w:t>each</w:t>
      </w:r>
      <w:r w:rsidR="003E1D75" w:rsidRPr="00DA2B3D">
        <w:rPr>
          <w:rFonts w:ascii="Times New Roman" w:hAnsi="Times New Roman" w:cs="Times New Roman"/>
          <w:lang w:eastAsia="zh-CN"/>
        </w:rPr>
        <w:t xml:space="preserve"> </w:t>
      </w:r>
      <w:r w:rsidR="00DA2B3D" w:rsidRPr="00DA2B3D">
        <w:rPr>
          <w:rFonts w:ascii="Times New Roman" w:hAnsi="Times New Roman" w:cs="Times New Roman"/>
          <w:lang w:eastAsia="zh-CN"/>
        </w:rPr>
        <w:t>node</w:t>
      </w:r>
      <w:r w:rsidR="003E1D75">
        <w:rPr>
          <w:rFonts w:ascii="Times New Roman" w:hAnsi="Times New Roman" w:cs="Times New Roman"/>
          <w:lang w:eastAsia="zh-CN"/>
        </w:rPr>
        <w:t xml:space="preserve"> </w:t>
      </w:r>
      <w:r w:rsidR="003E1D75" w:rsidRPr="00844D26">
        <w:rPr>
          <w:rFonts w:ascii="Times New Roman" w:hAnsi="Times New Roman" w:cs="Times New Roman"/>
          <w:lang w:eastAsia="zh-CN"/>
        </w:rPr>
        <w:t>(</w:t>
      </w:r>
      <w:r w:rsidR="003E1D75">
        <w:rPr>
          <w:rFonts w:ascii="Times New Roman" w:hAnsi="Times New Roman" w:cs="Times New Roman"/>
          <w:lang w:eastAsia="zh-CN"/>
        </w:rPr>
        <w:t>i.e., each social inference)</w:t>
      </w:r>
      <w:r w:rsidR="00DA2B3D" w:rsidRPr="00DA2B3D">
        <w:rPr>
          <w:rFonts w:ascii="Times New Roman" w:hAnsi="Times New Roman" w:cs="Times New Roman"/>
          <w:lang w:eastAsia="zh-CN"/>
        </w:rPr>
        <w:t xml:space="preserve"> </w:t>
      </w:r>
      <w:r w:rsidR="003E1D75">
        <w:rPr>
          <w:rFonts w:ascii="Times New Roman" w:hAnsi="Times New Roman" w:cs="Times New Roman"/>
          <w:lang w:eastAsia="zh-CN"/>
        </w:rPr>
        <w:t>corresponds to a</w:t>
      </w:r>
      <w:r w:rsidR="00DA2B3D" w:rsidRPr="00DA2B3D">
        <w:rPr>
          <w:rFonts w:ascii="Times New Roman" w:hAnsi="Times New Roman" w:cs="Times New Roman"/>
          <w:lang w:eastAsia="zh-CN"/>
        </w:rPr>
        <w:t xml:space="preserve"> connectivity pattern </w:t>
      </w:r>
      <w:r w:rsidR="00E25017">
        <w:rPr>
          <w:rFonts w:ascii="Times New Roman" w:hAnsi="Times New Roman" w:cs="Times New Roman"/>
          <w:lang w:eastAsia="zh-CN"/>
        </w:rPr>
        <w:t xml:space="preserve">across many </w:t>
      </w:r>
      <w:r w:rsidR="00DA2B3D" w:rsidRPr="00DA2B3D">
        <w:rPr>
          <w:rFonts w:ascii="Times New Roman" w:hAnsi="Times New Roman" w:cs="Times New Roman"/>
          <w:lang w:eastAsia="zh-CN"/>
        </w:rPr>
        <w:t>neurons and their collective activation states.</w:t>
      </w:r>
      <w:r w:rsidR="0067178B">
        <w:rPr>
          <w:rFonts w:ascii="Times New Roman" w:hAnsi="Times New Roman" w:cs="Times New Roman"/>
          <w:lang w:eastAsia="zh-CN"/>
        </w:rPr>
        <w:t xml:space="preserve"> This is consistent with a recent theory proposing that social inferences </w:t>
      </w:r>
      <w:r w:rsidR="00DA2B3D" w:rsidRPr="00DA2B3D">
        <w:rPr>
          <w:rFonts w:ascii="Times New Roman" w:hAnsi="Times New Roman" w:cs="Times New Roman"/>
          <w:lang w:eastAsia="zh-CN"/>
        </w:rPr>
        <w:t xml:space="preserve">emerge as equilibrium states </w:t>
      </w:r>
      <w:r w:rsidR="00E25017">
        <w:rPr>
          <w:rFonts w:ascii="Times New Roman" w:hAnsi="Times New Roman" w:cs="Times New Roman"/>
          <w:lang w:eastAsia="zh-CN"/>
        </w:rPr>
        <w:t>reached through</w:t>
      </w:r>
      <w:r w:rsidR="00DA2B3D" w:rsidRPr="00DA2B3D">
        <w:rPr>
          <w:rFonts w:ascii="Times New Roman" w:hAnsi="Times New Roman" w:cs="Times New Roman"/>
          <w:lang w:eastAsia="zh-CN"/>
        </w:rPr>
        <w:t xml:space="preserve"> recurrent processing</w:t>
      </w:r>
      <w:r w:rsidR="00E25017">
        <w:rPr>
          <w:rFonts w:ascii="Times New Roman" w:hAnsi="Times New Roman" w:cs="Times New Roman"/>
          <w:lang w:eastAsia="zh-CN"/>
        </w:rPr>
        <w:t xml:space="preserve"> among thousands of neurons in parallel </w:t>
      </w:r>
      <w:proofErr w:type="spellStart"/>
      <w:r w:rsidR="00E25017">
        <w:rPr>
          <w:rFonts w:ascii="Times New Roman" w:hAnsi="Times New Roman" w:cs="Times New Roman"/>
          <w:lang w:eastAsia="zh-CN"/>
        </w:rPr>
        <w:t>processing</w:t>
      </w:r>
      <w:r w:rsidR="0067178B">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{"citationID":"Px7x7NX2","properties":{"formattedCitation":"\\super 19\\nosupersub{}","plainCitation":"19","noteIndex":0},"citationItems":[{"id":627085,"uris":["http://zotero.org/users/6113531/items/LWUDTKG6"],"itemData":{"id":627085,"type":"article-journal","container-title":"Trends in Cognitive Sciences","DOI":"10.1016/j.tics.2025.04.011","ISSN":"13646613","journalAbbreviation":"Trends in Cognitive Sciences","language":"en","page":"S136466132500110X","source":"DOI.org (Crossref)","title":"A high-dimensional model of social impressions","author":[{"family":"Freeman","given":"Jonathan B."},{"family":"Lin","given":"Chujun"}],"issued":{"date-parts":[["2025",5]]},"citation-key":"Freemanhighdimensionalmodelsocial2025"}}],"schema":"https://github.com/citation-style-language/schema/raw/master/csl-citation.json"} </w:instrText>
      </w:r>
      <w:r w:rsidR="0067178B">
        <w:rPr>
          <w:rFonts w:ascii="Times New Roman" w:hAnsi="Times New Roman" w:cs="Times New Roman"/>
          <w:lang w:eastAsia="zh-CN"/>
        </w:rPr>
        <w:fldChar w:fldCharType="separate"/>
      </w:r>
      <w:r w:rsidR="0067178B" w:rsidRPr="00F675E0">
        <w:rPr>
          <w:rFonts w:ascii="Times New Roman" w:hAnsi="Times New Roman" w:cs="Times New Roman"/>
          <w:vertAlign w:val="superscript"/>
        </w:rPr>
        <w:t>19</w:t>
      </w:r>
      <w:proofErr w:type="spellEnd"/>
      <w:r w:rsidR="0067178B">
        <w:rPr>
          <w:rFonts w:ascii="Times New Roman" w:hAnsi="Times New Roman" w:cs="Times New Roman"/>
          <w:lang w:eastAsia="zh-CN"/>
        </w:rPr>
        <w:fldChar w:fldCharType="end"/>
      </w:r>
      <w:r w:rsidR="00DA2B3D" w:rsidRPr="00DA2B3D">
        <w:rPr>
          <w:rFonts w:ascii="Times New Roman" w:hAnsi="Times New Roman" w:cs="Times New Roman"/>
          <w:lang w:eastAsia="zh-CN"/>
        </w:rPr>
        <w:t xml:space="preserve">. </w:t>
      </w:r>
      <w:r w:rsidR="0067178B">
        <w:rPr>
          <w:rFonts w:ascii="Times New Roman" w:hAnsi="Times New Roman" w:cs="Times New Roman"/>
          <w:lang w:eastAsia="zh-CN"/>
        </w:rPr>
        <w:t>This implementation is also supported by empirical n</w:t>
      </w:r>
      <w:r w:rsidR="00DA2B3D" w:rsidRPr="00DA2B3D">
        <w:rPr>
          <w:rFonts w:ascii="Times New Roman" w:hAnsi="Times New Roman" w:cs="Times New Roman"/>
          <w:lang w:eastAsia="zh-CN"/>
        </w:rPr>
        <w:t>euroimaging studies</w:t>
      </w:r>
      <w:r w:rsidR="0067178B">
        <w:rPr>
          <w:rFonts w:ascii="Times New Roman" w:hAnsi="Times New Roman" w:cs="Times New Roman"/>
          <w:lang w:eastAsia="zh-CN"/>
        </w:rPr>
        <w:t>, which show</w:t>
      </w:r>
      <w:r w:rsidR="00DA2B3D" w:rsidRPr="00DA2B3D">
        <w:rPr>
          <w:rFonts w:ascii="Times New Roman" w:hAnsi="Times New Roman" w:cs="Times New Roman"/>
          <w:lang w:eastAsia="zh-CN"/>
        </w:rPr>
        <w:t xml:space="preserve"> that the medial prefrontal cortex represents both warmth</w:t>
      </w:r>
      <w:r w:rsidR="0067178B">
        <w:rPr>
          <w:rFonts w:ascii="Times New Roman" w:hAnsi="Times New Roman" w:cs="Times New Roman"/>
          <w:lang w:eastAsia="zh-CN"/>
        </w:rPr>
        <w:t xml:space="preserve"> inferences</w:t>
      </w:r>
      <w:r w:rsidR="00DA2B3D" w:rsidRPr="00DA2B3D">
        <w:rPr>
          <w:rFonts w:ascii="Times New Roman" w:hAnsi="Times New Roman" w:cs="Times New Roman"/>
          <w:lang w:eastAsia="zh-CN"/>
        </w:rPr>
        <w:t xml:space="preserve"> and competence </w:t>
      </w:r>
      <w:commentRangeStart w:id="245"/>
      <w:proofErr w:type="spellStart"/>
      <w:r w:rsidR="0067178B">
        <w:rPr>
          <w:rFonts w:ascii="Times New Roman" w:hAnsi="Times New Roman" w:cs="Times New Roman"/>
          <w:lang w:eastAsia="zh-CN"/>
        </w:rPr>
        <w:t>inferences</w:t>
      </w:r>
      <w:commentRangeEnd w:id="245"/>
      <w:r w:rsidR="0067178B">
        <w:rPr>
          <w:rStyle w:val="af3"/>
        </w:rPr>
        <w:commentReference w:id="245"/>
      </w:r>
      <w:r w:rsidR="00B54A8E">
        <w:rPr>
          <w:rFonts w:ascii="Times New Roman" w:hAnsi="Times New Roman" w:cs="Times New Roman"/>
          <w:lang w:eastAsia="zh-CN"/>
        </w:rPr>
        <w:fldChar w:fldCharType="begin"/>
      </w:r>
      <w:r w:rsidR="007746E7">
        <w:rPr>
          <w:rFonts w:ascii="Times New Roman" w:hAnsi="Times New Roman" w:cs="Times New Roman"/>
          <w:lang w:eastAsia="zh-CN"/>
        </w:rPr>
        <w:instrText xml:space="preserve"> ADDIN ZOTERO_ITEM CSL_CITATION {"citationID":"IsqxO1Hr","properties":{"formattedCitation":"\\super 95\\nosupersub{}","plainCitation":"95","noteIndex":0},"citationItems":[{"id":636989,"uris":["http://zotero.org/users/6113531/items/XN8CFC75"],"itemData":{"id":636989,"type":"article-journal","abstract":"This study investigates to what extent social and competence traits are represented in a similar or different neural trait code. To localize these trait codes, we used functional magnetic resonance imaging repetition suppression, which is a rapid reduction of neuronal responses upon repeated presentation of the same implied trait. Participants had to infer an agent’s trait from brief traitimplying behavioral descriptions. In each trial, the critical target sentence was preceded by a prime sentence that implied the same trait or a different competence-related trait which was also opposite in valence. The results revealed robust repetition suppression from prime to target in the ventral medial prefrontal cortex (mPFC) given a similar (social) as well as a dissimilar (competence) prime. The suppression given a similar prime confirms earlier research demonstrating that a trait code is represented in the ventral mPFC. The suppression given a dissimilar prime is interpreted as indicating that participants categorize a combination of competence and social information into novel subcategories, reflecting nice (but incompetent) or nerdy (but socially awkward) traits. A multi-voxel pattern analysis broadly confirmed these results, and pinpointed the inferior parietal cortex, cerebellum, temporo-parietal junction and mPFC as areas that differentiate between social and competence traits.","container-title":"Social Neuroscience","DOI":"10.1080/17470919.2015.1120239","ISSN":"1747-0919, 1747-0927","issue":"6","language":"en","note":"publisher: Informa UK Limited","page":"567-578","source":"Crossref","title":"Nice or nerdy? The neural representation of social and competence traits","title-short":"Nice or nerdy?","volume":"11","author":[{"family":"Van Overwalle","given":"Frank"},{"family":"Ma","given":"Ning"},{"family":"Baetens","given":"Kris"}],"issued":{"date-parts":[["2016",11]]},"citation-key":"VanOverwalleNicenerdyneural2016"}}],"schema":"https://github.com/citation-style-language/schema/raw/master/csl-citation.json"} </w:instrText>
      </w:r>
      <w:r w:rsidR="00B54A8E">
        <w:rPr>
          <w:rFonts w:ascii="Times New Roman" w:hAnsi="Times New Roman" w:cs="Times New Roman"/>
          <w:lang w:eastAsia="zh-CN"/>
        </w:rPr>
        <w:fldChar w:fldCharType="separate"/>
      </w:r>
      <w:r w:rsidR="007746E7" w:rsidRPr="007746E7">
        <w:rPr>
          <w:rFonts w:ascii="Times New Roman" w:hAnsi="Times New Roman" w:cs="Times New Roman"/>
          <w:vertAlign w:val="superscript"/>
        </w:rPr>
        <w:t>95</w:t>
      </w:r>
      <w:proofErr w:type="spellEnd"/>
      <w:r w:rsidR="00B54A8E">
        <w:rPr>
          <w:rFonts w:ascii="Times New Roman" w:hAnsi="Times New Roman" w:cs="Times New Roman"/>
          <w:lang w:eastAsia="zh-CN"/>
        </w:rPr>
        <w:fldChar w:fldCharType="end"/>
      </w:r>
      <w:r w:rsidR="0067178B">
        <w:rPr>
          <w:rFonts w:ascii="Times New Roman" w:hAnsi="Times New Roman" w:cs="Times New Roman"/>
          <w:lang w:eastAsia="zh-CN"/>
        </w:rPr>
        <w:t>. This</w:t>
      </w:r>
      <w:r w:rsidR="00DA2B3D" w:rsidRPr="00DA2B3D">
        <w:rPr>
          <w:rFonts w:ascii="Times New Roman" w:hAnsi="Times New Roman" w:cs="Times New Roman"/>
          <w:lang w:eastAsia="zh-CN"/>
        </w:rPr>
        <w:t xml:space="preserve"> suggest</w:t>
      </w:r>
      <w:r w:rsidR="0067178B">
        <w:rPr>
          <w:rFonts w:ascii="Times New Roman" w:hAnsi="Times New Roman" w:cs="Times New Roman"/>
          <w:lang w:eastAsia="zh-CN"/>
        </w:rPr>
        <w:t>s</w:t>
      </w:r>
      <w:r w:rsidR="00DA2B3D" w:rsidRPr="00DA2B3D">
        <w:rPr>
          <w:rFonts w:ascii="Times New Roman" w:hAnsi="Times New Roman" w:cs="Times New Roman"/>
          <w:lang w:eastAsia="zh-CN"/>
        </w:rPr>
        <w:t xml:space="preserve"> that </w:t>
      </w:r>
      <w:r w:rsidR="00E25017">
        <w:rPr>
          <w:rFonts w:ascii="Times New Roman" w:hAnsi="Times New Roman" w:cs="Times New Roman"/>
          <w:lang w:eastAsia="zh-CN"/>
        </w:rPr>
        <w:t>the same</w:t>
      </w:r>
      <w:r w:rsidR="00DA2B3D" w:rsidRPr="00DA2B3D">
        <w:rPr>
          <w:rFonts w:ascii="Times New Roman" w:hAnsi="Times New Roman" w:cs="Times New Roman"/>
          <w:lang w:eastAsia="zh-CN"/>
        </w:rPr>
        <w:t xml:space="preserve"> neural ensembles</w:t>
      </w:r>
      <w:r w:rsidR="00E25017">
        <w:rPr>
          <w:rFonts w:ascii="Times New Roman" w:hAnsi="Times New Roman" w:cs="Times New Roman"/>
          <w:lang w:eastAsia="zh-CN"/>
        </w:rPr>
        <w:t xml:space="preserve"> can encode different social inferences</w:t>
      </w:r>
      <w:r w:rsidR="00DA2B3D" w:rsidRPr="00DA2B3D">
        <w:rPr>
          <w:rFonts w:ascii="Times New Roman" w:hAnsi="Times New Roman" w:cs="Times New Roman"/>
          <w:lang w:eastAsia="zh-CN"/>
        </w:rPr>
        <w:t xml:space="preserve"> </w:t>
      </w:r>
      <w:r w:rsidR="00E25017">
        <w:rPr>
          <w:rFonts w:ascii="Times New Roman" w:hAnsi="Times New Roman" w:cs="Times New Roman"/>
          <w:lang w:eastAsia="zh-CN"/>
        </w:rPr>
        <w:t>via distinct</w:t>
      </w:r>
      <w:r w:rsidR="00DA2B3D" w:rsidRPr="00DA2B3D">
        <w:rPr>
          <w:rFonts w:ascii="Times New Roman" w:hAnsi="Times New Roman" w:cs="Times New Roman"/>
          <w:lang w:eastAsia="zh-CN"/>
        </w:rPr>
        <w:t xml:space="preserve"> activation patterns.</w:t>
      </w:r>
      <w:r w:rsidR="004F368B">
        <w:rPr>
          <w:rFonts w:ascii="Times New Roman" w:hAnsi="Times New Roman" w:cs="Times New Roman"/>
          <w:lang w:eastAsia="zh-CN"/>
        </w:rPr>
        <w:t xml:space="preserve"> </w:t>
      </w:r>
    </w:p>
    <w:p w14:paraId="0134325F" w14:textId="29E13F45" w:rsidR="00EE13BB" w:rsidRDefault="00F90BFD" w:rsidP="0067178B">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D</w:t>
      </w:r>
      <w:r w:rsidR="004F368B">
        <w:rPr>
          <w:rFonts w:ascii="Times New Roman" w:hAnsi="Times New Roman" w:cs="Times New Roman"/>
          <w:lang w:eastAsia="zh-CN"/>
        </w:rPr>
        <w:t xml:space="preserve">istributed representation is not only </w:t>
      </w:r>
      <w:proofErr w:type="spellStart"/>
      <w:r w:rsidR="004F368B">
        <w:rPr>
          <w:rFonts w:ascii="Times New Roman" w:hAnsi="Times New Roman" w:cs="Times New Roman"/>
          <w:lang w:eastAsia="zh-CN"/>
        </w:rPr>
        <w:t>neurally</w:t>
      </w:r>
      <w:proofErr w:type="spellEnd"/>
      <w:r w:rsidR="004F368B">
        <w:rPr>
          <w:rFonts w:ascii="Times New Roman" w:hAnsi="Times New Roman" w:cs="Times New Roman"/>
          <w:lang w:eastAsia="zh-CN"/>
        </w:rPr>
        <w:t xml:space="preserve"> plausible but can also accommodate the scale-free properties </w:t>
      </w:r>
      <w:r w:rsidR="00E25017">
        <w:rPr>
          <w:rFonts w:ascii="Times New Roman" w:hAnsi="Times New Roman" w:cs="Times New Roman"/>
          <w:lang w:eastAsia="zh-CN"/>
        </w:rPr>
        <w:t>observed in</w:t>
      </w:r>
      <w:r w:rsidR="004F368B">
        <w:rPr>
          <w:rFonts w:ascii="Times New Roman" w:hAnsi="Times New Roman" w:cs="Times New Roman"/>
          <w:lang w:eastAsia="zh-CN"/>
        </w:rPr>
        <w:t xml:space="preserve"> higher-level mental representations</w:t>
      </w:r>
      <w:r w:rsidR="00E25017">
        <w:rPr>
          <w:rFonts w:ascii="Times New Roman" w:hAnsi="Times New Roman" w:cs="Times New Roman"/>
          <w:lang w:eastAsia="zh-CN"/>
        </w:rPr>
        <w:t xml:space="preserve"> such as semantic concepts</w:t>
      </w:r>
      <w:r w:rsidR="000A06AC">
        <w:rPr>
          <w:rFonts w:ascii="Times New Roman" w:hAnsi="Times New Roman" w:cs="Times New Roman"/>
          <w:lang w:eastAsia="zh-CN"/>
        </w:rPr>
        <w:t xml:space="preserve"> and likely </w:t>
      </w:r>
      <w:r w:rsidR="00E25017">
        <w:rPr>
          <w:rFonts w:ascii="Times New Roman" w:hAnsi="Times New Roman" w:cs="Times New Roman"/>
          <w:lang w:eastAsia="zh-CN"/>
        </w:rPr>
        <w:t>social inferences.</w:t>
      </w:r>
      <w:r w:rsidR="00EE13BB">
        <w:rPr>
          <w:rFonts w:ascii="Times New Roman" w:hAnsi="Times New Roman" w:cs="Times New Roman"/>
          <w:lang w:eastAsia="zh-CN"/>
        </w:rPr>
        <w:t xml:space="preserve"> </w:t>
      </w:r>
      <w:r w:rsidR="00D86FDD">
        <w:rPr>
          <w:rFonts w:ascii="Times New Roman" w:hAnsi="Times New Roman" w:cs="Times New Roman"/>
          <w:lang w:eastAsia="zh-CN"/>
        </w:rPr>
        <w:t>This implementation only</w:t>
      </w:r>
      <w:r w:rsidR="00EE13BB">
        <w:rPr>
          <w:rFonts w:ascii="Times New Roman" w:hAnsi="Times New Roman" w:cs="Times New Roman"/>
          <w:lang w:eastAsia="zh-CN"/>
        </w:rPr>
        <w:t xml:space="preserve"> requires that neuron-population</w:t>
      </w:r>
      <w:r w:rsidR="00D86FDD">
        <w:rPr>
          <w:rFonts w:ascii="Times New Roman" w:hAnsi="Times New Roman" w:cs="Times New Roman"/>
          <w:lang w:eastAsia="zh-CN"/>
        </w:rPr>
        <w:t>-level</w:t>
      </w:r>
      <w:r w:rsidR="00EE13BB">
        <w:rPr>
          <w:rFonts w:ascii="Times New Roman" w:hAnsi="Times New Roman" w:cs="Times New Roman"/>
          <w:lang w:eastAsia="zh-CN"/>
        </w:rPr>
        <w:t xml:space="preserve"> activation patterns differ among one another in how strongly or frequently they are connected to other neuron-population</w:t>
      </w:r>
      <w:r w:rsidR="00D86FDD">
        <w:rPr>
          <w:rFonts w:ascii="Times New Roman" w:hAnsi="Times New Roman" w:cs="Times New Roman"/>
          <w:lang w:eastAsia="zh-CN"/>
        </w:rPr>
        <w:t>-level</w:t>
      </w:r>
      <w:r w:rsidR="00EE13BB">
        <w:rPr>
          <w:rFonts w:ascii="Times New Roman" w:hAnsi="Times New Roman" w:cs="Times New Roman"/>
          <w:lang w:eastAsia="zh-CN"/>
        </w:rPr>
        <w:t xml:space="preserve"> activation patterns.</w:t>
      </w:r>
      <w:ins w:id="246" w:author="Lu, Junsong" w:date="2025-08-21T11:01:00Z" w16du:dateUtc="2025-08-21T03:01:00Z">
        <w:r w:rsidR="007746E7" w:rsidRPr="007746E7">
          <w:t xml:space="preserve"> </w:t>
        </w:r>
      </w:ins>
      <w:ins w:id="247" w:author="Lu, Junsong" w:date="2025-08-21T11:01:00Z">
        <w:r w:rsidR="007746E7" w:rsidRPr="007746E7">
          <w:rPr>
            <w:rFonts w:ascii="Times New Roman" w:hAnsi="Times New Roman" w:cs="Times New Roman"/>
            <w:lang w:eastAsia="zh-CN"/>
          </w:rPr>
          <w:t xml:space="preserve">At the same time, individual neurons maintain biologically realistic connectivity. </w:t>
        </w:r>
      </w:ins>
      <w:ins w:id="248" w:author="Lu, Junsong" w:date="2025-08-21T11:01:00Z" w16du:dateUtc="2025-08-21T03:01:00Z">
        <w:r w:rsidR="007746E7">
          <w:rPr>
            <w:rFonts w:ascii="Times New Roman" w:hAnsi="Times New Roman" w:cs="Times New Roman" w:hint="eastAsia"/>
            <w:lang w:eastAsia="zh-CN"/>
          </w:rPr>
          <w:t>Ov</w:t>
        </w:r>
      </w:ins>
      <w:ins w:id="249" w:author="Lu, Junsong" w:date="2025-08-21T11:02:00Z" w16du:dateUtc="2025-08-21T03:02:00Z">
        <w:r w:rsidR="007746E7">
          <w:rPr>
            <w:rFonts w:ascii="Times New Roman" w:hAnsi="Times New Roman" w:cs="Times New Roman" w:hint="eastAsia"/>
            <w:lang w:eastAsia="zh-CN"/>
          </w:rPr>
          <w:t>erall, t</w:t>
        </w:r>
      </w:ins>
      <w:ins w:id="250" w:author="Lu, Junsong" w:date="2025-08-21T11:01:00Z">
        <w:r w:rsidR="007746E7" w:rsidRPr="007746E7">
          <w:rPr>
            <w:rFonts w:ascii="Times New Roman" w:hAnsi="Times New Roman" w:cs="Times New Roman"/>
            <w:lang w:eastAsia="zh-CN"/>
          </w:rPr>
          <w:t>hese features make distributed representation both consistent with neural constraints and compatible with a small-world organization of social inferences.</w:t>
        </w:r>
      </w:ins>
      <w:del w:id="251" w:author="Lu, Junsong" w:date="2025-08-21T11:01:00Z" w16du:dateUtc="2025-08-21T03:01:00Z">
        <w:r w:rsidR="00EE13BB" w:rsidDel="007746E7">
          <w:rPr>
            <w:rFonts w:ascii="Times New Roman" w:hAnsi="Times New Roman" w:cs="Times New Roman"/>
            <w:lang w:eastAsia="zh-CN"/>
          </w:rPr>
          <w:delText xml:space="preserve"> This allows for the emergence of highly connected hubs at </w:delText>
        </w:r>
      </w:del>
      <w:del w:id="252" w:author="Lu, Junsong" w:date="2025-08-21T10:57:00Z" w16du:dateUtc="2025-08-21T02:57:00Z">
        <w:r w:rsidR="00723E9D" w:rsidDel="007746E7">
          <w:rPr>
            <w:rFonts w:ascii="Times New Roman" w:hAnsi="Times New Roman" w:cs="Times New Roman"/>
            <w:lang w:eastAsia="zh-CN"/>
          </w:rPr>
          <w:delText>the</w:delText>
        </w:r>
      </w:del>
      <w:del w:id="253" w:author="Lu, Junsong" w:date="2025-08-21T11:01:00Z" w16du:dateUtc="2025-08-21T03:01:00Z">
        <w:r w:rsidR="00EE13BB" w:rsidDel="007746E7">
          <w:rPr>
            <w:rFonts w:ascii="Times New Roman" w:hAnsi="Times New Roman" w:cs="Times New Roman"/>
            <w:lang w:eastAsia="zh-CN"/>
          </w:rPr>
          <w:delText xml:space="preserve"> higher</w:delText>
        </w:r>
        <w:r w:rsidR="00723E9D" w:rsidDel="007746E7">
          <w:rPr>
            <w:rFonts w:ascii="Times New Roman" w:hAnsi="Times New Roman" w:cs="Times New Roman"/>
            <w:lang w:eastAsia="zh-CN"/>
          </w:rPr>
          <w:delText xml:space="preserve"> </w:delText>
        </w:r>
        <w:r w:rsidR="00EE13BB" w:rsidDel="007746E7">
          <w:rPr>
            <w:rFonts w:ascii="Times New Roman" w:hAnsi="Times New Roman" w:cs="Times New Roman"/>
            <w:lang w:eastAsia="zh-CN"/>
          </w:rPr>
          <w:delText>mental representation</w:delText>
        </w:r>
        <w:r w:rsidR="00723E9D" w:rsidDel="007746E7">
          <w:rPr>
            <w:rFonts w:ascii="Times New Roman" w:hAnsi="Times New Roman" w:cs="Times New Roman"/>
            <w:lang w:eastAsia="zh-CN"/>
          </w:rPr>
          <w:delText xml:space="preserve"> level</w:delText>
        </w:r>
        <w:r w:rsidR="00EE13BB" w:rsidDel="007746E7">
          <w:rPr>
            <w:rFonts w:ascii="Times New Roman" w:hAnsi="Times New Roman" w:cs="Times New Roman"/>
            <w:lang w:eastAsia="zh-CN"/>
          </w:rPr>
          <w:delText xml:space="preserve"> while keeping individual neurons’ connectivity within biological limits. </w:delText>
        </w:r>
        <w:r w:rsidR="00EE13BB" w:rsidRPr="00EE13BB" w:rsidDel="007746E7">
          <w:rPr>
            <w:rFonts w:ascii="Times New Roman" w:hAnsi="Times New Roman" w:cs="Times New Roman"/>
            <w:lang w:eastAsia="zh-CN"/>
          </w:rPr>
          <w:delText>This propert</w:delText>
        </w:r>
        <w:r w:rsidR="00723E9D" w:rsidDel="007746E7">
          <w:rPr>
            <w:rFonts w:ascii="Times New Roman" w:hAnsi="Times New Roman" w:cs="Times New Roman"/>
            <w:lang w:eastAsia="zh-CN"/>
          </w:rPr>
          <w:delText xml:space="preserve">y </w:delText>
        </w:r>
        <w:r w:rsidR="00EE13BB" w:rsidRPr="00EE13BB" w:rsidDel="007746E7">
          <w:rPr>
            <w:rFonts w:ascii="Times New Roman" w:hAnsi="Times New Roman" w:cs="Times New Roman"/>
            <w:lang w:eastAsia="zh-CN"/>
          </w:rPr>
          <w:delText>makes distributed representation both neurally plausible and compatible with a small-world organization of mental representations of social inferences.</w:delText>
        </w:r>
        <w:r w:rsidR="004F368B" w:rsidDel="007746E7">
          <w:rPr>
            <w:rFonts w:ascii="Times New Roman" w:hAnsi="Times New Roman" w:cs="Times New Roman"/>
            <w:lang w:eastAsia="zh-CN"/>
          </w:rPr>
          <w:delText xml:space="preserve"> </w:delText>
        </w:r>
      </w:del>
    </w:p>
    <w:p w14:paraId="0CE256BF" w14:textId="1D02C266" w:rsidR="004D7F97" w:rsidRPr="004D7F97" w:rsidRDefault="006C7849" w:rsidP="004D7F97">
      <w:pPr>
        <w:pStyle w:val="3"/>
        <w:spacing w:beforeLines="50" w:before="156" w:afterLines="50" w:after="156"/>
        <w:rPr>
          <w:rFonts w:ascii="Times New Roman" w:hAnsi="Times New Roman" w:cs="Times New Roman"/>
          <w:b/>
          <w:bCs/>
          <w:i/>
          <w:iCs/>
          <w:color w:val="000000" w:themeColor="text1"/>
          <w:sz w:val="24"/>
          <w:szCs w:val="24"/>
          <w:lang w:eastAsia="zh-CN"/>
        </w:rPr>
      </w:pPr>
      <w:r w:rsidRPr="006C7849">
        <w:rPr>
          <w:rFonts w:ascii="Times New Roman" w:hAnsi="Times New Roman" w:cs="Times New Roman"/>
          <w:b/>
          <w:bCs/>
          <w:i/>
          <w:iCs/>
          <w:color w:val="000000" w:themeColor="text1"/>
          <w:sz w:val="24"/>
          <w:szCs w:val="24"/>
          <w:lang w:eastAsia="zh-CN"/>
        </w:rPr>
        <w:t xml:space="preserve">Developmental </w:t>
      </w:r>
      <w:r w:rsidR="00600AED">
        <w:rPr>
          <w:rFonts w:ascii="Times New Roman" w:hAnsi="Times New Roman" w:cs="Times New Roman"/>
          <w:b/>
          <w:bCs/>
          <w:i/>
          <w:iCs/>
          <w:color w:val="000000" w:themeColor="text1"/>
          <w:sz w:val="24"/>
          <w:szCs w:val="24"/>
          <w:lang w:eastAsia="zh-CN"/>
        </w:rPr>
        <w:t>Plausibility</w:t>
      </w:r>
      <w:r w:rsidR="003C47C7">
        <w:rPr>
          <w:rFonts w:ascii="Times New Roman" w:hAnsi="Times New Roman" w:cs="Times New Roman"/>
          <w:b/>
          <w:bCs/>
          <w:i/>
          <w:iCs/>
          <w:color w:val="000000" w:themeColor="text1"/>
          <w:sz w:val="24"/>
          <w:szCs w:val="24"/>
          <w:lang w:eastAsia="zh-CN"/>
        </w:rPr>
        <w:t>: Evidence for Growth and Preferential Attachment</w:t>
      </w:r>
      <w:commentRangeStart w:id="254"/>
      <w:commentRangeStart w:id="255"/>
      <w:r w:rsidR="004D7F97" w:rsidRPr="004D7F97">
        <w:rPr>
          <w:rFonts w:ascii="Times New Roman" w:hAnsi="Times New Roman" w:cs="Times New Roman"/>
          <w:i/>
          <w:iCs/>
          <w:lang w:eastAsia="zh-CN"/>
        </w:rPr>
        <w:t xml:space="preserve"> </w:t>
      </w:r>
      <w:commentRangeEnd w:id="254"/>
      <w:r w:rsidR="001E7D2A">
        <w:rPr>
          <w:rStyle w:val="af3"/>
          <w:rFonts w:asciiTheme="minorHAnsi" w:eastAsiaTheme="minorEastAsia" w:hAnsiTheme="minorHAnsi" w:cstheme="minorBidi"/>
          <w:color w:val="auto"/>
        </w:rPr>
        <w:commentReference w:id="254"/>
      </w:r>
      <w:commentRangeEnd w:id="255"/>
      <w:r w:rsidR="0011609D">
        <w:rPr>
          <w:rStyle w:val="af3"/>
          <w:rFonts w:asciiTheme="minorHAnsi" w:eastAsiaTheme="minorEastAsia" w:hAnsiTheme="minorHAnsi" w:cstheme="minorBidi"/>
          <w:color w:val="auto"/>
        </w:rPr>
        <w:commentReference w:id="255"/>
      </w:r>
    </w:p>
    <w:p w14:paraId="0E349199" w14:textId="70FF27D6" w:rsidR="00472992" w:rsidRDefault="00844D26" w:rsidP="00472992">
      <w:pPr>
        <w:spacing w:beforeLines="50" w:before="156" w:afterLines="50" w:after="156"/>
        <w:ind w:firstLine="420"/>
        <w:rPr>
          <w:rFonts w:ascii="Times New Roman" w:hAnsi="Times New Roman" w:cs="Times New Roman"/>
          <w:lang w:eastAsia="zh-CN"/>
        </w:rPr>
      </w:pPr>
      <w:r w:rsidRPr="00844D26">
        <w:rPr>
          <w:rFonts w:ascii="Times New Roman" w:hAnsi="Times New Roman" w:cs="Times New Roman"/>
          <w:lang w:eastAsia="zh-CN"/>
        </w:rPr>
        <w:t xml:space="preserve">From a developmental perspective, both theoretical </w:t>
      </w:r>
      <w:r w:rsidR="0079244F">
        <w:rPr>
          <w:rFonts w:ascii="Times New Roman" w:hAnsi="Times New Roman" w:cs="Times New Roman"/>
          <w:lang w:eastAsia="zh-CN"/>
        </w:rPr>
        <w:t xml:space="preserve">considerations </w:t>
      </w:r>
      <w:r w:rsidRPr="00844D26">
        <w:rPr>
          <w:rFonts w:ascii="Times New Roman" w:hAnsi="Times New Roman" w:cs="Times New Roman"/>
          <w:lang w:eastAsia="zh-CN"/>
        </w:rPr>
        <w:t xml:space="preserve">and empirical evidence </w:t>
      </w:r>
      <w:r w:rsidR="0079244F">
        <w:rPr>
          <w:rFonts w:ascii="Times New Roman" w:hAnsi="Times New Roman" w:cs="Times New Roman"/>
          <w:lang w:eastAsia="zh-CN"/>
        </w:rPr>
        <w:t xml:space="preserve">point to </w:t>
      </w:r>
      <w:ins w:id="256" w:author="Lu, Junsong" w:date="2025-08-21T11:35:00Z" w16du:dateUtc="2025-08-21T03:35:00Z">
        <w:r w:rsidR="005E1AE8">
          <w:rPr>
            <w:rFonts w:ascii="Times New Roman" w:hAnsi="Times New Roman" w:cs="Times New Roman" w:hint="eastAsia"/>
            <w:lang w:eastAsia="zh-CN"/>
          </w:rPr>
          <w:t xml:space="preserve">a </w:t>
        </w:r>
      </w:ins>
      <w:del w:id="257" w:author="Lu, Junsong" w:date="2025-08-21T11:35:00Z" w16du:dateUtc="2025-08-21T03:35:00Z">
        <w:r w:rsidR="0079244F" w:rsidDel="005E1AE8">
          <w:rPr>
            <w:rFonts w:ascii="Times New Roman" w:hAnsi="Times New Roman" w:cs="Times New Roman"/>
            <w:lang w:eastAsia="zh-CN"/>
          </w:rPr>
          <w:delText xml:space="preserve">mechanisms that could give rise to </w:delText>
        </w:r>
      </w:del>
      <w:r w:rsidR="0079244F">
        <w:rPr>
          <w:rFonts w:ascii="Times New Roman" w:hAnsi="Times New Roman" w:cs="Times New Roman"/>
          <w:lang w:eastAsia="zh-CN"/>
        </w:rPr>
        <w:t xml:space="preserve">small-world organization </w:t>
      </w:r>
      <w:del w:id="258" w:author="Lu, Junsong" w:date="2025-08-21T11:35:00Z" w16du:dateUtc="2025-08-21T03:35:00Z">
        <w:r w:rsidR="0079244F" w:rsidDel="005E1AE8">
          <w:rPr>
            <w:rFonts w:ascii="Times New Roman" w:hAnsi="Times New Roman" w:cs="Times New Roman"/>
            <w:lang w:eastAsia="zh-CN"/>
          </w:rPr>
          <w:delText xml:space="preserve">in mental representations </w:delText>
        </w:r>
      </w:del>
      <w:r w:rsidR="0079244F">
        <w:rPr>
          <w:rFonts w:ascii="Times New Roman" w:hAnsi="Times New Roman" w:cs="Times New Roman"/>
          <w:lang w:eastAsia="zh-CN"/>
        </w:rPr>
        <w:t>of social inferences</w:t>
      </w:r>
      <w:r w:rsidRPr="00844D26">
        <w:rPr>
          <w:rFonts w:ascii="Times New Roman" w:hAnsi="Times New Roman" w:cs="Times New Roman"/>
          <w:lang w:eastAsia="zh-CN"/>
        </w:rPr>
        <w:t xml:space="preserve">. </w:t>
      </w:r>
      <w:commentRangeStart w:id="259"/>
      <w:r w:rsidRPr="00844D26">
        <w:rPr>
          <w:rFonts w:ascii="Times New Roman" w:hAnsi="Times New Roman" w:cs="Times New Roman"/>
          <w:lang w:eastAsia="zh-CN"/>
        </w:rPr>
        <w:t>Theoretically</w:t>
      </w:r>
      <w:commentRangeEnd w:id="259"/>
      <w:r w:rsidR="00472992">
        <w:rPr>
          <w:rStyle w:val="af3"/>
        </w:rPr>
        <w:commentReference w:id="259"/>
      </w:r>
      <w:r w:rsidRPr="00844D26">
        <w:rPr>
          <w:rFonts w:ascii="Times New Roman" w:hAnsi="Times New Roman" w:cs="Times New Roman"/>
          <w:lang w:eastAsia="zh-CN"/>
        </w:rPr>
        <w:t>,</w:t>
      </w:r>
      <w:del w:id="260" w:author="Lu, Junsong" w:date="2025-08-21T19:49:00Z" w16du:dateUtc="2025-08-21T11:49:00Z">
        <w:r w:rsidRPr="00844D26" w:rsidDel="00F61078">
          <w:rPr>
            <w:rFonts w:ascii="Times New Roman" w:hAnsi="Times New Roman" w:cs="Times New Roman"/>
            <w:lang w:eastAsia="zh-CN"/>
          </w:rPr>
          <w:delText xml:space="preserve"> </w:delText>
        </w:r>
      </w:del>
      <w:ins w:id="261" w:author="Lu, Junsong" w:date="2025-08-21T19:49:00Z" w16du:dateUtc="2025-08-21T11:49:00Z">
        <w:r w:rsidR="00F61078">
          <w:rPr>
            <w:rFonts w:ascii="Times New Roman" w:hAnsi="Times New Roman" w:cs="Times New Roman" w:hint="eastAsia"/>
            <w:lang w:eastAsia="zh-CN"/>
          </w:rPr>
          <w:t xml:space="preserve"> </w:t>
        </w:r>
      </w:ins>
      <w:ins w:id="262" w:author="Lu, Junsong" w:date="2025-08-21T19:49:00Z">
        <w:r w:rsidR="00F61078" w:rsidRPr="00F61078">
          <w:rPr>
            <w:rFonts w:ascii="Times New Roman" w:hAnsi="Times New Roman" w:cs="Times New Roman"/>
            <w:lang w:eastAsia="zh-CN"/>
          </w:rPr>
          <w:lastRenderedPageBreak/>
          <w:t>growth and preferential attachment achieve cost–benefit efficiency by gradually constructing the network. Adding new nodes as development proceeds prevents the retention of outdated or less relevant knowledge, while linking them with few connections maintains sparsity (i.e., far fewer links than the maximum possible). These properties reduce the number of neural links and energy required for maintenance, while preserving the small-world topology that supports efficient activation propagation.</w:t>
        </w:r>
      </w:ins>
      <w:del w:id="263" w:author="Lu, Junsong" w:date="2025-08-21T19:49:00Z" w16du:dateUtc="2025-08-21T11:49:00Z">
        <w:r w:rsidR="00472992" w:rsidDel="00F61078">
          <w:rPr>
            <w:rFonts w:ascii="Times New Roman" w:hAnsi="Times New Roman" w:cs="Times New Roman"/>
            <w:lang w:eastAsia="zh-CN"/>
          </w:rPr>
          <w:delText xml:space="preserve">the gradual acquisition of social concepts across the lifespan can produce small-world organization through the two generative mechanisms we mentioned earlier: growth and preferential attachment. Growth occurs naturally as people encounter new people and </w:delText>
        </w:r>
        <w:r w:rsidR="00690EF4" w:rsidDel="00F61078">
          <w:rPr>
            <w:rFonts w:ascii="Times New Roman" w:hAnsi="Times New Roman" w:cs="Times New Roman"/>
            <w:lang w:eastAsia="zh-CN"/>
          </w:rPr>
          <w:delText>develop</w:delText>
        </w:r>
        <w:r w:rsidR="00472992" w:rsidDel="00F61078">
          <w:rPr>
            <w:rFonts w:ascii="Times New Roman" w:hAnsi="Times New Roman" w:cs="Times New Roman"/>
            <w:lang w:eastAsia="zh-CN"/>
          </w:rPr>
          <w:delText xml:space="preserve"> new motivations </w:delText>
        </w:r>
        <w:r w:rsidR="004D186A" w:rsidDel="00F61078">
          <w:rPr>
            <w:rFonts w:ascii="Times New Roman" w:hAnsi="Times New Roman" w:cs="Times New Roman"/>
            <w:lang w:eastAsia="zh-CN"/>
          </w:rPr>
          <w:delText xml:space="preserve">over time, such as </w:delText>
        </w:r>
        <w:r w:rsidR="00690EF4" w:rsidDel="00F61078">
          <w:rPr>
            <w:rFonts w:ascii="Times New Roman" w:hAnsi="Times New Roman" w:cs="Times New Roman"/>
            <w:lang w:eastAsia="zh-CN"/>
          </w:rPr>
          <w:delText>acquiring</w:delText>
        </w:r>
        <w:r w:rsidR="004D186A" w:rsidDel="00F61078">
          <w:rPr>
            <w:rFonts w:ascii="Times New Roman" w:hAnsi="Times New Roman" w:cs="Times New Roman"/>
            <w:lang w:eastAsia="zh-CN"/>
          </w:rPr>
          <w:delText xml:space="preserve"> mate-</w:delText>
        </w:r>
        <w:r w:rsidR="00690EF4" w:rsidDel="00F61078">
          <w:rPr>
            <w:rFonts w:ascii="Times New Roman" w:hAnsi="Times New Roman" w:cs="Times New Roman"/>
            <w:lang w:eastAsia="zh-CN"/>
          </w:rPr>
          <w:delText>seeking</w:delText>
        </w:r>
        <w:r w:rsidR="004D186A" w:rsidDel="00F61078">
          <w:rPr>
            <w:rFonts w:ascii="Times New Roman" w:hAnsi="Times New Roman" w:cs="Times New Roman"/>
            <w:lang w:eastAsia="zh-CN"/>
          </w:rPr>
          <w:delText xml:space="preserve"> or status-seeking motivations as they get older, and </w:delText>
        </w:r>
        <w:r w:rsidR="006B60D9" w:rsidDel="00F61078">
          <w:rPr>
            <w:rFonts w:ascii="Times New Roman" w:hAnsi="Times New Roman" w:cs="Times New Roman"/>
            <w:lang w:eastAsia="zh-CN"/>
          </w:rPr>
          <w:delText>the corresponding social inference</w:delText>
        </w:r>
        <w:r w:rsidR="00F62559" w:rsidDel="00F61078">
          <w:rPr>
            <w:rFonts w:ascii="Times New Roman" w:hAnsi="Times New Roman" w:cs="Times New Roman"/>
            <w:lang w:eastAsia="zh-CN"/>
          </w:rPr>
          <w:delText>s that accompany these motivations</w:delText>
        </w:r>
        <w:r w:rsidR="004D186A" w:rsidDel="00F61078">
          <w:rPr>
            <w:rFonts w:ascii="Times New Roman" w:hAnsi="Times New Roman" w:cs="Times New Roman"/>
            <w:lang w:eastAsia="zh-CN"/>
          </w:rPr>
          <w:delText xml:space="preserve">. Preferential attachment arises because newly learned concepts—such as inferences about family-oriented traits </w:delText>
        </w:r>
        <w:r w:rsidR="003A396F" w:rsidDel="00F61078">
          <w:rPr>
            <w:rFonts w:ascii="Times New Roman" w:hAnsi="Times New Roman" w:cs="Times New Roman"/>
            <w:lang w:eastAsia="zh-CN"/>
          </w:rPr>
          <w:delText xml:space="preserve">related </w:delText>
        </w:r>
        <w:r w:rsidR="004D186A" w:rsidDel="00F61078">
          <w:rPr>
            <w:rFonts w:ascii="Times New Roman" w:hAnsi="Times New Roman" w:cs="Times New Roman"/>
            <w:lang w:eastAsia="zh-CN"/>
          </w:rPr>
          <w:delText xml:space="preserve">to mate-seeking motivations, and inferences about ambitiousness, assertiveness, and dominance </w:delText>
        </w:r>
        <w:r w:rsidR="003A396F" w:rsidDel="00F61078">
          <w:rPr>
            <w:rFonts w:ascii="Times New Roman" w:hAnsi="Times New Roman" w:cs="Times New Roman"/>
            <w:lang w:eastAsia="zh-CN"/>
          </w:rPr>
          <w:delText>related</w:delText>
        </w:r>
        <w:r w:rsidR="004D186A" w:rsidDel="00F61078">
          <w:rPr>
            <w:rFonts w:ascii="Times New Roman" w:hAnsi="Times New Roman" w:cs="Times New Roman"/>
            <w:lang w:eastAsia="zh-CN"/>
          </w:rPr>
          <w:delText xml:space="preserve"> to status-seeking motivations—are more likely to be </w:delText>
        </w:r>
        <w:r w:rsidR="003A396F" w:rsidDel="00F61078">
          <w:rPr>
            <w:rFonts w:ascii="Times New Roman" w:hAnsi="Times New Roman" w:cs="Times New Roman"/>
            <w:lang w:eastAsia="zh-CN"/>
          </w:rPr>
          <w:delText>connected</w:delText>
        </w:r>
        <w:r w:rsidR="004D186A" w:rsidDel="00F61078">
          <w:rPr>
            <w:rFonts w:ascii="Times New Roman" w:hAnsi="Times New Roman" w:cs="Times New Roman"/>
            <w:lang w:eastAsia="zh-CN"/>
          </w:rPr>
          <w:delText xml:space="preserve"> to concepts that are already well-connected—such as social inferences about </w:delText>
        </w:r>
        <w:commentRangeStart w:id="264"/>
        <w:r w:rsidR="004D186A" w:rsidDel="00F61078">
          <w:rPr>
            <w:rFonts w:ascii="Times New Roman" w:hAnsi="Times New Roman" w:cs="Times New Roman"/>
            <w:lang w:eastAsia="zh-CN"/>
          </w:rPr>
          <w:delText>gender, which is acquired early in life</w:delText>
        </w:r>
        <w:commentRangeEnd w:id="264"/>
        <w:r w:rsidR="004D186A" w:rsidDel="00F61078">
          <w:rPr>
            <w:rStyle w:val="af3"/>
          </w:rPr>
          <w:commentReference w:id="264"/>
        </w:r>
        <w:r w:rsidR="004D186A" w:rsidDel="00F61078">
          <w:rPr>
            <w:rFonts w:ascii="Times New Roman" w:hAnsi="Times New Roman" w:cs="Times New Roman"/>
            <w:lang w:eastAsia="zh-CN"/>
          </w:rPr>
          <w:delText>.</w:delText>
        </w:r>
        <w:r w:rsidR="00357BEE" w:rsidDel="00F61078">
          <w:rPr>
            <w:rFonts w:ascii="Times New Roman" w:hAnsi="Times New Roman" w:cs="Times New Roman"/>
            <w:lang w:eastAsia="zh-CN"/>
          </w:rPr>
          <w:delText xml:space="preserve"> </w:delText>
        </w:r>
        <w:r w:rsidR="003A396F" w:rsidDel="00F61078">
          <w:rPr>
            <w:rFonts w:ascii="Times New Roman" w:hAnsi="Times New Roman" w:cs="Times New Roman"/>
            <w:lang w:eastAsia="zh-CN"/>
          </w:rPr>
          <w:delText>Because these new connections are added gradually and selectively, the network remains sparse enough to be biologically sustainable while still forming hubs and shortcuts that support efficien</w:delText>
        </w:r>
        <w:r w:rsidR="00D5548B" w:rsidDel="00F61078">
          <w:rPr>
            <w:rFonts w:ascii="Times New Roman" w:hAnsi="Times New Roman" w:cs="Times New Roman"/>
            <w:lang w:eastAsia="zh-CN"/>
          </w:rPr>
          <w:delText>t information flow</w:delText>
        </w:r>
      </w:del>
      <w:r w:rsidR="003A396F">
        <w:rPr>
          <w:rFonts w:ascii="Times New Roman" w:hAnsi="Times New Roman" w:cs="Times New Roman"/>
          <w:lang w:eastAsia="zh-CN"/>
        </w:rPr>
        <w:t>.</w:t>
      </w:r>
      <w:del w:id="265" w:author="Lu, Junsong" w:date="2025-08-21T11:09:00Z" w16du:dateUtc="2025-08-21T03:09:00Z">
        <w:r w:rsidR="003A396F" w:rsidDel="002D06FD">
          <w:rPr>
            <w:rFonts w:ascii="Times New Roman" w:hAnsi="Times New Roman" w:cs="Times New Roman"/>
            <w:lang w:eastAsia="zh-CN"/>
          </w:rPr>
          <w:delText xml:space="preserve"> </w:delText>
        </w:r>
        <w:r w:rsidR="00357BEE" w:rsidDel="002D06FD">
          <w:rPr>
            <w:rFonts w:ascii="Times New Roman" w:hAnsi="Times New Roman" w:cs="Times New Roman"/>
            <w:lang w:eastAsia="zh-CN"/>
          </w:rPr>
          <w:delText xml:space="preserve">Together, these two generative mechanisms </w:delText>
        </w:r>
        <w:r w:rsidR="003A396F" w:rsidDel="002D06FD">
          <w:rPr>
            <w:rFonts w:ascii="Times New Roman" w:hAnsi="Times New Roman" w:cs="Times New Roman"/>
            <w:lang w:eastAsia="zh-CN"/>
          </w:rPr>
          <w:delText>align with developmental trajectories</w:delText>
        </w:r>
        <w:r w:rsidR="00357BEE" w:rsidDel="002D06FD">
          <w:rPr>
            <w:rFonts w:ascii="Times New Roman" w:hAnsi="Times New Roman" w:cs="Times New Roman"/>
            <w:lang w:eastAsia="zh-CN"/>
          </w:rPr>
          <w:delText xml:space="preserve"> and provide </w:delText>
        </w:r>
        <w:r w:rsidR="003A396F" w:rsidDel="002D06FD">
          <w:rPr>
            <w:rFonts w:ascii="Times New Roman" w:hAnsi="Times New Roman" w:cs="Times New Roman"/>
            <w:lang w:eastAsia="zh-CN"/>
          </w:rPr>
          <w:delText xml:space="preserve">a strong theoretical basis </w:delText>
        </w:r>
        <w:r w:rsidR="00357BEE" w:rsidDel="002D06FD">
          <w:rPr>
            <w:rFonts w:ascii="Times New Roman" w:hAnsi="Times New Roman" w:cs="Times New Roman"/>
            <w:lang w:eastAsia="zh-CN"/>
          </w:rPr>
          <w:delText xml:space="preserve">for </w:delText>
        </w:r>
        <w:r w:rsidR="003A396F" w:rsidDel="002D06FD">
          <w:rPr>
            <w:rFonts w:ascii="Times New Roman" w:hAnsi="Times New Roman" w:cs="Times New Roman"/>
            <w:lang w:eastAsia="zh-CN"/>
          </w:rPr>
          <w:delText xml:space="preserve">expecting </w:delText>
        </w:r>
        <w:r w:rsidR="00357BEE" w:rsidDel="002D06FD">
          <w:rPr>
            <w:rFonts w:ascii="Times New Roman" w:hAnsi="Times New Roman" w:cs="Times New Roman"/>
            <w:lang w:eastAsia="zh-CN"/>
          </w:rPr>
          <w:delText>small-world properties in mental representations of social inferences.</w:delText>
        </w:r>
      </w:del>
      <w:r w:rsidR="00357BEE">
        <w:rPr>
          <w:rFonts w:ascii="Times New Roman" w:hAnsi="Times New Roman" w:cs="Times New Roman"/>
          <w:lang w:eastAsia="zh-CN"/>
        </w:rPr>
        <w:t xml:space="preserve"> </w:t>
      </w:r>
      <w:r w:rsidR="004D186A">
        <w:rPr>
          <w:rFonts w:ascii="Times New Roman" w:hAnsi="Times New Roman" w:cs="Times New Roman"/>
          <w:lang w:eastAsia="zh-CN"/>
        </w:rPr>
        <w:t xml:space="preserve">   </w:t>
      </w:r>
    </w:p>
    <w:p w14:paraId="6CC1CB94" w14:textId="05A712B1" w:rsidR="00844D26" w:rsidRDefault="002216BD" w:rsidP="007C792C">
      <w:pPr>
        <w:spacing w:beforeLines="50" w:before="156" w:afterLines="50" w:after="156"/>
        <w:ind w:firstLine="420"/>
        <w:rPr>
          <w:rFonts w:ascii="Times New Roman" w:hAnsi="Times New Roman" w:cs="Times New Roman"/>
          <w:lang w:eastAsia="zh-CN"/>
        </w:rPr>
      </w:pPr>
      <w:r w:rsidRPr="002216BD">
        <w:rPr>
          <w:rFonts w:ascii="Times New Roman" w:hAnsi="Times New Roman" w:cs="Times New Roman"/>
          <w:lang w:eastAsia="zh-CN"/>
        </w:rPr>
        <w:t xml:space="preserve">Empirically, </w:t>
      </w:r>
      <w:r w:rsidR="00660482">
        <w:rPr>
          <w:rFonts w:ascii="Times New Roman" w:hAnsi="Times New Roman" w:cs="Times New Roman"/>
          <w:lang w:eastAsia="zh-CN"/>
        </w:rPr>
        <w:t xml:space="preserve">two lines of research </w:t>
      </w:r>
      <w:del w:id="266" w:author="Lu, Junsong" w:date="2025-08-21T19:46:00Z" w16du:dateUtc="2025-08-21T11:46:00Z">
        <w:r w:rsidR="00660482" w:rsidDel="005A1175">
          <w:rPr>
            <w:rFonts w:ascii="Times New Roman" w:hAnsi="Times New Roman" w:cs="Times New Roman"/>
            <w:lang w:eastAsia="zh-CN"/>
          </w:rPr>
          <w:delText>supports</w:delText>
        </w:r>
      </w:del>
      <w:ins w:id="267" w:author="Lu, Junsong" w:date="2025-08-21T19:46:00Z" w16du:dateUtc="2025-08-21T11:46:00Z">
        <w:r w:rsidR="005A1175">
          <w:rPr>
            <w:rFonts w:ascii="Times New Roman" w:hAnsi="Times New Roman" w:cs="Times New Roman"/>
            <w:lang w:eastAsia="zh-CN"/>
          </w:rPr>
          <w:t>support</w:t>
        </w:r>
      </w:ins>
      <w:r w:rsidRPr="002216BD">
        <w:rPr>
          <w:rFonts w:ascii="Times New Roman" w:hAnsi="Times New Roman" w:cs="Times New Roman"/>
          <w:lang w:eastAsia="zh-CN"/>
        </w:rPr>
        <w:t xml:space="preserve"> </w:t>
      </w:r>
      <w:r w:rsidR="0065444C">
        <w:rPr>
          <w:rFonts w:ascii="Times New Roman" w:hAnsi="Times New Roman" w:cs="Times New Roman"/>
          <w:lang w:eastAsia="zh-CN"/>
        </w:rPr>
        <w:t>both growth and preferential attachment underlying mental representations of social inferences</w:t>
      </w:r>
      <w:r w:rsidRPr="002216BD">
        <w:rPr>
          <w:rFonts w:ascii="Times New Roman" w:hAnsi="Times New Roman" w:cs="Times New Roman"/>
          <w:lang w:eastAsia="zh-CN"/>
        </w:rPr>
        <w:t xml:space="preserve">. First, </w:t>
      </w:r>
      <w:r w:rsidR="0065444C">
        <w:rPr>
          <w:rFonts w:ascii="Times New Roman" w:hAnsi="Times New Roman" w:cs="Times New Roman"/>
          <w:lang w:eastAsia="zh-CN"/>
        </w:rPr>
        <w:t>different social inference concepts are acquired at different times and the representations of them change over lifespan. A</w:t>
      </w:r>
      <w:r w:rsidRPr="002216BD">
        <w:rPr>
          <w:rFonts w:ascii="Times New Roman" w:hAnsi="Times New Roman" w:cs="Times New Roman"/>
          <w:lang w:eastAsia="zh-CN"/>
        </w:rPr>
        <w:t xml:space="preserve">ge-of-acquisition ratings for over 30,000 English words </w:t>
      </w:r>
      <w:r w:rsidR="00CC2A81">
        <w:rPr>
          <w:rFonts w:ascii="Times New Roman" w:hAnsi="Times New Roman" w:cs="Times New Roman"/>
          <w:lang w:eastAsia="zh-CN"/>
        </w:rPr>
        <w:t>show</w:t>
      </w:r>
      <w:r w:rsidRPr="002216BD">
        <w:rPr>
          <w:rFonts w:ascii="Times New Roman" w:hAnsi="Times New Roman" w:cs="Times New Roman"/>
          <w:lang w:eastAsia="zh-CN"/>
        </w:rPr>
        <w:t xml:space="preserve"> that words related </w:t>
      </w:r>
      <w:commentRangeStart w:id="268"/>
      <w:commentRangeStart w:id="269"/>
      <w:r w:rsidRPr="002216BD">
        <w:rPr>
          <w:rFonts w:ascii="Times New Roman" w:hAnsi="Times New Roman" w:cs="Times New Roman"/>
          <w:lang w:eastAsia="zh-CN"/>
        </w:rPr>
        <w:t>to</w:t>
      </w:r>
      <w:commentRangeEnd w:id="268"/>
      <w:r w:rsidR="00B160B9">
        <w:rPr>
          <w:rStyle w:val="af3"/>
        </w:rPr>
        <w:commentReference w:id="268"/>
      </w:r>
      <w:commentRangeEnd w:id="269"/>
      <w:r w:rsidR="003E1A74">
        <w:rPr>
          <w:rStyle w:val="af3"/>
        </w:rPr>
        <w:commentReference w:id="269"/>
      </w:r>
      <w:r w:rsidRPr="002216BD">
        <w:rPr>
          <w:rFonts w:ascii="Times New Roman" w:hAnsi="Times New Roman" w:cs="Times New Roman"/>
          <w:lang w:eastAsia="zh-CN"/>
        </w:rPr>
        <w:t xml:space="preserve"> </w:t>
      </w:r>
      <w:ins w:id="270" w:author="Lu, Junsong" w:date="2025-08-21T20:14:00Z" w16du:dateUtc="2025-08-21T12:14:00Z">
        <w:r w:rsidR="003E1A74">
          <w:rPr>
            <w:rFonts w:ascii="Times New Roman" w:hAnsi="Times New Roman" w:cs="Times New Roman" w:hint="eastAsia"/>
            <w:lang w:eastAsia="zh-CN"/>
          </w:rPr>
          <w:t xml:space="preserve">the previously identified </w:t>
        </w:r>
        <w:r w:rsidR="003E1A74">
          <w:rPr>
            <w:rFonts w:ascii="Times New Roman" w:hAnsi="Times New Roman" w:cs="Times New Roman"/>
            <w:lang w:eastAsia="zh-CN"/>
          </w:rPr>
          <w:t>“</w:t>
        </w:r>
      </w:ins>
      <w:commentRangeStart w:id="271"/>
      <w:r w:rsidR="00AF6796">
        <w:rPr>
          <w:rFonts w:ascii="Times New Roman" w:hAnsi="Times New Roman" w:cs="Times New Roman"/>
          <w:lang w:eastAsia="zh-CN"/>
        </w:rPr>
        <w:t>valence</w:t>
      </w:r>
      <w:ins w:id="272" w:author="Lu, Junsong" w:date="2025-08-21T20:14:00Z" w16du:dateUtc="2025-08-21T12:14:00Z">
        <w:r w:rsidR="003E1A74">
          <w:rPr>
            <w:rFonts w:ascii="Times New Roman" w:hAnsi="Times New Roman" w:cs="Times New Roman"/>
            <w:lang w:eastAsia="zh-CN"/>
          </w:rPr>
          <w:t>”</w:t>
        </w:r>
        <w:r w:rsidR="003E1A74">
          <w:rPr>
            <w:rFonts w:ascii="Times New Roman" w:hAnsi="Times New Roman" w:cs="Times New Roman" w:hint="eastAsia"/>
            <w:lang w:eastAsia="zh-CN"/>
          </w:rPr>
          <w:t xml:space="preserve"> dimension</w:t>
        </w:r>
      </w:ins>
      <w:r w:rsidRPr="002216BD">
        <w:rPr>
          <w:rFonts w:ascii="Times New Roman" w:hAnsi="Times New Roman" w:cs="Times New Roman"/>
          <w:lang w:eastAsia="zh-CN"/>
        </w:rPr>
        <w:t xml:space="preserve"> </w:t>
      </w:r>
      <w:commentRangeEnd w:id="271"/>
      <w:r w:rsidR="00AF6796">
        <w:rPr>
          <w:rStyle w:val="af3"/>
        </w:rPr>
        <w:commentReference w:id="271"/>
      </w:r>
      <w:r w:rsidRPr="002216BD">
        <w:rPr>
          <w:rFonts w:ascii="Times New Roman" w:hAnsi="Times New Roman" w:cs="Times New Roman"/>
          <w:lang w:eastAsia="zh-CN"/>
        </w:rPr>
        <w:t xml:space="preserve">are acquired early in </w:t>
      </w:r>
      <w:proofErr w:type="spellStart"/>
      <w:r w:rsidRPr="002216BD">
        <w:rPr>
          <w:rFonts w:ascii="Times New Roman" w:hAnsi="Times New Roman" w:cs="Times New Roman"/>
          <w:lang w:eastAsia="zh-CN"/>
        </w:rPr>
        <w:t>development</w:t>
      </w:r>
      <w:r>
        <w:rPr>
          <w:rFonts w:ascii="Times New Roman" w:hAnsi="Times New Roman" w:cs="Times New Roman"/>
          <w:lang w:eastAsia="zh-CN"/>
        </w:rPr>
        <w:fldChar w:fldCharType="begin"/>
      </w:r>
      <w:r w:rsidR="007746E7">
        <w:rPr>
          <w:rFonts w:ascii="Times New Roman" w:hAnsi="Times New Roman" w:cs="Times New Roman"/>
          <w:lang w:eastAsia="zh-CN"/>
        </w:rPr>
        <w:instrText xml:space="preserve"> ADDIN ZOTERO_ITEM CSL_CITATION {"citationID":"tmNVFq2v","properties":{"formattedCitation":"\\super 96\\nosupersub{}","plainCitation":"96","noteIndex":0},"citationItems":[{"id":633342,"uris":["http://zotero.org/users/6113531/items/W76XXKGU"],"itemData":{"id":633342,"type":"article-journal","abstract":"We present age-of-acquisition (AoA) ratings for 30,121 English content words (nouns, verbs, and adjectives). For data collection, this megastudy used the Web-based crowdsourcing technology offered by the Amazon Mechanical Turk. Our data indicate that the ratings collected in this way are as valid and reliable as those collected in laboratory conditions (the correlation between our ratings and those collected in the lab from U.S. students reached .93 for a subsample of 2,500 monosyllabic words). We also show that our AoA ratings explain a substantial percentage of the variance in the lexical-decision data of the English Lexicon Project, over and above the effects of log frequency, word length, and similarity to other words. This is true not only for the lemmas used in our rating study, but also for their inflected forms. We further discuss the relationships of AoA with other predictors of word recognition and illustrate the utility of AoA ratings for research on vocabulary growth.","container-title":"Behavior Research Methods","DOI":"10.3758/s13428-012-0210-4","ISSN":"1554-3528","issue":"4","journalAbbreviation":"Behav Res","language":"en","license":"http://www.springer.com/tdm","page":"978-990","source":"DOI.org (Crossref)","title":"Age-of-acquisition ratings for 30,000 English words","volume":"44","author":[{"family":"Kuperman","given":"Victor"},{"family":"Stadthagen-Gonzalez","given":"Hans"},{"family":"Brysbaert","given":"Marc"}],"issued":{"date-parts":[["2012",12]]},"citation-key":"KupermanAgeofacquisitionratings300002012"}}],"schema":"https://github.com/citation-style-language/schema/raw/master/csl-citation.json"} </w:instrText>
      </w:r>
      <w:r>
        <w:rPr>
          <w:rFonts w:ascii="Times New Roman" w:hAnsi="Times New Roman" w:cs="Times New Roman"/>
          <w:lang w:eastAsia="zh-CN"/>
        </w:rPr>
        <w:fldChar w:fldCharType="separate"/>
      </w:r>
      <w:r w:rsidR="007746E7" w:rsidRPr="007746E7">
        <w:rPr>
          <w:rFonts w:ascii="Times New Roman" w:hAnsi="Times New Roman" w:cs="Times New Roman"/>
          <w:vertAlign w:val="superscript"/>
        </w:rPr>
        <w:t>96</w:t>
      </w:r>
      <w:proofErr w:type="spellEnd"/>
      <w:r>
        <w:rPr>
          <w:rFonts w:ascii="Times New Roman" w:hAnsi="Times New Roman" w:cs="Times New Roman"/>
          <w:lang w:eastAsia="zh-CN"/>
        </w:rPr>
        <w:fldChar w:fldCharType="end"/>
      </w:r>
      <w:r w:rsidR="00AF6796">
        <w:rPr>
          <w:rFonts w:ascii="Times New Roman" w:hAnsi="Times New Roman" w:cs="Times New Roman"/>
          <w:lang w:eastAsia="zh-CN"/>
        </w:rPr>
        <w:t>, such as</w:t>
      </w:r>
      <w:r w:rsidRPr="002216BD">
        <w:rPr>
          <w:rFonts w:ascii="Times New Roman" w:hAnsi="Times New Roman" w:cs="Times New Roman"/>
          <w:lang w:eastAsia="zh-CN"/>
        </w:rPr>
        <w:t xml:space="preserve"> "nice" </w:t>
      </w:r>
      <w:r w:rsidR="00AF6796">
        <w:rPr>
          <w:rFonts w:ascii="Times New Roman" w:hAnsi="Times New Roman" w:cs="Times New Roman"/>
          <w:lang w:eastAsia="zh-CN"/>
        </w:rPr>
        <w:t>(</w:t>
      </w:r>
      <w:r w:rsidRPr="002216BD">
        <w:rPr>
          <w:rFonts w:ascii="Times New Roman" w:hAnsi="Times New Roman" w:cs="Times New Roman"/>
          <w:lang w:eastAsia="zh-CN"/>
        </w:rPr>
        <w:t>acquired at age 3.95</w:t>
      </w:r>
      <w:r w:rsidR="00AF6796">
        <w:rPr>
          <w:rFonts w:ascii="Times New Roman" w:hAnsi="Times New Roman" w:cs="Times New Roman"/>
          <w:lang w:eastAsia="zh-CN"/>
        </w:rPr>
        <w:t>) and</w:t>
      </w:r>
      <w:r w:rsidRPr="002216BD">
        <w:rPr>
          <w:rFonts w:ascii="Times New Roman" w:hAnsi="Times New Roman" w:cs="Times New Roman"/>
          <w:lang w:eastAsia="zh-CN"/>
        </w:rPr>
        <w:t xml:space="preserve"> "kind" (4.89 years)</w:t>
      </w:r>
      <w:r w:rsidR="00AF6796">
        <w:rPr>
          <w:rFonts w:ascii="Times New Roman" w:hAnsi="Times New Roman" w:cs="Times New Roman"/>
          <w:lang w:eastAsia="zh-CN"/>
        </w:rPr>
        <w:t xml:space="preserve">; </w:t>
      </w:r>
      <w:commentRangeStart w:id="273"/>
      <w:commentRangeStart w:id="274"/>
      <w:r w:rsidR="00AF6796">
        <w:rPr>
          <w:rFonts w:ascii="Times New Roman" w:hAnsi="Times New Roman" w:cs="Times New Roman"/>
          <w:lang w:eastAsia="zh-CN"/>
        </w:rPr>
        <w:t>whereas</w:t>
      </w:r>
      <w:commentRangeEnd w:id="273"/>
      <w:r w:rsidR="00AF6796">
        <w:rPr>
          <w:rStyle w:val="af3"/>
        </w:rPr>
        <w:commentReference w:id="273"/>
      </w:r>
      <w:commentRangeEnd w:id="274"/>
      <w:r w:rsidR="0011609D">
        <w:rPr>
          <w:rStyle w:val="af3"/>
        </w:rPr>
        <w:commentReference w:id="274"/>
      </w:r>
      <w:r w:rsidR="0065538F">
        <w:rPr>
          <w:rFonts w:ascii="Times New Roman" w:hAnsi="Times New Roman" w:cs="Times New Roman"/>
          <w:lang w:eastAsia="zh-CN"/>
        </w:rPr>
        <w:t>, words related to more abstract inferences are acquired later in development</w:t>
      </w:r>
      <w:commentRangeStart w:id="275"/>
      <w:r w:rsidR="0065538F">
        <w:rPr>
          <w:rFonts w:ascii="Times New Roman" w:hAnsi="Times New Roman" w:cs="Times New Roman"/>
          <w:lang w:eastAsia="zh-CN"/>
        </w:rPr>
        <w:t xml:space="preserve">, such as </w:t>
      </w:r>
      <w:ins w:id="276" w:author="Lu, Junsong" w:date="2025-08-21T19:57:00Z" w16du:dateUtc="2025-08-21T11:57:00Z">
        <w:r w:rsidR="00F61078">
          <w:rPr>
            <w:rFonts w:ascii="Times New Roman" w:hAnsi="Times New Roman" w:cs="Times New Roman" w:hint="eastAsia"/>
            <w:lang w:eastAsia="zh-CN"/>
          </w:rPr>
          <w:t>sensitive</w:t>
        </w:r>
      </w:ins>
      <w:del w:id="277" w:author="Lu, Junsong" w:date="2025-08-21T19:53:00Z" w16du:dateUtc="2025-08-21T11:53:00Z">
        <w:r w:rsidR="0065538F" w:rsidDel="00F61078">
          <w:rPr>
            <w:rFonts w:ascii="Times New Roman" w:hAnsi="Times New Roman" w:cs="Times New Roman"/>
            <w:lang w:eastAsia="zh-CN"/>
          </w:rPr>
          <w:delText>xx</w:delText>
        </w:r>
      </w:del>
      <w:r w:rsidR="0065538F">
        <w:rPr>
          <w:rFonts w:ascii="Times New Roman" w:hAnsi="Times New Roman" w:cs="Times New Roman"/>
          <w:lang w:eastAsia="zh-CN"/>
        </w:rPr>
        <w:t xml:space="preserve"> (</w:t>
      </w:r>
      <w:ins w:id="278" w:author="Lu, Junsong" w:date="2025-08-21T19:57:00Z" w16du:dateUtc="2025-08-21T11:57:00Z">
        <w:r w:rsidR="00F61078">
          <w:rPr>
            <w:rFonts w:ascii="Times New Roman" w:hAnsi="Times New Roman" w:cs="Times New Roman" w:hint="eastAsia"/>
            <w:lang w:eastAsia="zh-CN"/>
          </w:rPr>
          <w:t>8.19</w:t>
        </w:r>
      </w:ins>
      <w:del w:id="279" w:author="Lu, Junsong" w:date="2025-08-21T19:53:00Z" w16du:dateUtc="2025-08-21T11:53:00Z">
        <w:r w:rsidR="0065538F" w:rsidDel="00F61078">
          <w:rPr>
            <w:rFonts w:ascii="Times New Roman" w:hAnsi="Times New Roman" w:cs="Times New Roman"/>
            <w:lang w:eastAsia="zh-CN"/>
          </w:rPr>
          <w:delText>xx</w:delText>
        </w:r>
      </w:del>
      <w:r w:rsidR="0065538F">
        <w:rPr>
          <w:rFonts w:ascii="Times New Roman" w:hAnsi="Times New Roman" w:cs="Times New Roman"/>
          <w:lang w:eastAsia="zh-CN"/>
        </w:rPr>
        <w:t xml:space="preserve"> years) and </w:t>
      </w:r>
      <w:ins w:id="280" w:author="Lu, Junsong" w:date="2025-08-21T19:57:00Z" w16du:dateUtc="2025-08-21T11:57:00Z">
        <w:r w:rsidR="00F61078">
          <w:rPr>
            <w:rFonts w:ascii="Times New Roman" w:hAnsi="Times New Roman" w:cs="Times New Roman" w:hint="eastAsia"/>
            <w:lang w:eastAsia="zh-CN"/>
          </w:rPr>
          <w:t>extroverted</w:t>
        </w:r>
      </w:ins>
      <w:del w:id="281" w:author="Lu, Junsong" w:date="2025-08-21T19:57:00Z" w16du:dateUtc="2025-08-21T11:57:00Z">
        <w:r w:rsidR="0065538F" w:rsidDel="00F61078">
          <w:rPr>
            <w:rFonts w:ascii="Times New Roman" w:hAnsi="Times New Roman" w:cs="Times New Roman"/>
            <w:lang w:eastAsia="zh-CN"/>
          </w:rPr>
          <w:delText>xx</w:delText>
        </w:r>
      </w:del>
      <w:r w:rsidR="0065538F">
        <w:rPr>
          <w:rFonts w:ascii="Times New Roman" w:hAnsi="Times New Roman" w:cs="Times New Roman"/>
          <w:lang w:eastAsia="zh-CN"/>
        </w:rPr>
        <w:t xml:space="preserve"> (</w:t>
      </w:r>
      <w:ins w:id="282" w:author="Lu, Junsong" w:date="2025-08-21T19:57:00Z" w16du:dateUtc="2025-08-21T11:57:00Z">
        <w:r w:rsidR="00F61078">
          <w:rPr>
            <w:rFonts w:ascii="Times New Roman" w:hAnsi="Times New Roman" w:cs="Times New Roman" w:hint="eastAsia"/>
            <w:lang w:eastAsia="zh-CN"/>
          </w:rPr>
          <w:t>13.35</w:t>
        </w:r>
      </w:ins>
      <w:del w:id="283" w:author="Lu, Junsong" w:date="2025-08-21T19:57:00Z" w16du:dateUtc="2025-08-21T11:57:00Z">
        <w:r w:rsidR="0065538F" w:rsidDel="00F61078">
          <w:rPr>
            <w:rFonts w:ascii="Times New Roman" w:hAnsi="Times New Roman" w:cs="Times New Roman"/>
            <w:lang w:eastAsia="zh-CN"/>
          </w:rPr>
          <w:delText>xx</w:delText>
        </w:r>
      </w:del>
      <w:r w:rsidR="0065538F">
        <w:rPr>
          <w:rFonts w:ascii="Times New Roman" w:hAnsi="Times New Roman" w:cs="Times New Roman"/>
          <w:lang w:eastAsia="zh-CN"/>
        </w:rPr>
        <w:t xml:space="preserve"> years)</w:t>
      </w:r>
      <w:commentRangeEnd w:id="275"/>
      <w:r w:rsidR="0065538F">
        <w:rPr>
          <w:rStyle w:val="af3"/>
        </w:rPr>
        <w:commentReference w:id="275"/>
      </w:r>
      <w:r w:rsidR="0065538F">
        <w:rPr>
          <w:rFonts w:ascii="Times New Roman" w:hAnsi="Times New Roman" w:cs="Times New Roman"/>
          <w:lang w:eastAsia="zh-CN"/>
        </w:rPr>
        <w:t>.</w:t>
      </w:r>
      <w:commentRangeStart w:id="284"/>
      <w:r w:rsidRPr="002216BD">
        <w:rPr>
          <w:rFonts w:ascii="Times New Roman" w:hAnsi="Times New Roman" w:cs="Times New Roman"/>
          <w:lang w:eastAsia="zh-CN"/>
        </w:rPr>
        <w:t xml:space="preserve"> </w:t>
      </w:r>
      <w:commentRangeEnd w:id="284"/>
      <w:r w:rsidR="0065538F">
        <w:rPr>
          <w:rStyle w:val="af3"/>
        </w:rPr>
        <w:commentReference w:id="284"/>
      </w:r>
      <w:r w:rsidR="005F0BF5">
        <w:rPr>
          <w:rFonts w:ascii="Times New Roman" w:hAnsi="Times New Roman" w:cs="Times New Roman"/>
          <w:lang w:eastAsia="zh-CN"/>
        </w:rPr>
        <w:t>D</w:t>
      </w:r>
      <w:r w:rsidR="008A30F1" w:rsidRPr="008A30F1">
        <w:rPr>
          <w:rFonts w:ascii="Times New Roman" w:hAnsi="Times New Roman" w:cs="Times New Roman"/>
          <w:lang w:eastAsia="zh-CN"/>
        </w:rPr>
        <w:t xml:space="preserve">evelopmental changes </w:t>
      </w:r>
      <w:r w:rsidR="005F0BF5">
        <w:rPr>
          <w:rFonts w:ascii="Times New Roman" w:hAnsi="Times New Roman" w:cs="Times New Roman"/>
          <w:lang w:eastAsia="zh-CN"/>
        </w:rPr>
        <w:t xml:space="preserve">also </w:t>
      </w:r>
      <w:del w:id="285" w:author="Lu, Junsong" w:date="2025-08-21T20:16:00Z" w16du:dateUtc="2025-08-21T12:16:00Z">
        <w:r w:rsidR="005F0BF5" w:rsidDel="003E1A74">
          <w:rPr>
            <w:rFonts w:ascii="Times New Roman" w:hAnsi="Times New Roman" w:cs="Times New Roman"/>
            <w:lang w:eastAsia="zh-CN"/>
          </w:rPr>
          <w:delText xml:space="preserve">appear </w:delText>
        </w:r>
      </w:del>
      <w:ins w:id="286" w:author="Lu, Junsong" w:date="2025-08-21T20:16:00Z" w16du:dateUtc="2025-08-21T12:16:00Z">
        <w:r w:rsidR="003E1A74">
          <w:rPr>
            <w:rFonts w:ascii="Times New Roman" w:hAnsi="Times New Roman" w:cs="Times New Roman" w:hint="eastAsia"/>
            <w:lang w:eastAsia="zh-CN"/>
          </w:rPr>
          <w:t>emerge</w:t>
        </w:r>
        <w:r w:rsidR="003E1A74">
          <w:rPr>
            <w:rFonts w:ascii="Times New Roman" w:hAnsi="Times New Roman" w:cs="Times New Roman"/>
            <w:lang w:eastAsia="zh-CN"/>
          </w:rPr>
          <w:t xml:space="preserve"> </w:t>
        </w:r>
      </w:ins>
      <w:ins w:id="287" w:author="Lu, Junsong" w:date="2025-08-21T20:16:00Z">
        <w:r w:rsidR="003E1A74" w:rsidRPr="003E1A74">
          <w:rPr>
            <w:rFonts w:ascii="Times New Roman" w:hAnsi="Times New Roman" w:cs="Times New Roman"/>
            <w:lang w:eastAsia="zh-CN"/>
          </w:rPr>
          <w:t>in the consistency of social inferences</w:t>
        </w:r>
      </w:ins>
      <w:del w:id="288" w:author="Lu, Junsong" w:date="2025-08-21T20:16:00Z" w16du:dateUtc="2025-08-21T12:16:00Z">
        <w:r w:rsidR="008A30F1" w:rsidRPr="008A30F1" w:rsidDel="003E1A74">
          <w:rPr>
            <w:rFonts w:ascii="Times New Roman" w:hAnsi="Times New Roman" w:cs="Times New Roman"/>
            <w:lang w:eastAsia="zh-CN"/>
          </w:rPr>
          <w:delText xml:space="preserve">in </w:delText>
        </w:r>
        <w:r w:rsidR="005F0BF5" w:rsidDel="003E1A74">
          <w:rPr>
            <w:rFonts w:ascii="Times New Roman" w:hAnsi="Times New Roman" w:cs="Times New Roman"/>
            <w:lang w:eastAsia="zh-CN"/>
          </w:rPr>
          <w:delText>how consistently people make</w:delText>
        </w:r>
        <w:r w:rsidR="0065538F" w:rsidDel="003E1A74">
          <w:rPr>
            <w:rFonts w:ascii="Times New Roman" w:hAnsi="Times New Roman" w:cs="Times New Roman"/>
            <w:lang w:eastAsia="zh-CN"/>
          </w:rPr>
          <w:delText xml:space="preserve"> social inferences</w:delText>
        </w:r>
      </w:del>
      <w:r w:rsidR="008A30F1" w:rsidRPr="008A30F1">
        <w:rPr>
          <w:rFonts w:ascii="Times New Roman" w:hAnsi="Times New Roman" w:cs="Times New Roman"/>
          <w:lang w:eastAsia="zh-CN"/>
        </w:rPr>
        <w:t xml:space="preserve">. </w:t>
      </w:r>
      <w:r w:rsidR="005F0BF5">
        <w:rPr>
          <w:rFonts w:ascii="Times New Roman" w:hAnsi="Times New Roman" w:cs="Times New Roman"/>
          <w:lang w:eastAsia="zh-CN"/>
        </w:rPr>
        <w:t>W</w:t>
      </w:r>
      <w:r w:rsidR="001B77D4">
        <w:rPr>
          <w:rFonts w:ascii="Times New Roman" w:hAnsi="Times New Roman" w:cs="Times New Roman"/>
          <w:lang w:eastAsia="zh-CN"/>
        </w:rPr>
        <w:t xml:space="preserve">hen judging faces that vary in </w:t>
      </w:r>
      <w:proofErr w:type="gramStart"/>
      <w:r w:rsidR="001B77D4">
        <w:rPr>
          <w:rFonts w:ascii="Times New Roman" w:hAnsi="Times New Roman" w:cs="Times New Roman"/>
          <w:lang w:eastAsia="zh-CN"/>
        </w:rPr>
        <w:t>warmth on warmth</w:t>
      </w:r>
      <w:proofErr w:type="gramEnd"/>
      <w:r w:rsidR="001B77D4">
        <w:rPr>
          <w:rFonts w:ascii="Times New Roman" w:hAnsi="Times New Roman" w:cs="Times New Roman"/>
          <w:lang w:eastAsia="zh-CN"/>
        </w:rPr>
        <w:t xml:space="preserve"> related traits</w:t>
      </w:r>
      <w:r w:rsidR="008A30F1" w:rsidRPr="008A30F1">
        <w:rPr>
          <w:rFonts w:ascii="Times New Roman" w:hAnsi="Times New Roman" w:cs="Times New Roman"/>
          <w:lang w:eastAsia="zh-CN"/>
        </w:rPr>
        <w:t xml:space="preserve"> (within-concept judgment)</w:t>
      </w:r>
      <w:r w:rsidR="001B77D4">
        <w:rPr>
          <w:rFonts w:ascii="Times New Roman" w:hAnsi="Times New Roman" w:cs="Times New Roman"/>
          <w:lang w:eastAsia="zh-CN"/>
        </w:rPr>
        <w:t>, agreement between individuals</w:t>
      </w:r>
      <w:r w:rsidR="008A30F1" w:rsidRPr="008A30F1">
        <w:rPr>
          <w:rFonts w:ascii="Times New Roman" w:hAnsi="Times New Roman" w:cs="Times New Roman"/>
          <w:lang w:eastAsia="zh-CN"/>
        </w:rPr>
        <w:t xml:space="preserve"> increases with age</w:t>
      </w:r>
      <w:r w:rsidR="00415553">
        <w:rPr>
          <w:rFonts w:ascii="Times New Roman" w:hAnsi="Times New Roman" w:cs="Times New Roman"/>
          <w:lang w:eastAsia="zh-CN"/>
        </w:rPr>
        <w:t xml:space="preserve">. This suggest that the “warmth” concept in childhood is not fully developed—children may have a smaller set of warmth-related inferences to draw upon, leading to more individual differences. </w:t>
      </w:r>
      <w:r w:rsidR="00651F70">
        <w:rPr>
          <w:rFonts w:ascii="Times New Roman" w:hAnsi="Times New Roman" w:cs="Times New Roman"/>
          <w:lang w:eastAsia="zh-CN"/>
        </w:rPr>
        <w:t>In contrast</w:t>
      </w:r>
      <w:r w:rsidR="00415553">
        <w:rPr>
          <w:rFonts w:ascii="Times New Roman" w:hAnsi="Times New Roman" w:cs="Times New Roman"/>
          <w:lang w:eastAsia="zh-CN"/>
        </w:rPr>
        <w:t>,</w:t>
      </w:r>
      <w:r w:rsidR="001B77D4">
        <w:rPr>
          <w:rFonts w:ascii="Times New Roman" w:hAnsi="Times New Roman" w:cs="Times New Roman"/>
          <w:lang w:eastAsia="zh-CN"/>
        </w:rPr>
        <w:t xml:space="preserve"> when judging faces that vary</w:t>
      </w:r>
      <w:r w:rsidR="008A30F1" w:rsidRPr="008A30F1">
        <w:rPr>
          <w:rFonts w:ascii="Times New Roman" w:hAnsi="Times New Roman" w:cs="Times New Roman"/>
          <w:lang w:eastAsia="zh-CN"/>
        </w:rPr>
        <w:t xml:space="preserve"> in competence </w:t>
      </w:r>
      <w:r w:rsidR="001B77D4">
        <w:rPr>
          <w:rFonts w:ascii="Times New Roman" w:hAnsi="Times New Roman" w:cs="Times New Roman"/>
          <w:lang w:eastAsia="zh-CN"/>
        </w:rPr>
        <w:t>on</w:t>
      </w:r>
      <w:r w:rsidR="008A30F1" w:rsidRPr="008A30F1">
        <w:rPr>
          <w:rFonts w:ascii="Times New Roman" w:hAnsi="Times New Roman" w:cs="Times New Roman"/>
          <w:lang w:eastAsia="zh-CN"/>
        </w:rPr>
        <w:t xml:space="preserve"> </w:t>
      </w:r>
      <w:r w:rsidR="00415553">
        <w:rPr>
          <w:rFonts w:ascii="Times New Roman" w:hAnsi="Times New Roman" w:cs="Times New Roman"/>
          <w:lang w:eastAsia="zh-CN"/>
        </w:rPr>
        <w:t>warmth related traits</w:t>
      </w:r>
      <w:r w:rsidR="008A30F1" w:rsidRPr="008A30F1">
        <w:rPr>
          <w:rFonts w:ascii="Times New Roman" w:hAnsi="Times New Roman" w:cs="Times New Roman"/>
          <w:lang w:eastAsia="zh-CN"/>
        </w:rPr>
        <w:t xml:space="preserve"> (between-concept judgment)</w:t>
      </w:r>
      <w:r w:rsidR="008A30F1">
        <w:rPr>
          <w:rFonts w:ascii="Times New Roman" w:hAnsi="Times New Roman" w:cs="Times New Roman"/>
          <w:lang w:eastAsia="zh-CN"/>
        </w:rPr>
        <w:fldChar w:fldCharType="begin"/>
      </w:r>
      <w:r w:rsidR="007746E7">
        <w:rPr>
          <w:rFonts w:ascii="Times New Roman" w:hAnsi="Times New Roman" w:cs="Times New Roman"/>
          <w:lang w:eastAsia="zh-CN"/>
        </w:rPr>
        <w:instrText xml:space="preserve"> ADDIN ZOTERO_ITEM CSL_CITATION {"citationID":"a7oCOjEB","properties":{"formattedCitation":"\\super 97\\nosupersub{}","plainCitation":"97","noteIndex":0},"citationItems":[{"id":627464,"uris":["http://zotero.org/users/6113531/items/C9QRZGCI"],"itemData":{"id":627464,"type":"article-journal","abstract":"Human adults attribute character traits to faces readily and with high consensus. In two experiments investigating the development of face-to-trait inference, adults and children ages 3 through 10 attributed trustworthiness, dominance, and competence to pairs of faces. In Experiment 1, the attributions of 3- to 4-year-olds converged with those of adults, and 5- to 6-year-olds’ attributions were at adult levels of consistency. Children ages 3 and above consistently attributed the basic mean/nice evaluation not only to faces varying in trustworthiness (Experiment 1) but also to faces varying in dominance and competence (Experiment 2). This research suggests that the predisposition to judge others using scant facial information appears in adultlike forms early in childhood and does not require prolonged social experience.","container-title":"Psychological Science","DOI":"10.1177/0956797614523297","ISSN":"0956-7976, 1467-9280","issue":"5","journalAbbreviation":"Psychol Sci","language":"en","page":"1132-1139","source":"DOI.org (Crossref)","title":"Inferring Character From Faces: A Developmental Study","title-short":"Inferring Character From Faces","volume":"25","author":[{"family":"Cogsdill","given":"Emily J."},{"family":"Todorov","given":"Alexander T."},{"family":"Spelke","given":"Elizabeth S."},{"family":"Banaji","given":"Mahzarin R."}],"issued":{"date-parts":[["2014",5]]},"citation-key":"CogsdillInferringCharacterFaces2014"}}],"schema":"https://github.com/citation-style-language/schema/raw/master/csl-citation.json"} </w:instrText>
      </w:r>
      <w:r w:rsidR="008A30F1">
        <w:rPr>
          <w:rFonts w:ascii="Times New Roman" w:hAnsi="Times New Roman" w:cs="Times New Roman"/>
          <w:lang w:eastAsia="zh-CN"/>
        </w:rPr>
        <w:fldChar w:fldCharType="separate"/>
      </w:r>
      <w:r w:rsidR="007746E7" w:rsidRPr="007746E7">
        <w:rPr>
          <w:rFonts w:ascii="Times New Roman" w:hAnsi="Times New Roman" w:cs="Times New Roman"/>
          <w:vertAlign w:val="superscript"/>
        </w:rPr>
        <w:t>97</w:t>
      </w:r>
      <w:r w:rsidR="008A30F1">
        <w:rPr>
          <w:rFonts w:ascii="Times New Roman" w:hAnsi="Times New Roman" w:cs="Times New Roman"/>
          <w:lang w:eastAsia="zh-CN"/>
        </w:rPr>
        <w:fldChar w:fldCharType="end"/>
      </w:r>
      <w:r w:rsidR="001B77D4">
        <w:rPr>
          <w:rFonts w:ascii="Times New Roman" w:hAnsi="Times New Roman" w:cs="Times New Roman"/>
          <w:lang w:eastAsia="zh-CN"/>
        </w:rPr>
        <w:t>, adults agree less than children.</w:t>
      </w:r>
      <w:r w:rsidR="00415553">
        <w:rPr>
          <w:rFonts w:ascii="Times New Roman" w:hAnsi="Times New Roman" w:cs="Times New Roman"/>
          <w:lang w:eastAsia="zh-CN"/>
        </w:rPr>
        <w:t xml:space="preserve"> This suggest that children’s “warmth” concept </w:t>
      </w:r>
      <w:del w:id="289" w:author="Lu, Junsong" w:date="2025-08-21T20:18:00Z" w16du:dateUtc="2025-08-21T12:18:00Z">
        <w:r w:rsidR="00415553" w:rsidDel="003E1A74">
          <w:rPr>
            <w:rFonts w:ascii="Times New Roman" w:hAnsi="Times New Roman" w:cs="Times New Roman"/>
            <w:lang w:eastAsia="zh-CN"/>
          </w:rPr>
          <w:delText>are</w:delText>
        </w:r>
      </w:del>
      <w:ins w:id="290" w:author="Lu, Junsong" w:date="2025-08-21T20:18:00Z" w16du:dateUtc="2025-08-21T12:18:00Z">
        <w:r w:rsidR="003E1A74">
          <w:rPr>
            <w:rFonts w:ascii="Times New Roman" w:hAnsi="Times New Roman" w:cs="Times New Roman"/>
            <w:lang w:eastAsia="zh-CN"/>
          </w:rPr>
          <w:t>is</w:t>
        </w:r>
      </w:ins>
      <w:r w:rsidR="00415553">
        <w:rPr>
          <w:rFonts w:ascii="Times New Roman" w:hAnsi="Times New Roman" w:cs="Times New Roman"/>
          <w:lang w:eastAsia="zh-CN"/>
        </w:rPr>
        <w:t xml:space="preserve"> less clearly differentiated from “competence” concept than adults, </w:t>
      </w:r>
      <w:r w:rsidR="00237F63">
        <w:rPr>
          <w:rFonts w:ascii="Times New Roman" w:hAnsi="Times New Roman" w:cs="Times New Roman"/>
          <w:lang w:eastAsia="zh-CN"/>
        </w:rPr>
        <w:t>allowing cues for competence to influence</w:t>
      </w:r>
      <w:r w:rsidR="00415553">
        <w:rPr>
          <w:rFonts w:ascii="Times New Roman" w:hAnsi="Times New Roman" w:cs="Times New Roman"/>
          <w:lang w:eastAsia="zh-CN"/>
        </w:rPr>
        <w:t xml:space="preserve"> warmth judgments.</w:t>
      </w:r>
      <w:r w:rsidR="008A30F1" w:rsidRPr="008A30F1">
        <w:rPr>
          <w:rFonts w:ascii="Times New Roman" w:hAnsi="Times New Roman" w:cs="Times New Roman"/>
          <w:lang w:eastAsia="zh-CN"/>
        </w:rPr>
        <w:t xml:space="preserve"> </w:t>
      </w:r>
      <w:r w:rsidR="00415553">
        <w:rPr>
          <w:rFonts w:ascii="Times New Roman" w:hAnsi="Times New Roman" w:cs="Times New Roman"/>
          <w:lang w:eastAsia="zh-CN"/>
        </w:rPr>
        <w:t xml:space="preserve">Together, these findings suggest that children’s mental representations for warmth are both less complete (fewer warmth-related nodes) and less specialized (more cross-concept connections) than adults, supporting a growing </w:t>
      </w:r>
      <w:r w:rsidR="003C4901">
        <w:rPr>
          <w:rFonts w:ascii="Times New Roman" w:hAnsi="Times New Roman" w:cs="Times New Roman"/>
          <w:lang w:eastAsia="zh-CN"/>
        </w:rPr>
        <w:t xml:space="preserve">network account of mental representation of social inferences. </w:t>
      </w:r>
    </w:p>
    <w:p w14:paraId="27970BFA" w14:textId="3DD38987" w:rsidR="00415553" w:rsidRDefault="00415553" w:rsidP="00E822A0">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Second, social inference concepts that are acquired earlier in development</w:t>
      </w:r>
      <w:r w:rsidR="003C47C7">
        <w:rPr>
          <w:rFonts w:ascii="Times New Roman" w:hAnsi="Times New Roman" w:cs="Times New Roman"/>
          <w:lang w:eastAsia="zh-CN"/>
        </w:rPr>
        <w:t xml:space="preserve"> (e.g., valence-related inferences)</w:t>
      </w:r>
      <w:r>
        <w:rPr>
          <w:rFonts w:ascii="Times New Roman" w:hAnsi="Times New Roman" w:cs="Times New Roman"/>
          <w:lang w:eastAsia="zh-CN"/>
        </w:rPr>
        <w:t xml:space="preserve"> </w:t>
      </w:r>
      <w:del w:id="291" w:author="Lu, Junsong" w:date="2025-08-21T20:57:00Z" w16du:dateUtc="2025-08-21T12:57:00Z">
        <w:r w:rsidDel="00102522">
          <w:rPr>
            <w:rFonts w:ascii="Times New Roman" w:hAnsi="Times New Roman" w:cs="Times New Roman"/>
            <w:lang w:eastAsia="zh-CN"/>
          </w:rPr>
          <w:delText xml:space="preserve">also </w:delText>
        </w:r>
      </w:del>
      <w:r>
        <w:rPr>
          <w:rFonts w:ascii="Times New Roman" w:hAnsi="Times New Roman" w:cs="Times New Roman"/>
          <w:lang w:eastAsia="zh-CN"/>
        </w:rPr>
        <w:t xml:space="preserve">tend to correlate </w:t>
      </w:r>
      <w:r w:rsidR="00A53E69">
        <w:rPr>
          <w:rFonts w:ascii="Times New Roman" w:hAnsi="Times New Roman" w:cs="Times New Roman"/>
          <w:lang w:eastAsia="zh-CN"/>
        </w:rPr>
        <w:t xml:space="preserve">more </w:t>
      </w:r>
      <w:r>
        <w:rPr>
          <w:rFonts w:ascii="Times New Roman" w:hAnsi="Times New Roman" w:cs="Times New Roman"/>
          <w:lang w:eastAsia="zh-CN"/>
        </w:rPr>
        <w:t>with other social inference</w:t>
      </w:r>
      <w:r w:rsidR="00A53E69">
        <w:rPr>
          <w:rFonts w:ascii="Times New Roman" w:hAnsi="Times New Roman" w:cs="Times New Roman"/>
          <w:lang w:eastAsia="zh-CN"/>
        </w:rPr>
        <w:t xml:space="preserve"> concepts</w:t>
      </w:r>
      <w:commentRangeStart w:id="292"/>
      <w:commentRangeStart w:id="293"/>
      <w:r>
        <w:rPr>
          <w:rFonts w:ascii="Times New Roman" w:hAnsi="Times New Roman" w:cs="Times New Roman"/>
          <w:lang w:eastAsia="zh-CN"/>
        </w:rPr>
        <w:t xml:space="preserve">. </w:t>
      </w:r>
      <w:commentRangeEnd w:id="292"/>
      <w:r w:rsidR="003856D9">
        <w:rPr>
          <w:rStyle w:val="af3"/>
        </w:rPr>
        <w:commentReference w:id="292"/>
      </w:r>
      <w:commentRangeEnd w:id="293"/>
      <w:r w:rsidR="00FD13BD">
        <w:rPr>
          <w:rStyle w:val="af3"/>
        </w:rPr>
        <w:commentReference w:id="293"/>
      </w:r>
      <w:ins w:id="294" w:author="Lu, Junsong" w:date="2025-08-21T20:29:00Z" w16du:dateUtc="2025-08-21T12:29:00Z">
        <w:r w:rsidR="00453322">
          <w:rPr>
            <w:rFonts w:ascii="Times New Roman" w:hAnsi="Times New Roman" w:cs="Times New Roman" w:hint="eastAsia"/>
            <w:lang w:eastAsia="zh-CN"/>
          </w:rPr>
          <w:t xml:space="preserve">As </w:t>
        </w:r>
      </w:ins>
      <w:ins w:id="295" w:author="Lu, Junsong" w:date="2025-08-21T20:57:00Z" w16du:dateUtc="2025-08-21T12:57:00Z">
        <w:r w:rsidR="00102522">
          <w:rPr>
            <w:rFonts w:ascii="Times New Roman" w:hAnsi="Times New Roman" w:cs="Times New Roman" w:hint="eastAsia"/>
            <w:lang w:eastAsia="zh-CN"/>
          </w:rPr>
          <w:t>noted</w:t>
        </w:r>
      </w:ins>
      <w:ins w:id="296" w:author="Lu, Junsong" w:date="2025-08-21T20:29:00Z" w16du:dateUtc="2025-08-21T12:29:00Z">
        <w:r w:rsidR="00453322">
          <w:rPr>
            <w:rFonts w:ascii="Times New Roman" w:hAnsi="Times New Roman" w:cs="Times New Roman" w:hint="eastAsia"/>
            <w:lang w:eastAsia="zh-CN"/>
          </w:rPr>
          <w:t xml:space="preserve"> above</w:t>
        </w:r>
      </w:ins>
      <w:del w:id="297" w:author="Lu, Junsong" w:date="2025-08-21T20:29:00Z" w16du:dateUtc="2025-08-21T12:29:00Z">
        <w:r w:rsidDel="00453322">
          <w:rPr>
            <w:rFonts w:ascii="Times New Roman" w:hAnsi="Times New Roman" w:cs="Times New Roman"/>
            <w:lang w:eastAsia="zh-CN"/>
          </w:rPr>
          <w:delText>For instance</w:delText>
        </w:r>
      </w:del>
      <w:r>
        <w:rPr>
          <w:rFonts w:ascii="Times New Roman" w:hAnsi="Times New Roman" w:cs="Times New Roman"/>
          <w:lang w:eastAsia="zh-CN"/>
        </w:rPr>
        <w:t xml:space="preserve">, </w:t>
      </w:r>
      <w:r w:rsidR="003856D9">
        <w:rPr>
          <w:rFonts w:ascii="Times New Roman" w:hAnsi="Times New Roman" w:cs="Times New Roman"/>
          <w:lang w:eastAsia="zh-CN"/>
        </w:rPr>
        <w:t xml:space="preserve">valence-related </w:t>
      </w:r>
      <w:ins w:id="298" w:author="Lu, Junsong" w:date="2025-08-21T20:29:00Z" w16du:dateUtc="2025-08-21T12:29:00Z">
        <w:r w:rsidR="00453322">
          <w:rPr>
            <w:rFonts w:ascii="Times New Roman" w:hAnsi="Times New Roman" w:cs="Times New Roman" w:hint="eastAsia"/>
            <w:lang w:eastAsia="zh-CN"/>
          </w:rPr>
          <w:t>concepts are ac</w:t>
        </w:r>
      </w:ins>
      <w:ins w:id="299" w:author="Lu, Junsong" w:date="2025-08-21T20:30:00Z" w16du:dateUtc="2025-08-21T12:30:00Z">
        <w:r w:rsidR="00453322">
          <w:rPr>
            <w:rFonts w:ascii="Times New Roman" w:hAnsi="Times New Roman" w:cs="Times New Roman" w:hint="eastAsia"/>
            <w:lang w:eastAsia="zh-CN"/>
          </w:rPr>
          <w:t xml:space="preserve">quired in early life. They </w:t>
        </w:r>
      </w:ins>
      <w:del w:id="300" w:author="Lu, Junsong" w:date="2025-08-21T20:29:00Z" w16du:dateUtc="2025-08-21T12:29:00Z">
        <w:r w:rsidR="003856D9" w:rsidDel="00453322">
          <w:rPr>
            <w:rFonts w:ascii="Times New Roman" w:hAnsi="Times New Roman" w:cs="Times New Roman"/>
            <w:lang w:eastAsia="zh-CN"/>
          </w:rPr>
          <w:delText xml:space="preserve">inferences </w:delText>
        </w:r>
      </w:del>
      <w:r w:rsidR="00130776">
        <w:rPr>
          <w:rFonts w:ascii="Times New Roman" w:hAnsi="Times New Roman" w:cs="Times New Roman"/>
          <w:lang w:eastAsia="zh-CN"/>
        </w:rPr>
        <w:t xml:space="preserve">often show stronger and more numerous correlations with other social inferences </w:t>
      </w:r>
      <w:r w:rsidR="003856D9">
        <w:rPr>
          <w:rFonts w:ascii="Times New Roman" w:hAnsi="Times New Roman" w:cs="Times New Roman"/>
          <w:lang w:eastAsia="zh-CN"/>
        </w:rPr>
        <w:t xml:space="preserve">(i.e., usually showing greater explain variance when they form a factor) than competence-related </w:t>
      </w:r>
      <w:proofErr w:type="spellStart"/>
      <w:r w:rsidR="003856D9">
        <w:rPr>
          <w:rFonts w:ascii="Times New Roman" w:hAnsi="Times New Roman" w:cs="Times New Roman"/>
          <w:lang w:eastAsia="zh-CN"/>
        </w:rPr>
        <w:t>inferences</w:t>
      </w:r>
      <w:r w:rsidR="00971B15">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{"citationID":"ad302Jqo","properties":{"formattedCitation":"\\super 4,47\\uc0\\u8211{}51\\nosupersub{}","plainCitation":"4,47–51","noteIndex":0},"citationItems":[{"id":26064,"uris":["http://zotero.org/users/6113531/items/HWXS8QE7"],"itemData":{"id":26064,"type":"article-journal","container-title":"Journal of Personality and Social Psychology","DOI":"10.1037/0022-3514.82.6.878","ISSN":"1939-1315, 0022-3514","issue":"6","journalAbbreviation":"Journal of Personality and Social Psychology","language":"en","note":"00000","page":"878-902","source":"DOI.org (Crossref)","title":"A model of (often mixed) stereotype content: Competence and warmth respectively follow from perceived status and competition.","title-short":"A model of (often mixed) stereotype content","volume":"82","author":[{"family":"Fiske","given":"Susan T."},{"family":"Cuddy","given":"Amy J. C."},{"family":"Glick","given":"Peter"},{"family":"Xu","given":"Jun"}],"issued":{"date-parts":[["2002",6]]},"citation-key":"Fiskemodeloftenmixed2002"}},{"id":476546,"uris":["http://zotero.org/users/6113531/items/ERTCFMEJ"],"itemData":{"id":476546,"type":"article-journal","abstract":"Prescriptive stereotypes based on, respectively, agency and communality reflect how people expect men and women to behave. Deviating from such prescriptions limits opportunities for men and women in ways that reinforce traditional gender roles. In the current work, we examine whether people have expectations of gendered facial features based on agentic and communal descriptions of targets and if these expectations extend to who people think is best suited for workplace tasks. Across five experiments, people expected more facial masculinity for targets paired with agentic relative to communal traits (Experiments 1, 2a-b) and workplace behaviors (Experiments 3a-b). This expectation effect emerged when gendered facial features (e.g., more masculinized and feminized versions of face identities) were manipulated across (Experiment 1) and within (Experiments 2a-b, 3a-b) gender, regardless of whether traits were explicitly stated (Experiments 1, 2a-b, 3a) or inferred (Experiment 3b), and regardless of trait valence. When people made decisions about two same-gender faces, the gender of those faces accentuated trait effects. More masculine male (relative to female) faces were consistently expected more for agentic traits and workplace tasks, but consistently expected less for communal traits and workplace tasks (Experiments 2a, 3a-b). We then conceptually replicated expectation effects by showing that mental representations of agentic and communal faces appear correspondingly gendered (Exper­ iment 4). Finally, we provide exploratory analyses showing that expectation effects may differentially vary by perceiver gender across contexts. These findings illustrate a non-verbal route by which people make decisions based on gender stereotypes that have wide-ranging implications for workplace behavior.","container-title":"Journal of Experimental Social Psychology","DOI":"10.1016/j.jesp.2023.104585","ISSN":"00221031","journalAbbreviation":"Journal of Experimental Social Psychology","language":"en","page":"104585","source":"DOI.org (Crossref)","title":"Trait inferences from the “big two” produce gendered expectations of facial features","volume":"111","author":[{"family":"Liebenow","given":"Hayley A."},{"family":"Boucher","given":"Kathryn L."},{"family":"Cassidy","given":"Brittany S."}],"issued":{"date-parts":[["2024",3]]},"citation-key":"LiebenowTraitinferencesbig2024"}},{"id":449735,"uris":["http://zotero.org/users/6113531/items/U6WRTHWC"],"itemData":{"id":449735,"type":"article-journal","abstract":"It is notable that across distinct, siloed, and disconnected areas of psychology (e.g., developmental, personality, social), there exist two dimensions (the “Big Two”) that capture the ways in which people process, perceive, and navigate their social worlds. Despite their subtle distinctions and nomenclature, each shares the same underlying content; one revolves around independence, goal pursuit, and achievement, and the other revolves around other-focus, social orientation, and desire for connection. Why have these two dimensions emerged across disciplines, domains, and decades? Our answer: gender. We argue that the characteristics of the Big Two (e.g., agency/competence, communion/ warmth) are reflections of psychological notions of masculinity and femininity that render gender the basis of the fundamental lens through which one sees the social world. Thus, although past work has identified the Big Two as a model to understand social categories, we argue that gender itself is the social category that explains the nature of the Big Two. We outline support for this theory and suggest implications of a gendered cognition in which gender not only provides functional utility for cognitive processing but simultaneously enforces gender roles and limits men and women’s opportunities. Recognizing that the Big Two reflect masculinity and femininity does not confine people to act in accordance with their gender but rather allows for novel interventions to reduce gender-based inequities.","container-title":"Perspectives on Psychological Science","DOI":"10.1177/1745691620904961","ISSN":"1745-6916, 1745-6924","issue":"6","journalAbbreviation":"Perspect Psychol Sci","language":"en","page":"1143-1158","source":"DOI.org (Crossref)","title":"The Primacy of Gender: Gendered Cognition Underlies the Big Two Dimensions of Social Cognition","title-short":"The Primacy of Gender","volume":"16","author":[{"family":"Martin","given":"Ashley E."},{"family":"Slepian","given":"Michael L."}],"issued":{"date-parts":[["2021",11]]},"citation-key":"MartinPrimacyGenderGendered2021a"}},{"id":449734,"uris":["http://zotero.org/users/6113531/items/8QMBUPN8"],"itemData":{"id":449734,"type":"article-journal","abstract":"On the basis of previous research, the authors hypothesize that (a) person descriptive terms can be organized into the broad dimensions of agency and communion of which communion is the primary one; (b) the main distinction between these dimensions pertains to their profitability for the self (agency) vs. for other persons (communion); hence, agency is more desirable and important in the self-perspective, and communion is more desirable and important in the other-perspective; (c) self– other outcome dependency increases importance of another person’s agency. Study 1 showed that a large number of trait names can be reduced to these broad dimensions, that communion comprises more item variance, and that agency is predicted by self-profitability and communion by other-profitability. Studies 2 and 3 showed that agency is more relevant and desired for self, and communion is more relevant and desired for others. Study 4 showed that agency is more important in a close friend than an unrelated peer, and this difference is completely mediated by the perceived outcome dependency.","container-title":"Journal of Personality and Social Psychology","DOI":"10.1037/0022-3514.93.5.751","ISSN":"1939-1315, 0022-3514","issue":"5","journalAbbreviation":"Journal of Personality and Social Psychology","language":"en","page":"751-763","source":"DOI.org (Crossref)","title":"Agency and communion from the perspective of self versus others.","volume":"93","author":[{"family":"Abele","given":"Andrea E."},{"family":"Wojciszke","given":"Bogdan"}],"issued":{"date-parts":[["2007"]]},"citation-key":"AbeleAgencycommunionperspective2007"}},{"id":449945,"uris":["http://zotero.org/users/6113531/items/KRFCNJV7"],"itemData":{"id":449945,"type":"article-journal","abstract":"An important aim of person perception is to guide people in their actions towards others and an especially important question in this regard is whether to approach a target or not. A target's traits can be differentiated into the “Big Two” fundamental content dimensions of agency and communion. Four studies test the hypothesis that relative to agentic traits communal traits – which can also be conceptualized as “otherproﬁtable” traits – are processed preferentially because they convey more information relevant for approach vs. avoidance decisions. Across four studies, we found consistent support for this preferential processing hypothesis. Communal trait words were recognized faster (Study 1) and categorized faster with regard to valence than agentic trait words (Study 2); communal traits were inferred faster from behavior descriptions than agentic traits (Study 3); and ﬁnally, communal traits were mentioned prior to agentic ones in spontaneous descriptions of another person (Study 4). Throughout these studies the stimuli's valence (positive or negative words or behaviors) did not moderate this processing speed advantage of communal information. Participants' responses in Study 4, however, were more valence-driven for the communion dimension than for the agency dimension.","container-title":"Journal of Experimental Social Psychology","DOI":"10.1016/j.jesp.2011.03.028","ISSN":"00221031","issue":"5","journalAbbreviation":"Journal of Experimental Social Psychology","language":"en","page":"935-948","source":"DOI.org (Crossref)","title":"The bigger one of the “Big Two”? Preferential processing of communal information","title-short":"The bigger one of the “Big Two”?","volume":"47","author":[{"family":"Abele","given":"Andrea E."},{"family":"Bruckmüller","given":"Susanne"}],"issued":{"date-parts":[["2011",9]]},"citation-key":"AbelebiggeroneBig2011"}},{"id":522841,"uris":["http://zotero.org/groups/5566095/items/ZVL52KLB"],"itemData":{"id":522841,"type":"article-journal","abstract":"First impressions formed from facial appearance predict important social outcomes. Existing models of these impressions indicate they are underpinned by dimensions of Valence and Dominance, and are typically derived by applying data reduction methods to explicit ratings of faces for a range of traits. However, this approach is potentially problematic because the trait ratings may not fully capture the dimensions on which people spontaneously assess faces. Here, we used natural language processing to extract ‘topics’ directly from participants' free-­text descriptions (i.e., their first impressions) of 2222 face images. Two topics emerged, reflecting first impressions related to positive emotional valence and warmth (Topic 1) and negative emotional valence and potential threat (Topic 2). Next, we investigated how these topics were related to Valence and Dominance components derived from explicit trait ratings. Collectively, these components explained only ~44% of the variance in the topics extracted from free-­text descriptions and suggested that first impressions are underpinned by correlated valence dimensions that subsume the content of existing trait-­rating-­based models. Natural language offers a promising new avenue for understanding social cognition, and future work can examine the predictive utility of natural language and traditional data-­driven models for impressions in varying social contexts.","container-title":"British Journal of Psychology","DOI":"10.1111/bjop.12717","ISSN":"0007-1269</w:instrText>
      </w:r>
      <w:r w:rsidR="004F3F75">
        <w:rPr>
          <w:rFonts w:ascii="Times New Roman" w:hAnsi="Times New Roman" w:cs="Times New Roman" w:hint="eastAsia"/>
          <w:lang w:eastAsia="zh-CN"/>
        </w:rPr>
        <w:instrText>, 2044-8295","journalAbbreviation":"British J of Psychology","language":"en","page":"bjop.12717","source":"DOI.org (Crossref)","title":"Decoding the language of first impressions: Comparing models of first impressions of faces derived from free</w:instrText>
      </w:r>
      <w:r w:rsidR="004F3F75">
        <w:rPr>
          <w:rFonts w:ascii="Times New Roman" w:hAnsi="Times New Roman" w:cs="Times New Roman" w:hint="eastAsia"/>
          <w:lang w:eastAsia="zh-CN"/>
        </w:rPr>
        <w:instrText>‐</w:instrText>
      </w:r>
      <w:r w:rsidR="004F3F75">
        <w:rPr>
          <w:rFonts w:ascii="Times New Roman" w:hAnsi="Times New Roman" w:cs="Times New Roman" w:hint="eastAsia"/>
          <w:lang w:eastAsia="zh-CN"/>
        </w:rPr>
        <w:instrText>text descr</w:instrText>
      </w:r>
      <w:r w:rsidR="004F3F75">
        <w:rPr>
          <w:rFonts w:ascii="Times New Roman" w:hAnsi="Times New Roman" w:cs="Times New Roman"/>
          <w:lang w:eastAsia="zh-CN"/>
        </w:rPr>
        <w:instrText xml:space="preserve">iptions and trait ratings","title-short":"Decoding the language of first impressions","author":[{"family":"Jones","given":"Alex L."},{"family":"Shiramizu","given":"Victor"},{"family":"Jones","given":"Benedict C."}],"issued":{"date-parts":[["2024",6,17]]},"citation-key":"JonesDecodinglanguagefirst2024"}}],"schema":"https://github.com/citation-style-language/schema/raw/master/csl-citation.json"} </w:instrText>
      </w:r>
      <w:r w:rsidR="00971B15">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4,47</w:t>
      </w:r>
      <w:proofErr w:type="spellEnd"/>
      <w:r w:rsidR="004F3F75" w:rsidRPr="004F3F75">
        <w:rPr>
          <w:rFonts w:ascii="Times New Roman" w:hAnsi="Times New Roman" w:cs="Times New Roman"/>
          <w:vertAlign w:val="superscript"/>
        </w:rPr>
        <w:t>–51</w:t>
      </w:r>
      <w:r w:rsidR="00971B15">
        <w:rPr>
          <w:rFonts w:ascii="Times New Roman" w:hAnsi="Times New Roman" w:cs="Times New Roman"/>
          <w:lang w:eastAsia="zh-CN"/>
        </w:rPr>
        <w:fldChar w:fldCharType="end"/>
      </w:r>
      <w:r w:rsidR="003856D9">
        <w:rPr>
          <w:rFonts w:ascii="Times New Roman" w:hAnsi="Times New Roman" w:cs="Times New Roman"/>
          <w:lang w:eastAsia="zh-CN"/>
        </w:rPr>
        <w:t xml:space="preserve">. </w:t>
      </w:r>
      <w:ins w:id="301" w:author="Lu, Junsong" w:date="2025-08-21T20:54:00Z">
        <w:r w:rsidR="00102522" w:rsidRPr="00102522">
          <w:rPr>
            <w:rFonts w:ascii="Times New Roman" w:hAnsi="Times New Roman" w:cs="Times New Roman"/>
            <w:lang w:eastAsia="zh-CN"/>
          </w:rPr>
          <w:t xml:space="preserve">More </w:t>
        </w:r>
      </w:ins>
      <w:ins w:id="302" w:author="Lu, Junsong" w:date="2025-08-21T20:58:00Z" w16du:dateUtc="2025-08-21T12:58:00Z">
        <w:r w:rsidR="00102522">
          <w:rPr>
            <w:rFonts w:ascii="Times New Roman" w:hAnsi="Times New Roman" w:cs="Times New Roman" w:hint="eastAsia"/>
            <w:lang w:eastAsia="zh-CN"/>
          </w:rPr>
          <w:t>broadly</w:t>
        </w:r>
      </w:ins>
      <w:ins w:id="303" w:author="Lu, Junsong" w:date="2025-08-21T20:54:00Z">
        <w:r w:rsidR="00102522" w:rsidRPr="00102522">
          <w:rPr>
            <w:rFonts w:ascii="Times New Roman" w:hAnsi="Times New Roman" w:cs="Times New Roman"/>
            <w:lang w:eastAsia="zh-CN"/>
          </w:rPr>
          <w:t xml:space="preserve">, words related to prior identified social dimensions are </w:t>
        </w:r>
      </w:ins>
      <w:ins w:id="304" w:author="Lu, Junsong" w:date="2025-08-21T20:58:00Z" w16du:dateUtc="2025-08-21T12:58:00Z">
        <w:r w:rsidR="00102522">
          <w:rPr>
            <w:rFonts w:ascii="Times New Roman" w:hAnsi="Times New Roman" w:cs="Times New Roman" w:hint="eastAsia"/>
            <w:lang w:eastAsia="zh-CN"/>
          </w:rPr>
          <w:t>generally</w:t>
        </w:r>
      </w:ins>
      <w:ins w:id="305" w:author="Lu, Junsong" w:date="2025-08-21T20:54:00Z">
        <w:r w:rsidR="00102522" w:rsidRPr="00102522">
          <w:rPr>
            <w:rFonts w:ascii="Times New Roman" w:hAnsi="Times New Roman" w:cs="Times New Roman"/>
            <w:lang w:eastAsia="zh-CN"/>
          </w:rPr>
          <w:t xml:space="preserve"> acquired early</w:t>
        </w:r>
      </w:ins>
      <w:ins w:id="306" w:author="Lu, Junsong" w:date="2025-08-21T20:58:00Z" w16du:dateUtc="2025-08-21T12:58:00Z">
        <w:r w:rsidR="00102522">
          <w:rPr>
            <w:rFonts w:ascii="Times New Roman" w:hAnsi="Times New Roman" w:cs="Times New Roman" w:hint="eastAsia"/>
            <w:lang w:eastAsia="zh-CN"/>
          </w:rPr>
          <w:t>:</w:t>
        </w:r>
      </w:ins>
      <w:ins w:id="307" w:author="Lu, Junsong" w:date="2025-08-21T20:54:00Z">
        <w:r w:rsidR="00102522" w:rsidRPr="00102522">
          <w:rPr>
            <w:rFonts w:ascii="Times New Roman" w:hAnsi="Times New Roman" w:cs="Times New Roman"/>
            <w:lang w:eastAsia="zh-CN"/>
          </w:rPr>
          <w:t xml:space="preserve"> </w:t>
        </w:r>
      </w:ins>
      <w:ins w:id="308" w:author="Lu, Junsong" w:date="2025-08-21T20:58:00Z" w16du:dateUtc="2025-08-21T12:58:00Z">
        <w:r w:rsidR="00102522">
          <w:rPr>
            <w:rFonts w:ascii="Times New Roman" w:hAnsi="Times New Roman" w:cs="Times New Roman" w:hint="eastAsia"/>
            <w:lang w:eastAsia="zh-CN"/>
          </w:rPr>
          <w:t>f</w:t>
        </w:r>
      </w:ins>
      <w:ins w:id="309" w:author="Lu, Junsong" w:date="2025-08-21T20:54:00Z">
        <w:r w:rsidR="00102522" w:rsidRPr="00102522">
          <w:rPr>
            <w:rFonts w:ascii="Times New Roman" w:hAnsi="Times New Roman" w:cs="Times New Roman"/>
            <w:lang w:eastAsia="zh-CN"/>
          </w:rPr>
          <w:t xml:space="preserve">or instance, </w:t>
        </w:r>
      </w:ins>
      <w:ins w:id="310" w:author="Lu, Junsong" w:date="2025-08-21T20:58:00Z" w16du:dateUtc="2025-08-21T12:58:00Z">
        <w:r w:rsidR="00102522" w:rsidRPr="00102522">
          <w:rPr>
            <w:rFonts w:ascii="Times New Roman" w:hAnsi="Times New Roman" w:cs="Times New Roman"/>
            <w:lang w:eastAsia="zh-CN"/>
          </w:rPr>
          <w:t xml:space="preserve">“smart,” a key competence item, is estimated to be acquired </w:t>
        </w:r>
      </w:ins>
      <w:ins w:id="311" w:author="Lu, Junsong" w:date="2025-08-21T20:54:00Z">
        <w:r w:rsidR="00102522" w:rsidRPr="00102522">
          <w:rPr>
            <w:rFonts w:ascii="Times New Roman" w:hAnsi="Times New Roman" w:cs="Times New Roman"/>
            <w:lang w:eastAsia="zh-CN"/>
          </w:rPr>
          <w:t xml:space="preserve">at age 5.50, </w:t>
        </w:r>
      </w:ins>
      <w:ins w:id="312" w:author="Lu, Junsong" w:date="2025-08-21T20:59:00Z" w16du:dateUtc="2025-08-21T12:59:00Z">
        <w:r w:rsidR="00102522">
          <w:rPr>
            <w:rFonts w:ascii="Times New Roman" w:hAnsi="Times New Roman" w:cs="Times New Roman" w:hint="eastAsia"/>
            <w:lang w:eastAsia="zh-CN"/>
          </w:rPr>
          <w:t>while</w:t>
        </w:r>
      </w:ins>
      <w:ins w:id="313" w:author="Lu, Junsong" w:date="2025-08-21T20:54:00Z">
        <w:r w:rsidR="00102522" w:rsidRPr="00102522">
          <w:rPr>
            <w:rFonts w:ascii="Times New Roman" w:hAnsi="Times New Roman" w:cs="Times New Roman"/>
            <w:lang w:eastAsia="zh-CN"/>
          </w:rPr>
          <w:t xml:space="preserve"> "pretty", related to the attractiveness dimension, is acquired </w:t>
        </w:r>
      </w:ins>
      <w:ins w:id="314" w:author="Lu, Junsong" w:date="2025-08-21T20:59:00Z" w16du:dateUtc="2025-08-21T12:59:00Z">
        <w:r w:rsidR="00102522">
          <w:rPr>
            <w:rFonts w:ascii="Times New Roman" w:hAnsi="Times New Roman" w:cs="Times New Roman" w:hint="eastAsia"/>
            <w:lang w:eastAsia="zh-CN"/>
          </w:rPr>
          <w:t xml:space="preserve">around </w:t>
        </w:r>
      </w:ins>
      <w:ins w:id="315" w:author="Lu, Junsong" w:date="2025-08-21T20:54:00Z">
        <w:r w:rsidR="00102522" w:rsidRPr="00102522">
          <w:rPr>
            <w:rFonts w:ascii="Times New Roman" w:hAnsi="Times New Roman" w:cs="Times New Roman"/>
            <w:lang w:eastAsia="zh-CN"/>
          </w:rPr>
          <w:t xml:space="preserve">4.09 years. </w:t>
        </w:r>
      </w:ins>
      <w:ins w:id="316" w:author="Lu, Junsong" w:date="2025-08-21T21:00:00Z">
        <w:r w:rsidR="00DA5B97" w:rsidRPr="00DA5B97">
          <w:rPr>
            <w:rFonts w:ascii="Times New Roman" w:hAnsi="Times New Roman" w:cs="Times New Roman"/>
            <w:lang w:eastAsia="zh-CN"/>
          </w:rPr>
          <w:t xml:space="preserve">According to preferential attachment, </w:t>
        </w:r>
      </w:ins>
      <w:ins w:id="317" w:author="Lu, Junsong" w:date="2025-08-21T21:00:00Z" w16du:dateUtc="2025-08-21T13:00:00Z">
        <w:r w:rsidR="00DA5B97" w:rsidRPr="00DA5B97">
          <w:rPr>
            <w:rFonts w:ascii="Times New Roman" w:hAnsi="Times New Roman" w:cs="Times New Roman"/>
            <w:lang w:eastAsia="zh-CN"/>
          </w:rPr>
          <w:t>early acquired</w:t>
        </w:r>
      </w:ins>
      <w:ins w:id="318" w:author="Lu, Junsong" w:date="2025-08-21T21:00:00Z">
        <w:r w:rsidR="00DA5B97" w:rsidRPr="00DA5B97">
          <w:rPr>
            <w:rFonts w:ascii="Times New Roman" w:hAnsi="Times New Roman" w:cs="Times New Roman"/>
            <w:lang w:eastAsia="zh-CN"/>
          </w:rPr>
          <w:t xml:space="preserve"> concepts form more connections with other concepts, giving rise to the apparent social dimensions. The dominance of dimensions anchored in early-acquired concepts thus supports the role of preferential attachment</w:t>
        </w:r>
      </w:ins>
      <w:ins w:id="319" w:author="Lu, Junsong" w:date="2025-08-21T20:54:00Z">
        <w:r w:rsidR="00102522" w:rsidRPr="00102522">
          <w:rPr>
            <w:rFonts w:ascii="Times New Roman" w:hAnsi="Times New Roman" w:cs="Times New Roman"/>
            <w:lang w:eastAsia="zh-CN"/>
          </w:rPr>
          <w:t>s</w:t>
        </w:r>
      </w:ins>
      <w:del w:id="320" w:author="Lu, Junsong" w:date="2025-08-21T20:44:00Z" w16du:dateUtc="2025-08-21T12:44:00Z">
        <w:r w:rsidR="003C47C7" w:rsidDel="00236B73">
          <w:rPr>
            <w:rFonts w:ascii="Times New Roman" w:hAnsi="Times New Roman" w:cs="Times New Roman"/>
            <w:lang w:eastAsia="zh-CN"/>
          </w:rPr>
          <w:delText>This pattern even shows up in children’s inferences, where more i</w:delText>
        </w:r>
      </w:del>
      <w:del w:id="321" w:author="Lu, Junsong" w:date="2025-08-21T20:43:00Z" w16du:dateUtc="2025-08-21T12:43:00Z">
        <w:r w:rsidR="003C47C7" w:rsidDel="00236B73">
          <w:rPr>
            <w:rFonts w:ascii="Times New Roman" w:hAnsi="Times New Roman" w:cs="Times New Roman"/>
            <w:lang w:eastAsia="zh-CN"/>
          </w:rPr>
          <w:delText>nferences are strongly correlated with the valence concept than the competence concept</w:delText>
        </w:r>
      </w:del>
      <w:commentRangeStart w:id="322"/>
      <w:commentRangeStart w:id="323"/>
      <w:r w:rsidR="003C47C7">
        <w:rPr>
          <w:rFonts w:ascii="Times New Roman" w:hAnsi="Times New Roman" w:cs="Times New Roman"/>
          <w:lang w:eastAsia="zh-CN"/>
        </w:rPr>
        <w:t>.</w:t>
      </w:r>
      <w:commentRangeEnd w:id="322"/>
      <w:r w:rsidR="003C47C7">
        <w:rPr>
          <w:rStyle w:val="af3"/>
        </w:rPr>
        <w:commentReference w:id="322"/>
      </w:r>
      <w:commentRangeEnd w:id="323"/>
      <w:r w:rsidR="00236B73">
        <w:rPr>
          <w:rStyle w:val="af3"/>
        </w:rPr>
        <w:commentReference w:id="323"/>
      </w:r>
      <w:del w:id="324" w:author="Lu, Junsong" w:date="2025-08-21T21:00:00Z" w16du:dateUtc="2025-08-21T13:00:00Z">
        <w:r w:rsidR="003C47C7" w:rsidDel="00DA5B97">
          <w:rPr>
            <w:rFonts w:ascii="Times New Roman" w:hAnsi="Times New Roman" w:cs="Times New Roman"/>
            <w:lang w:eastAsia="zh-CN"/>
          </w:rPr>
          <w:delText xml:space="preserve"> Th</w:delText>
        </w:r>
      </w:del>
      <w:del w:id="325" w:author="Lu, Junsong" w:date="2025-08-21T20:55:00Z" w16du:dateUtc="2025-08-21T12:55:00Z">
        <w:r w:rsidR="003C47C7" w:rsidDel="00102522">
          <w:rPr>
            <w:rFonts w:ascii="Times New Roman" w:hAnsi="Times New Roman" w:cs="Times New Roman"/>
            <w:lang w:eastAsia="zh-CN"/>
          </w:rPr>
          <w:delText>es</w:delText>
        </w:r>
      </w:del>
      <w:del w:id="326" w:author="Lu, Junsong" w:date="2025-08-21T21:00:00Z" w16du:dateUtc="2025-08-21T13:00:00Z">
        <w:r w:rsidR="003C47C7" w:rsidDel="00DA5B97">
          <w:rPr>
            <w:rFonts w:ascii="Times New Roman" w:hAnsi="Times New Roman" w:cs="Times New Roman"/>
            <w:lang w:eastAsia="zh-CN"/>
          </w:rPr>
          <w:delText xml:space="preserve">e </w:delText>
        </w:r>
      </w:del>
      <w:del w:id="327" w:author="Lu, Junsong" w:date="2025-08-21T20:56:00Z" w16du:dateUtc="2025-08-21T12:56:00Z">
        <w:r w:rsidR="003C47C7" w:rsidDel="00102522">
          <w:rPr>
            <w:rFonts w:ascii="Times New Roman" w:hAnsi="Times New Roman" w:cs="Times New Roman"/>
            <w:lang w:eastAsia="zh-CN"/>
          </w:rPr>
          <w:delText>findings suggest that newly acquired social-inference concepts are connected to earlier-formed, well-connected concepts</w:delText>
        </w:r>
        <w:r w:rsidR="00483F3D" w:rsidDel="00102522">
          <w:rPr>
            <w:rFonts w:ascii="Times New Roman" w:hAnsi="Times New Roman" w:cs="Times New Roman"/>
            <w:lang w:eastAsia="zh-CN"/>
          </w:rPr>
          <w:delText xml:space="preserve"> (forming hubs)</w:delText>
        </w:r>
        <w:r w:rsidR="003C47C7" w:rsidDel="00102522">
          <w:rPr>
            <w:rFonts w:ascii="Times New Roman" w:hAnsi="Times New Roman" w:cs="Times New Roman"/>
            <w:lang w:eastAsia="zh-CN"/>
          </w:rPr>
          <w:delText>, supporting the preferential attachment mechanism</w:delText>
        </w:r>
      </w:del>
      <w:del w:id="328" w:author="Lu, Junsong" w:date="2025-08-21T21:00:00Z" w16du:dateUtc="2025-08-21T13:00:00Z">
        <w:r w:rsidR="003C47C7" w:rsidDel="00DA5B97">
          <w:rPr>
            <w:rFonts w:ascii="Times New Roman" w:hAnsi="Times New Roman" w:cs="Times New Roman"/>
            <w:lang w:eastAsia="zh-CN"/>
          </w:rPr>
          <w:delText>.</w:delText>
        </w:r>
      </w:del>
      <w:r w:rsidR="00E822A0">
        <w:rPr>
          <w:rFonts w:ascii="Times New Roman" w:hAnsi="Times New Roman" w:cs="Times New Roman"/>
          <w:lang w:eastAsia="zh-CN"/>
        </w:rPr>
        <w:t xml:space="preserve"> Together, </w:t>
      </w:r>
      <w:del w:id="329" w:author="Lu, Junsong" w:date="2025-08-21T20:55:00Z" w16du:dateUtc="2025-08-21T12:55:00Z">
        <w:r w:rsidR="00E822A0" w:rsidDel="00102522">
          <w:rPr>
            <w:rFonts w:ascii="Times New Roman" w:hAnsi="Times New Roman" w:cs="Times New Roman"/>
            <w:lang w:eastAsia="zh-CN"/>
          </w:rPr>
          <w:delText xml:space="preserve">these </w:delText>
        </w:r>
      </w:del>
      <w:r w:rsidR="00E822A0">
        <w:rPr>
          <w:rFonts w:ascii="Times New Roman" w:hAnsi="Times New Roman" w:cs="Times New Roman"/>
          <w:lang w:eastAsia="zh-CN"/>
        </w:rPr>
        <w:t xml:space="preserve">developmental </w:t>
      </w:r>
      <w:r w:rsidR="00E920E3">
        <w:rPr>
          <w:rFonts w:ascii="Times New Roman" w:hAnsi="Times New Roman" w:cs="Times New Roman"/>
          <w:lang w:eastAsia="zh-CN"/>
        </w:rPr>
        <w:t>findings</w:t>
      </w:r>
      <w:r w:rsidR="00E822A0">
        <w:rPr>
          <w:rFonts w:ascii="Times New Roman" w:hAnsi="Times New Roman" w:cs="Times New Roman"/>
          <w:lang w:eastAsia="zh-CN"/>
        </w:rPr>
        <w:t xml:space="preserve"> </w:t>
      </w:r>
      <w:r w:rsidR="009141F2">
        <w:rPr>
          <w:rFonts w:ascii="Times New Roman" w:hAnsi="Times New Roman" w:cs="Times New Roman"/>
          <w:lang w:eastAsia="zh-CN"/>
        </w:rPr>
        <w:t>support</w:t>
      </w:r>
      <w:r w:rsidR="00E822A0">
        <w:rPr>
          <w:rFonts w:ascii="Times New Roman" w:hAnsi="Times New Roman" w:cs="Times New Roman"/>
          <w:lang w:eastAsia="zh-CN"/>
        </w:rPr>
        <w:t xml:space="preserve"> both </w:t>
      </w:r>
      <w:del w:id="330" w:author="Lu, Junsong" w:date="2025-08-21T20:56:00Z" w16du:dateUtc="2025-08-21T12:56:00Z">
        <w:r w:rsidR="00E822A0" w:rsidDel="00102522">
          <w:rPr>
            <w:rFonts w:ascii="Times New Roman" w:hAnsi="Times New Roman" w:cs="Times New Roman"/>
            <w:lang w:eastAsia="zh-CN"/>
          </w:rPr>
          <w:delText>growth and preferential attachment</w:delText>
        </w:r>
      </w:del>
      <w:ins w:id="331" w:author="Lu, Junsong" w:date="2025-08-21T20:56:00Z" w16du:dateUtc="2025-08-21T12:56:00Z">
        <w:r w:rsidR="00102522">
          <w:rPr>
            <w:rFonts w:ascii="Times New Roman" w:hAnsi="Times New Roman" w:cs="Times New Roman" w:hint="eastAsia"/>
            <w:lang w:eastAsia="zh-CN"/>
          </w:rPr>
          <w:t>generative mechanisms</w:t>
        </w:r>
      </w:ins>
      <w:del w:id="332" w:author="Lu, Junsong" w:date="2025-08-21T20:55:00Z" w16du:dateUtc="2025-08-21T12:55:00Z">
        <w:r w:rsidR="00483F3D" w:rsidDel="00102522">
          <w:rPr>
            <w:rFonts w:ascii="Times New Roman" w:hAnsi="Times New Roman" w:cs="Times New Roman"/>
            <w:lang w:eastAsia="zh-CN"/>
          </w:rPr>
          <w:delText>—</w:delText>
        </w:r>
        <w:r w:rsidR="009141F2" w:rsidDel="00102522">
          <w:rPr>
            <w:rFonts w:ascii="Times New Roman" w:hAnsi="Times New Roman" w:cs="Times New Roman"/>
            <w:lang w:eastAsia="zh-CN"/>
          </w:rPr>
          <w:delText>generative mechanisms</w:delText>
        </w:r>
      </w:del>
      <w:r w:rsidR="009141F2">
        <w:rPr>
          <w:rFonts w:ascii="Times New Roman" w:hAnsi="Times New Roman" w:cs="Times New Roman"/>
          <w:lang w:eastAsia="zh-CN"/>
        </w:rPr>
        <w:t xml:space="preserve"> that </w:t>
      </w:r>
      <w:r w:rsidR="006661E1">
        <w:rPr>
          <w:rFonts w:ascii="Times New Roman" w:hAnsi="Times New Roman" w:cs="Times New Roman"/>
          <w:lang w:eastAsia="zh-CN"/>
        </w:rPr>
        <w:t>naturally</w:t>
      </w:r>
      <w:r w:rsidR="009141F2">
        <w:rPr>
          <w:rFonts w:ascii="Times New Roman" w:hAnsi="Times New Roman" w:cs="Times New Roman"/>
          <w:lang w:eastAsia="zh-CN"/>
        </w:rPr>
        <w:t xml:space="preserve"> produce</w:t>
      </w:r>
      <w:r w:rsidR="00E822A0">
        <w:rPr>
          <w:rFonts w:ascii="Times New Roman" w:hAnsi="Times New Roman" w:cs="Times New Roman"/>
          <w:lang w:eastAsia="zh-CN"/>
        </w:rPr>
        <w:t xml:space="preserve"> small-world properties in mental representations of social inferences. </w:t>
      </w:r>
      <w:r w:rsidR="003C47C7">
        <w:rPr>
          <w:rFonts w:ascii="Times New Roman" w:hAnsi="Times New Roman" w:cs="Times New Roman"/>
          <w:lang w:eastAsia="zh-CN"/>
        </w:rPr>
        <w:t xml:space="preserve">  </w:t>
      </w:r>
    </w:p>
    <w:p w14:paraId="768F0654" w14:textId="1AAF688D" w:rsidR="00874395" w:rsidRPr="00874395" w:rsidRDefault="00E10589" w:rsidP="00EF1F76">
      <w:pPr>
        <w:pStyle w:val="1"/>
        <w:spacing w:beforeLines="50" w:before="156" w:afterLines="50" w:after="156"/>
        <w:jc w:val="center"/>
        <w:rPr>
          <w:rFonts w:ascii="Times New Roman" w:hAnsi="Times New Roman" w:cs="Times New Roman"/>
          <w:b/>
          <w:bCs/>
          <w:color w:val="000000" w:themeColor="text1"/>
          <w:sz w:val="24"/>
          <w:szCs w:val="24"/>
          <w:lang w:eastAsia="zh-CN"/>
        </w:rPr>
      </w:pPr>
      <w:r>
        <w:rPr>
          <w:rFonts w:ascii="Times New Roman" w:hAnsi="Times New Roman" w:cs="Times New Roman"/>
          <w:b/>
          <w:bCs/>
          <w:color w:val="000000" w:themeColor="text1"/>
          <w:sz w:val="24"/>
          <w:szCs w:val="24"/>
        </w:rPr>
        <w:lastRenderedPageBreak/>
        <w:t xml:space="preserve">The </w:t>
      </w:r>
      <w:r w:rsidR="00874395" w:rsidRPr="00874395">
        <w:rPr>
          <w:rFonts w:ascii="Times New Roman" w:hAnsi="Times New Roman" w:cs="Times New Roman"/>
          <w:b/>
          <w:bCs/>
          <w:color w:val="000000" w:themeColor="text1"/>
          <w:sz w:val="24"/>
          <w:szCs w:val="24"/>
        </w:rPr>
        <w:t>Small</w:t>
      </w:r>
      <w:r w:rsidR="000D14FA">
        <w:rPr>
          <w:rFonts w:ascii="Times New Roman" w:hAnsi="Times New Roman" w:cs="Times New Roman" w:hint="eastAsia"/>
          <w:b/>
          <w:bCs/>
          <w:color w:val="000000" w:themeColor="text1"/>
          <w:sz w:val="24"/>
          <w:szCs w:val="24"/>
          <w:lang w:eastAsia="zh-CN"/>
        </w:rPr>
        <w:t>-W</w:t>
      </w:r>
      <w:r w:rsidR="00874395" w:rsidRPr="00874395">
        <w:rPr>
          <w:rFonts w:ascii="Times New Roman" w:hAnsi="Times New Roman" w:cs="Times New Roman"/>
          <w:b/>
          <w:bCs/>
          <w:color w:val="000000" w:themeColor="text1"/>
          <w:sz w:val="24"/>
          <w:szCs w:val="24"/>
        </w:rPr>
        <w:t xml:space="preserve">orld </w:t>
      </w:r>
      <w:r>
        <w:rPr>
          <w:rFonts w:ascii="Times New Roman" w:hAnsi="Times New Roman" w:cs="Times New Roman"/>
          <w:b/>
          <w:bCs/>
          <w:color w:val="000000" w:themeColor="text1"/>
          <w:sz w:val="24"/>
          <w:szCs w:val="24"/>
          <w:lang w:eastAsia="zh-CN"/>
        </w:rPr>
        <w:t>Mind and the Low-Dimensional Illusion</w:t>
      </w:r>
    </w:p>
    <w:p w14:paraId="35701814" w14:textId="7902F38E" w:rsidR="00477278" w:rsidDel="00320A2A" w:rsidRDefault="007C792C" w:rsidP="000D14FA">
      <w:pPr>
        <w:spacing w:beforeLines="50" w:before="156" w:afterLines="50" w:after="156"/>
        <w:ind w:firstLine="420"/>
        <w:rPr>
          <w:del w:id="333" w:author="Lu, Junsong" w:date="2025-08-21T22:15:00Z" w16du:dateUtc="2025-08-21T14:15:00Z"/>
          <w:rFonts w:ascii="Times New Roman" w:hAnsi="Times New Roman" w:cs="Times New Roman"/>
          <w:lang w:eastAsia="zh-CN"/>
        </w:rPr>
      </w:pPr>
      <w:r>
        <w:rPr>
          <w:rFonts w:ascii="Times New Roman" w:hAnsi="Times New Roman" w:cs="Times New Roman" w:hint="eastAsia"/>
          <w:lang w:eastAsia="zh-CN"/>
        </w:rPr>
        <w:t>Having elaborated</w:t>
      </w:r>
      <w:r w:rsidR="00874395" w:rsidRPr="00874395">
        <w:rPr>
          <w:rFonts w:ascii="Times New Roman" w:hAnsi="Times New Roman" w:cs="Times New Roman"/>
          <w:lang w:eastAsia="zh-CN"/>
        </w:rPr>
        <w:t xml:space="preserve"> the </w:t>
      </w:r>
      <w:r w:rsidR="0037442B">
        <w:rPr>
          <w:rFonts w:ascii="Times New Roman" w:hAnsi="Times New Roman" w:cs="Times New Roman"/>
          <w:lang w:eastAsia="zh-CN"/>
        </w:rPr>
        <w:t>small-world network</w:t>
      </w:r>
      <w:r w:rsidR="0037442B" w:rsidRPr="00874395">
        <w:rPr>
          <w:rFonts w:ascii="Times New Roman" w:hAnsi="Times New Roman" w:cs="Times New Roman"/>
          <w:lang w:eastAsia="zh-CN"/>
        </w:rPr>
        <w:t xml:space="preserve"> </w:t>
      </w:r>
      <w:r w:rsidR="00874395" w:rsidRPr="00874395">
        <w:rPr>
          <w:rFonts w:ascii="Times New Roman" w:hAnsi="Times New Roman" w:cs="Times New Roman"/>
          <w:lang w:eastAsia="zh-CN"/>
        </w:rPr>
        <w:t>structure, processing</w:t>
      </w:r>
      <w:r>
        <w:rPr>
          <w:rFonts w:ascii="Times New Roman" w:hAnsi="Times New Roman" w:cs="Times New Roman" w:hint="eastAsia"/>
          <w:lang w:eastAsia="zh-CN"/>
        </w:rPr>
        <w:t xml:space="preserve"> dynamics</w:t>
      </w:r>
      <w:r w:rsidR="00874395" w:rsidRPr="00874395">
        <w:rPr>
          <w:rFonts w:ascii="Times New Roman" w:hAnsi="Times New Roman" w:cs="Times New Roman"/>
          <w:lang w:eastAsia="zh-CN"/>
        </w:rPr>
        <w:t xml:space="preserve">, </w:t>
      </w:r>
      <w:r w:rsidR="0037442B">
        <w:rPr>
          <w:rFonts w:ascii="Times New Roman" w:hAnsi="Times New Roman" w:cs="Times New Roman"/>
          <w:lang w:eastAsia="zh-CN"/>
        </w:rPr>
        <w:t>and</w:t>
      </w:r>
      <w:r w:rsidR="00FD3470">
        <w:rPr>
          <w:rFonts w:ascii="Times New Roman" w:hAnsi="Times New Roman" w:cs="Times New Roman"/>
          <w:lang w:eastAsia="zh-CN"/>
        </w:rPr>
        <w:t xml:space="preserve"> its</w:t>
      </w:r>
      <w:r w:rsidR="0037442B">
        <w:rPr>
          <w:rFonts w:ascii="Times New Roman" w:hAnsi="Times New Roman" w:cs="Times New Roman"/>
          <w:lang w:eastAsia="zh-CN"/>
        </w:rPr>
        <w:t xml:space="preserve"> plausibility</w:t>
      </w:r>
      <w:del w:id="334" w:author="Lu, Junsong" w:date="2025-08-21T21:51:00Z" w16du:dateUtc="2025-08-21T13:51:00Z">
        <w:r w:rsidR="0037442B" w:rsidDel="00713924">
          <w:rPr>
            <w:rFonts w:ascii="Times New Roman" w:hAnsi="Times New Roman" w:cs="Times New Roman"/>
            <w:lang w:eastAsia="zh-CN"/>
          </w:rPr>
          <w:delText xml:space="preserve"> for </w:delText>
        </w:r>
        <w:r w:rsidR="00FD3470" w:rsidDel="00713924">
          <w:rPr>
            <w:rFonts w:ascii="Times New Roman" w:hAnsi="Times New Roman" w:cs="Times New Roman"/>
            <w:lang w:eastAsia="zh-CN"/>
          </w:rPr>
          <w:delText xml:space="preserve">organizing </w:delText>
        </w:r>
        <w:r w:rsidR="0037442B" w:rsidDel="00713924">
          <w:rPr>
            <w:rFonts w:ascii="Times New Roman" w:hAnsi="Times New Roman" w:cs="Times New Roman"/>
            <w:lang w:eastAsia="zh-CN"/>
          </w:rPr>
          <w:delText>mental representations of social inferences</w:delText>
        </w:r>
      </w:del>
      <w:r w:rsidR="0037442B">
        <w:rPr>
          <w:rFonts w:ascii="Times New Roman" w:hAnsi="Times New Roman" w:cs="Times New Roman"/>
          <w:lang w:eastAsia="zh-CN"/>
        </w:rPr>
        <w:t xml:space="preserve">, </w:t>
      </w:r>
      <w:ins w:id="335" w:author="Lu, Junsong" w:date="2025-08-21T21:59:00Z" w16du:dateUtc="2025-08-21T13:59:00Z">
        <w:r w:rsidR="00713924" w:rsidRPr="00874395">
          <w:rPr>
            <w:rFonts w:ascii="Times New Roman" w:hAnsi="Times New Roman" w:cs="Times New Roman"/>
            <w:lang w:eastAsia="zh-CN"/>
          </w:rPr>
          <w:t xml:space="preserve">we now </w:t>
        </w:r>
        <w:r w:rsidR="00713924">
          <w:rPr>
            <w:rFonts w:ascii="Times New Roman" w:hAnsi="Times New Roman" w:cs="Times New Roman" w:hint="eastAsia"/>
            <w:lang w:eastAsia="zh-CN"/>
          </w:rPr>
          <w:t xml:space="preserve">advance our central </w:t>
        </w:r>
        <w:r w:rsidR="00713924" w:rsidRPr="00874395">
          <w:rPr>
            <w:rFonts w:ascii="Times New Roman" w:hAnsi="Times New Roman" w:cs="Times New Roman"/>
            <w:lang w:eastAsia="zh-CN"/>
          </w:rPr>
          <w:t>argument</w:t>
        </w:r>
        <w:r w:rsidR="00713924">
          <w:rPr>
            <w:rFonts w:ascii="Times New Roman" w:hAnsi="Times New Roman" w:cs="Times New Roman" w:hint="eastAsia"/>
            <w:lang w:eastAsia="zh-CN"/>
          </w:rPr>
          <w:t>:</w:t>
        </w:r>
        <w:r w:rsidR="00713924" w:rsidRPr="00874395">
          <w:rPr>
            <w:rFonts w:ascii="Times New Roman" w:hAnsi="Times New Roman" w:cs="Times New Roman"/>
            <w:lang w:eastAsia="zh-CN"/>
          </w:rPr>
          <w:t xml:space="preserve"> previously observed low-dimensional </w:t>
        </w:r>
        <w:r w:rsidR="00713924">
          <w:rPr>
            <w:rFonts w:ascii="Times New Roman" w:hAnsi="Times New Roman" w:cs="Times New Roman" w:hint="eastAsia"/>
            <w:lang w:eastAsia="zh-CN"/>
          </w:rPr>
          <w:t>social cognition</w:t>
        </w:r>
        <w:r w:rsidR="00713924" w:rsidRPr="00874395">
          <w:rPr>
            <w:rFonts w:ascii="Times New Roman" w:hAnsi="Times New Roman" w:cs="Times New Roman"/>
            <w:lang w:eastAsia="zh-CN"/>
          </w:rPr>
          <w:t xml:space="preserve"> can be understood as an emergent phenomenon when environmental input is constrained</w:t>
        </w:r>
      </w:ins>
      <w:del w:id="336" w:author="Lu, Junsong" w:date="2025-08-21T21:59:00Z" w16du:dateUtc="2025-08-21T13:59:00Z">
        <w:r w:rsidR="0037442B" w:rsidDel="00713924">
          <w:rPr>
            <w:rFonts w:ascii="Times New Roman" w:hAnsi="Times New Roman" w:cs="Times New Roman"/>
            <w:lang w:eastAsia="zh-CN"/>
          </w:rPr>
          <w:delText xml:space="preserve">we </w:delText>
        </w:r>
        <w:r w:rsidR="00CA406B" w:rsidDel="00713924">
          <w:rPr>
            <w:rFonts w:ascii="Times New Roman" w:hAnsi="Times New Roman" w:cs="Times New Roman"/>
            <w:lang w:eastAsia="zh-CN"/>
          </w:rPr>
          <w:delText xml:space="preserve">now </w:delText>
        </w:r>
        <w:r w:rsidR="00FD3470" w:rsidDel="00713924">
          <w:rPr>
            <w:rFonts w:ascii="Times New Roman" w:hAnsi="Times New Roman" w:cs="Times New Roman"/>
            <w:lang w:eastAsia="zh-CN"/>
          </w:rPr>
          <w:delText>demonstrate</w:delText>
        </w:r>
        <w:r w:rsidR="0037442B" w:rsidDel="00713924">
          <w:rPr>
            <w:rFonts w:ascii="Times New Roman" w:hAnsi="Times New Roman" w:cs="Times New Roman"/>
            <w:lang w:eastAsia="zh-CN"/>
          </w:rPr>
          <w:delText xml:space="preserve"> how th</w:delText>
        </w:r>
      </w:del>
      <w:del w:id="337" w:author="Lu, Junsong" w:date="2025-08-21T21:52:00Z" w16du:dateUtc="2025-08-21T13:52:00Z">
        <w:r w:rsidR="0037442B" w:rsidDel="00713924">
          <w:rPr>
            <w:rFonts w:ascii="Times New Roman" w:hAnsi="Times New Roman" w:cs="Times New Roman"/>
            <w:lang w:eastAsia="zh-CN"/>
          </w:rPr>
          <w:delText>is</w:delText>
        </w:r>
      </w:del>
      <w:del w:id="338" w:author="Lu, Junsong" w:date="2025-08-21T21:59:00Z" w16du:dateUtc="2025-08-21T13:59:00Z">
        <w:r w:rsidR="0037442B" w:rsidDel="00713924">
          <w:rPr>
            <w:rFonts w:ascii="Times New Roman" w:hAnsi="Times New Roman" w:cs="Times New Roman"/>
            <w:lang w:eastAsia="zh-CN"/>
          </w:rPr>
          <w:delText xml:space="preserve"> small-world mind </w:delText>
        </w:r>
      </w:del>
      <w:del w:id="339" w:author="Lu, Junsong" w:date="2025-08-21T21:52:00Z" w16du:dateUtc="2025-08-21T13:52:00Z">
        <w:r w:rsidR="0037442B" w:rsidDel="00713924">
          <w:rPr>
            <w:rFonts w:ascii="Times New Roman" w:hAnsi="Times New Roman" w:cs="Times New Roman"/>
            <w:lang w:eastAsia="zh-CN"/>
          </w:rPr>
          <w:delText xml:space="preserve">account </w:delText>
        </w:r>
      </w:del>
      <w:del w:id="340" w:author="Lu, Junsong" w:date="2025-08-21T21:59:00Z" w16du:dateUtc="2025-08-21T13:59:00Z">
        <w:r w:rsidR="0037442B" w:rsidDel="00713924">
          <w:rPr>
            <w:rFonts w:ascii="Times New Roman" w:hAnsi="Times New Roman" w:cs="Times New Roman"/>
            <w:lang w:eastAsia="zh-CN"/>
          </w:rPr>
          <w:delText>explain</w:delText>
        </w:r>
        <w:r w:rsidR="00FD3470" w:rsidDel="00713924">
          <w:rPr>
            <w:rFonts w:ascii="Times New Roman" w:hAnsi="Times New Roman" w:cs="Times New Roman"/>
            <w:lang w:eastAsia="zh-CN"/>
          </w:rPr>
          <w:delText>s</w:delText>
        </w:r>
        <w:r w:rsidR="00874395" w:rsidRPr="00874395" w:rsidDel="00713924">
          <w:rPr>
            <w:rFonts w:ascii="Times New Roman" w:hAnsi="Times New Roman" w:cs="Times New Roman"/>
            <w:lang w:eastAsia="zh-CN"/>
          </w:rPr>
          <w:delText xml:space="preserve"> previously observed low-dimensional</w:delText>
        </w:r>
      </w:del>
      <w:del w:id="341" w:author="Lu, Junsong" w:date="2025-08-21T21:53:00Z" w16du:dateUtc="2025-08-21T13:53:00Z">
        <w:r w:rsidR="00874395" w:rsidRPr="00874395" w:rsidDel="00713924">
          <w:rPr>
            <w:rFonts w:ascii="Times New Roman" w:hAnsi="Times New Roman" w:cs="Times New Roman"/>
            <w:lang w:eastAsia="zh-CN"/>
          </w:rPr>
          <w:delText xml:space="preserve"> </w:delText>
        </w:r>
        <w:r w:rsidR="00FD3470" w:rsidDel="00713924">
          <w:rPr>
            <w:rFonts w:ascii="Times New Roman" w:hAnsi="Times New Roman" w:cs="Times New Roman"/>
            <w:lang w:eastAsia="zh-CN"/>
          </w:rPr>
          <w:delText>patterns in</w:delText>
        </w:r>
      </w:del>
      <w:del w:id="342" w:author="Lu, Junsong" w:date="2025-08-21T21:59:00Z" w16du:dateUtc="2025-08-21T13:59:00Z">
        <w:r w:rsidR="00FD3470" w:rsidDel="00713924">
          <w:rPr>
            <w:rFonts w:ascii="Times New Roman" w:hAnsi="Times New Roman" w:cs="Times New Roman"/>
            <w:lang w:eastAsia="zh-CN"/>
          </w:rPr>
          <w:delText xml:space="preserve"> social cognition</w:delText>
        </w:r>
        <w:r w:rsidR="0037442B" w:rsidDel="00713924">
          <w:rPr>
            <w:rFonts w:ascii="Times New Roman" w:hAnsi="Times New Roman" w:cs="Times New Roman"/>
            <w:lang w:eastAsia="zh-CN"/>
          </w:rPr>
          <w:delText xml:space="preserve">. In short, </w:delText>
        </w:r>
        <w:r w:rsidR="00477278" w:rsidDel="00713924">
          <w:rPr>
            <w:rFonts w:ascii="Times New Roman" w:hAnsi="Times New Roman" w:cs="Times New Roman"/>
            <w:lang w:eastAsia="zh-CN"/>
          </w:rPr>
          <w:delText xml:space="preserve">mental representations of social inferences that are organized as a small-world network are inherently high-dimensional, and the low-dimensional findings </w:delText>
        </w:r>
        <w:r w:rsidR="00874395" w:rsidRPr="00874395" w:rsidDel="00713924">
          <w:rPr>
            <w:rFonts w:ascii="Times New Roman" w:hAnsi="Times New Roman" w:cs="Times New Roman"/>
            <w:lang w:eastAsia="zh-CN"/>
          </w:rPr>
          <w:delText>can be understood as an emergent phenomenon</w:delText>
        </w:r>
        <w:r w:rsidR="00477278" w:rsidDel="00713924">
          <w:rPr>
            <w:rFonts w:ascii="Times New Roman" w:hAnsi="Times New Roman" w:cs="Times New Roman"/>
            <w:lang w:eastAsia="zh-CN"/>
          </w:rPr>
          <w:delText xml:space="preserve"> of the network</w:delText>
        </w:r>
        <w:r w:rsidR="00874395" w:rsidRPr="00874395" w:rsidDel="00713924">
          <w:rPr>
            <w:rFonts w:ascii="Times New Roman" w:hAnsi="Times New Roman" w:cs="Times New Roman"/>
            <w:lang w:eastAsia="zh-CN"/>
          </w:rPr>
          <w:delText xml:space="preserve"> when environmental input is constrained</w:delText>
        </w:r>
      </w:del>
      <w:r w:rsidR="00874395" w:rsidRPr="00874395">
        <w:rPr>
          <w:rFonts w:ascii="Times New Roman" w:hAnsi="Times New Roman" w:cs="Times New Roman"/>
          <w:lang w:eastAsia="zh-CN"/>
        </w:rPr>
        <w:t xml:space="preserve">. </w:t>
      </w:r>
    </w:p>
    <w:p w14:paraId="55DD03C9" w14:textId="2C4DB4E6" w:rsidR="00874395" w:rsidRDefault="00477278" w:rsidP="00320A2A">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 xml:space="preserve">We unpack this argument </w:t>
      </w:r>
      <w:ins w:id="343" w:author="Lu, Junsong" w:date="2025-08-21T22:19:00Z" w16du:dateUtc="2025-08-21T14:19:00Z">
        <w:r w:rsidR="00320A2A">
          <w:rPr>
            <w:rFonts w:ascii="Times New Roman" w:hAnsi="Times New Roman" w:cs="Times New Roman" w:hint="eastAsia"/>
            <w:lang w:eastAsia="zh-CN"/>
          </w:rPr>
          <w:t>in</w:t>
        </w:r>
      </w:ins>
      <w:del w:id="344" w:author="Lu, Junsong" w:date="2025-08-21T22:10:00Z" w16du:dateUtc="2025-08-21T14:10:00Z">
        <w:r w:rsidDel="00320A2A">
          <w:rPr>
            <w:rFonts w:ascii="Times New Roman" w:hAnsi="Times New Roman" w:cs="Times New Roman"/>
            <w:lang w:eastAsia="zh-CN"/>
          </w:rPr>
          <w:delText>in</w:delText>
        </w:r>
      </w:del>
      <w:del w:id="345" w:author="Lu, Junsong" w:date="2025-08-21T22:19:00Z" w16du:dateUtc="2025-08-21T14:19:00Z">
        <w:r w:rsidDel="00320A2A">
          <w:rPr>
            <w:rFonts w:ascii="Times New Roman" w:hAnsi="Times New Roman" w:cs="Times New Roman"/>
            <w:lang w:eastAsia="zh-CN"/>
          </w:rPr>
          <w:delText xml:space="preserve"> the </w:delText>
        </w:r>
      </w:del>
      <w:ins w:id="346" w:author="Lu, Junsong" w:date="2025-08-21T22:19:00Z" w16du:dateUtc="2025-08-21T14:19:00Z">
        <w:r w:rsidR="00320A2A">
          <w:rPr>
            <w:rFonts w:ascii="Times New Roman" w:hAnsi="Times New Roman" w:cs="Times New Roman" w:hint="eastAsia"/>
            <w:lang w:eastAsia="zh-CN"/>
          </w:rPr>
          <w:t xml:space="preserve"> three</w:t>
        </w:r>
      </w:ins>
      <w:commentRangeStart w:id="347"/>
      <w:commentRangeStart w:id="348"/>
      <w:del w:id="349" w:author="Lu, Junsong" w:date="2025-08-21T22:09:00Z" w16du:dateUtc="2025-08-21T14:09:00Z">
        <w:r w:rsidDel="00002C90">
          <w:rPr>
            <w:rFonts w:ascii="Times New Roman" w:hAnsi="Times New Roman" w:cs="Times New Roman"/>
            <w:lang w:eastAsia="zh-CN"/>
          </w:rPr>
          <w:delText xml:space="preserve">next </w:delText>
        </w:r>
        <w:r w:rsidR="00AF7E5D" w:rsidDel="00002C90">
          <w:rPr>
            <w:rFonts w:ascii="Times New Roman" w:hAnsi="Times New Roman" w:cs="Times New Roman"/>
            <w:lang w:eastAsia="zh-CN"/>
          </w:rPr>
          <w:delText>four</w:delText>
        </w:r>
      </w:del>
      <w:r>
        <w:rPr>
          <w:rFonts w:ascii="Times New Roman" w:hAnsi="Times New Roman" w:cs="Times New Roman"/>
          <w:lang w:eastAsia="zh-CN"/>
        </w:rPr>
        <w:t xml:space="preserve"> </w:t>
      </w:r>
      <w:commentRangeEnd w:id="347"/>
      <w:r w:rsidR="00224B75">
        <w:rPr>
          <w:rStyle w:val="af3"/>
        </w:rPr>
        <w:commentReference w:id="347"/>
      </w:r>
      <w:commentRangeEnd w:id="348"/>
      <w:r w:rsidR="00320A2A">
        <w:rPr>
          <w:rStyle w:val="af3"/>
        </w:rPr>
        <w:commentReference w:id="348"/>
      </w:r>
      <w:r>
        <w:rPr>
          <w:rFonts w:ascii="Times New Roman" w:hAnsi="Times New Roman" w:cs="Times New Roman"/>
          <w:lang w:eastAsia="zh-CN"/>
        </w:rPr>
        <w:t>s</w:t>
      </w:r>
      <w:ins w:id="350" w:author="Lu, Junsong" w:date="2025-08-21T22:19:00Z" w16du:dateUtc="2025-08-21T14:19:00Z">
        <w:r w:rsidR="00320A2A">
          <w:rPr>
            <w:rFonts w:ascii="Times New Roman" w:hAnsi="Times New Roman" w:cs="Times New Roman" w:hint="eastAsia"/>
            <w:lang w:eastAsia="zh-CN"/>
          </w:rPr>
          <w:t>ection</w:t>
        </w:r>
      </w:ins>
      <w:del w:id="351" w:author="Lu, Junsong" w:date="2025-08-21T22:09:00Z" w16du:dateUtc="2025-08-21T14:09:00Z">
        <w:r w:rsidDel="00002C90">
          <w:rPr>
            <w:rFonts w:ascii="Times New Roman" w:hAnsi="Times New Roman" w:cs="Times New Roman"/>
            <w:lang w:eastAsia="zh-CN"/>
          </w:rPr>
          <w:delText>ection</w:delText>
        </w:r>
      </w:del>
      <w:r>
        <w:rPr>
          <w:rFonts w:ascii="Times New Roman" w:hAnsi="Times New Roman" w:cs="Times New Roman"/>
          <w:lang w:eastAsia="zh-CN"/>
        </w:rPr>
        <w:t>s. We</w:t>
      </w:r>
      <w:r w:rsidR="007C792C" w:rsidRPr="007C792C">
        <w:rPr>
          <w:rFonts w:ascii="Times New Roman" w:hAnsi="Times New Roman" w:cs="Times New Roman"/>
          <w:lang w:eastAsia="zh-CN"/>
        </w:rPr>
        <w:t xml:space="preserve"> </w:t>
      </w:r>
      <w:ins w:id="352" w:author="Lu, Junsong" w:date="2025-08-21T22:11:00Z" w16du:dateUtc="2025-08-21T14:11:00Z">
        <w:r w:rsidR="00320A2A" w:rsidRPr="007C792C">
          <w:rPr>
            <w:rFonts w:ascii="Times New Roman" w:hAnsi="Times New Roman" w:cs="Times New Roman"/>
            <w:lang w:eastAsia="zh-CN"/>
          </w:rPr>
          <w:t>first provide formal analysis of the network model, deriving relationships between node distances (e.g., trait similarities in person perception) and their correlations</w:t>
        </w:r>
      </w:ins>
      <w:del w:id="353" w:author="Lu, Junsong" w:date="2025-08-21T22:11:00Z" w16du:dateUtc="2025-08-21T14:11:00Z">
        <w:r w:rsidR="007C792C" w:rsidRPr="007C792C" w:rsidDel="00320A2A">
          <w:rPr>
            <w:rFonts w:ascii="Times New Roman" w:hAnsi="Times New Roman" w:cs="Times New Roman"/>
            <w:lang w:eastAsia="zh-CN"/>
          </w:rPr>
          <w:delText xml:space="preserve">first provide formal analysis of the </w:delText>
        </w:r>
        <w:r w:rsidR="00BF36E8" w:rsidDel="00320A2A">
          <w:rPr>
            <w:rFonts w:ascii="Times New Roman" w:hAnsi="Times New Roman" w:cs="Times New Roman"/>
            <w:lang w:eastAsia="zh-CN"/>
          </w:rPr>
          <w:delText xml:space="preserve">small-world </w:delText>
        </w:r>
        <w:r w:rsidR="007C792C" w:rsidRPr="007C792C" w:rsidDel="00320A2A">
          <w:rPr>
            <w:rFonts w:ascii="Times New Roman" w:hAnsi="Times New Roman" w:cs="Times New Roman"/>
            <w:lang w:eastAsia="zh-CN"/>
          </w:rPr>
          <w:delText>network model</w:delText>
        </w:r>
        <w:r w:rsidR="007C792C" w:rsidRPr="00BD459B" w:rsidDel="00320A2A">
          <w:rPr>
            <w:rFonts w:ascii="Times New Roman" w:hAnsi="Times New Roman" w:cs="Times New Roman"/>
            <w:lang w:eastAsia="zh-CN"/>
          </w:rPr>
          <w:delText xml:space="preserve">, </w:delText>
        </w:r>
        <w:r w:rsidR="0062003B" w:rsidDel="00320A2A">
          <w:rPr>
            <w:rFonts w:ascii="Times New Roman" w:hAnsi="Times New Roman" w:cs="Times New Roman"/>
            <w:lang w:eastAsia="zh-CN"/>
          </w:rPr>
          <w:delText>describing</w:delText>
        </w:r>
        <w:r w:rsidR="0062003B" w:rsidRPr="00BD459B" w:rsidDel="00320A2A">
          <w:rPr>
            <w:rFonts w:ascii="Times New Roman" w:hAnsi="Times New Roman" w:cs="Times New Roman"/>
            <w:lang w:eastAsia="zh-CN"/>
          </w:rPr>
          <w:delText xml:space="preserve"> </w:delText>
        </w:r>
        <w:r w:rsidR="00507EF1" w:rsidDel="00320A2A">
          <w:rPr>
            <w:rFonts w:ascii="Times New Roman" w:hAnsi="Times New Roman" w:cs="Times New Roman"/>
            <w:lang w:eastAsia="zh-CN"/>
          </w:rPr>
          <w:delText>how</w:delText>
        </w:r>
        <w:r w:rsidR="007C792C" w:rsidRPr="00BD459B" w:rsidDel="00320A2A">
          <w:rPr>
            <w:rFonts w:ascii="Times New Roman" w:hAnsi="Times New Roman" w:cs="Times New Roman"/>
            <w:lang w:eastAsia="zh-CN"/>
          </w:rPr>
          <w:delText xml:space="preserve"> </w:delText>
        </w:r>
        <w:r w:rsidR="00BD459B" w:rsidRPr="00EF1F76" w:rsidDel="00320A2A">
          <w:rPr>
            <w:rFonts w:ascii="Times New Roman" w:hAnsi="Times New Roman" w:cs="Times New Roman"/>
            <w:lang w:eastAsia="zh-CN"/>
          </w:rPr>
          <w:delText xml:space="preserve">two nodes’ structural connections </w:delText>
        </w:r>
        <w:r w:rsidR="00507EF1" w:rsidDel="00320A2A">
          <w:rPr>
            <w:rFonts w:ascii="Times New Roman" w:hAnsi="Times New Roman" w:cs="Times New Roman"/>
            <w:lang w:eastAsia="zh-CN"/>
          </w:rPr>
          <w:delText>relate to the</w:delText>
        </w:r>
        <w:r w:rsidR="00BD459B" w:rsidRPr="00EF1F76" w:rsidDel="00320A2A">
          <w:rPr>
            <w:rFonts w:ascii="Times New Roman" w:hAnsi="Times New Roman" w:cs="Times New Roman"/>
            <w:lang w:eastAsia="zh-CN"/>
          </w:rPr>
          <w:delText xml:space="preserve"> correlation between their activations</w:delText>
        </w:r>
      </w:del>
      <w:r w:rsidR="007C792C" w:rsidRPr="00BD459B">
        <w:rPr>
          <w:rFonts w:ascii="Times New Roman" w:hAnsi="Times New Roman" w:cs="Times New Roman"/>
          <w:lang w:eastAsia="zh-CN"/>
        </w:rPr>
        <w:t xml:space="preserve">. </w:t>
      </w:r>
      <w:r w:rsidR="00E06BAC" w:rsidRPr="00BD459B">
        <w:rPr>
          <w:rFonts w:ascii="Times New Roman" w:hAnsi="Times New Roman" w:cs="Times New Roman"/>
          <w:lang w:eastAsia="zh-CN"/>
        </w:rPr>
        <w:t>The</w:t>
      </w:r>
      <w:r w:rsidR="007C792C" w:rsidRPr="00BD459B">
        <w:rPr>
          <w:rFonts w:ascii="Times New Roman" w:hAnsi="Times New Roman" w:cs="Times New Roman"/>
          <w:lang w:eastAsia="zh-CN"/>
        </w:rPr>
        <w:t xml:space="preserve"> demonstrations in the main text</w:t>
      </w:r>
      <w:r w:rsidR="00E06BAC" w:rsidRPr="00BD459B">
        <w:rPr>
          <w:rFonts w:ascii="Times New Roman" w:hAnsi="Times New Roman" w:cs="Times New Roman"/>
          <w:lang w:eastAsia="zh-CN"/>
        </w:rPr>
        <w:t xml:space="preserve"> are targeted for a broad audience</w:t>
      </w:r>
      <w:r w:rsidR="00E06BAC">
        <w:rPr>
          <w:rFonts w:ascii="Times New Roman" w:hAnsi="Times New Roman" w:cs="Times New Roman"/>
          <w:lang w:eastAsia="zh-CN"/>
        </w:rPr>
        <w:t xml:space="preserve">; for those interested in </w:t>
      </w:r>
      <w:del w:id="354" w:author="Lu, Junsong" w:date="2025-08-21T22:00:00Z" w16du:dateUtc="2025-08-21T14:00:00Z">
        <w:r w:rsidR="00E06BAC" w:rsidDel="00002C90">
          <w:rPr>
            <w:rFonts w:ascii="Times New Roman" w:hAnsi="Times New Roman" w:cs="Times New Roman"/>
            <w:lang w:eastAsia="zh-CN"/>
          </w:rPr>
          <w:delText>the methodological</w:delText>
        </w:r>
      </w:del>
      <w:ins w:id="355" w:author="Lu, Junsong" w:date="2025-08-21T22:00:00Z" w16du:dateUtc="2025-08-21T14:00:00Z">
        <w:r w:rsidR="00002C90">
          <w:rPr>
            <w:rFonts w:ascii="Times New Roman" w:hAnsi="Times New Roman" w:cs="Times New Roman"/>
            <w:lang w:eastAsia="zh-CN"/>
          </w:rPr>
          <w:t>methodological</w:t>
        </w:r>
      </w:ins>
      <w:r w:rsidR="00E06BAC">
        <w:rPr>
          <w:rFonts w:ascii="Times New Roman" w:hAnsi="Times New Roman" w:cs="Times New Roman"/>
          <w:lang w:eastAsia="zh-CN"/>
        </w:rPr>
        <w:t xml:space="preserve"> details, more rigorous</w:t>
      </w:r>
      <w:r w:rsidR="007C792C" w:rsidRPr="007C792C">
        <w:rPr>
          <w:rFonts w:ascii="Times New Roman" w:hAnsi="Times New Roman" w:cs="Times New Roman"/>
          <w:lang w:eastAsia="zh-CN"/>
        </w:rPr>
        <w:t xml:space="preserve"> mathematical derivations</w:t>
      </w:r>
      <w:r w:rsidR="00E06BAC">
        <w:rPr>
          <w:rFonts w:ascii="Times New Roman" w:hAnsi="Times New Roman" w:cs="Times New Roman"/>
          <w:lang w:eastAsia="zh-CN"/>
        </w:rPr>
        <w:t xml:space="preserve"> are provided in the </w:t>
      </w:r>
      <w:r w:rsidR="007C792C" w:rsidRPr="007C792C">
        <w:rPr>
          <w:rFonts w:ascii="Times New Roman" w:hAnsi="Times New Roman" w:cs="Times New Roman"/>
          <w:lang w:eastAsia="zh-CN"/>
        </w:rPr>
        <w:t xml:space="preserve">supplementary materials. </w:t>
      </w:r>
      <w:r w:rsidR="00507EF1">
        <w:rPr>
          <w:rFonts w:ascii="Times New Roman" w:hAnsi="Times New Roman" w:cs="Times New Roman"/>
          <w:lang w:eastAsia="zh-CN"/>
        </w:rPr>
        <w:t>Building on this structural</w:t>
      </w:r>
      <w:del w:id="356" w:author="Lu, Junsong" w:date="2025-08-21T22:12:00Z" w16du:dateUtc="2025-08-21T14:12:00Z">
        <w:r w:rsidR="00507EF1" w:rsidDel="00320A2A">
          <w:rPr>
            <w:rFonts w:ascii="Times New Roman" w:hAnsi="Times New Roman" w:cs="Times New Roman"/>
            <w:lang w:eastAsia="zh-CN"/>
          </w:rPr>
          <w:delText>-functional</w:delText>
        </w:r>
      </w:del>
      <w:r w:rsidR="00507EF1">
        <w:rPr>
          <w:rFonts w:ascii="Times New Roman" w:hAnsi="Times New Roman" w:cs="Times New Roman"/>
          <w:lang w:eastAsia="zh-CN"/>
        </w:rPr>
        <w:t xml:space="preserve"> understanding</w:t>
      </w:r>
      <w:r w:rsidR="00E06BAC" w:rsidRPr="00303781">
        <w:rPr>
          <w:rFonts w:ascii="Times New Roman" w:hAnsi="Times New Roman" w:cs="Times New Roman"/>
          <w:lang w:eastAsia="zh-CN"/>
        </w:rPr>
        <w:t xml:space="preserve">, we </w:t>
      </w:r>
      <w:r w:rsidR="00507EF1">
        <w:rPr>
          <w:rFonts w:ascii="Times New Roman" w:hAnsi="Times New Roman" w:cs="Times New Roman"/>
          <w:lang w:eastAsia="zh-CN"/>
        </w:rPr>
        <w:t xml:space="preserve">then show </w:t>
      </w:r>
      <w:r w:rsidR="00075A26" w:rsidRPr="00EF1F76">
        <w:rPr>
          <w:rFonts w:ascii="Times New Roman" w:hAnsi="Times New Roman" w:cs="Times New Roman"/>
          <w:lang w:eastAsia="zh-CN"/>
        </w:rPr>
        <w:t xml:space="preserve">how the </w:t>
      </w:r>
      <w:del w:id="357" w:author="Lu, Junsong" w:date="2025-08-21T22:00:00Z" w16du:dateUtc="2025-08-21T14:00:00Z">
        <w:r w:rsidR="00075A26" w:rsidRPr="00EF1F76" w:rsidDel="00002C90">
          <w:rPr>
            <w:rFonts w:ascii="Times New Roman" w:hAnsi="Times New Roman" w:cs="Times New Roman"/>
            <w:lang w:eastAsia="zh-CN"/>
          </w:rPr>
          <w:delText xml:space="preserve">inherently high-dimensional </w:delText>
        </w:r>
      </w:del>
      <w:ins w:id="358" w:author="Lu, Junsong" w:date="2025-08-21T22:12:00Z" w16du:dateUtc="2025-08-21T14:12:00Z">
        <w:r w:rsidR="00320A2A">
          <w:rPr>
            <w:rFonts w:ascii="Times New Roman" w:hAnsi="Times New Roman" w:cs="Times New Roman" w:hint="eastAsia"/>
            <w:lang w:eastAsia="zh-CN"/>
          </w:rPr>
          <w:t>n</w:t>
        </w:r>
      </w:ins>
      <w:ins w:id="359" w:author="Lu, Junsong" w:date="2025-08-21T22:13:00Z" w16du:dateUtc="2025-08-21T14:13:00Z">
        <w:r w:rsidR="00320A2A">
          <w:rPr>
            <w:rFonts w:ascii="Times New Roman" w:hAnsi="Times New Roman" w:cs="Times New Roman" w:hint="eastAsia"/>
            <w:lang w:eastAsia="zh-CN"/>
          </w:rPr>
          <w:t>etwork</w:t>
        </w:r>
      </w:ins>
      <w:del w:id="360" w:author="Lu, Junsong" w:date="2025-08-21T22:12:00Z" w16du:dateUtc="2025-08-21T14:12:00Z">
        <w:r w:rsidR="00AF7E5D" w:rsidDel="00320A2A">
          <w:rPr>
            <w:rFonts w:ascii="Times New Roman" w:hAnsi="Times New Roman" w:cs="Times New Roman"/>
            <w:lang w:eastAsia="zh-CN"/>
          </w:rPr>
          <w:delText>small-world mind</w:delText>
        </w:r>
      </w:del>
      <w:r w:rsidR="00075A26" w:rsidRPr="00EF1F76">
        <w:rPr>
          <w:rFonts w:ascii="Times New Roman" w:hAnsi="Times New Roman" w:cs="Times New Roman"/>
          <w:lang w:eastAsia="zh-CN"/>
        </w:rPr>
        <w:t xml:space="preserve"> can give rise to seemingly low-dimensional observations</w:t>
      </w:r>
      <w:r w:rsidR="00303781" w:rsidRPr="00EF1F76">
        <w:rPr>
          <w:rFonts w:ascii="Times New Roman" w:hAnsi="Times New Roman" w:cs="Times New Roman"/>
          <w:lang w:eastAsia="zh-CN"/>
        </w:rPr>
        <w:t xml:space="preserve">. </w:t>
      </w:r>
      <w:r w:rsidR="00507EF1">
        <w:rPr>
          <w:rFonts w:ascii="Times New Roman" w:hAnsi="Times New Roman" w:cs="Times New Roman"/>
          <w:lang w:eastAsia="zh-CN"/>
        </w:rPr>
        <w:t>W</w:t>
      </w:r>
      <w:r w:rsidR="00303781" w:rsidRPr="00EF1F76">
        <w:rPr>
          <w:rFonts w:ascii="Times New Roman" w:hAnsi="Times New Roman" w:cs="Times New Roman"/>
          <w:lang w:eastAsia="zh-CN"/>
        </w:rPr>
        <w:t xml:space="preserve">e illustrate this </w:t>
      </w:r>
      <w:r w:rsidR="00507EF1">
        <w:rPr>
          <w:rFonts w:ascii="Times New Roman" w:hAnsi="Times New Roman" w:cs="Times New Roman"/>
          <w:lang w:eastAsia="zh-CN"/>
        </w:rPr>
        <w:t>with</w:t>
      </w:r>
      <w:r w:rsidR="00303781" w:rsidRPr="00EF1F76">
        <w:rPr>
          <w:rFonts w:ascii="Times New Roman" w:hAnsi="Times New Roman" w:cs="Times New Roman"/>
          <w:lang w:eastAsia="zh-CN"/>
        </w:rPr>
        <w:t xml:space="preserve"> classical social </w:t>
      </w:r>
      <w:r w:rsidR="00AF7E5D">
        <w:rPr>
          <w:rFonts w:ascii="Times New Roman" w:hAnsi="Times New Roman" w:cs="Times New Roman"/>
          <w:lang w:eastAsia="zh-CN"/>
        </w:rPr>
        <w:t>cognitive</w:t>
      </w:r>
      <w:r w:rsidR="00303781" w:rsidRPr="00EF1F76">
        <w:rPr>
          <w:rFonts w:ascii="Times New Roman" w:hAnsi="Times New Roman" w:cs="Times New Roman"/>
          <w:lang w:eastAsia="zh-CN"/>
        </w:rPr>
        <w:t xml:space="preserve"> phenomena, including</w:t>
      </w:r>
      <w:del w:id="361" w:author="Lu, Junsong" w:date="2025-08-21T22:03:00Z" w16du:dateUtc="2025-08-21T14:03:00Z">
        <w:r w:rsidR="00075A26" w:rsidRPr="00EF1F76" w:rsidDel="00002C90">
          <w:rPr>
            <w:rFonts w:ascii="Times New Roman" w:hAnsi="Times New Roman" w:cs="Times New Roman"/>
            <w:lang w:eastAsia="zh-CN"/>
          </w:rPr>
          <w:delText xml:space="preserve"> psychological heuristics such as</w:delText>
        </w:r>
      </w:del>
      <w:r w:rsidR="00075A26" w:rsidRPr="00EF1F76">
        <w:rPr>
          <w:rFonts w:ascii="Times New Roman" w:hAnsi="Times New Roman" w:cs="Times New Roman"/>
          <w:lang w:eastAsia="zh-CN"/>
        </w:rPr>
        <w:t xml:space="preserve"> the beauty-is-good stereotype and </w:t>
      </w:r>
      <w:r w:rsidR="00507EF1">
        <w:rPr>
          <w:rFonts w:ascii="Times New Roman" w:hAnsi="Times New Roman" w:cs="Times New Roman"/>
          <w:lang w:eastAsia="zh-CN"/>
        </w:rPr>
        <w:t xml:space="preserve">seemingly fundamental </w:t>
      </w:r>
      <w:del w:id="362" w:author="Lu, Junsong" w:date="2025-08-21T22:00:00Z" w16du:dateUtc="2025-08-21T14:00:00Z">
        <w:r w:rsidR="00075A26" w:rsidRPr="00EF1F76" w:rsidDel="00002C90">
          <w:rPr>
            <w:rFonts w:ascii="Times New Roman" w:hAnsi="Times New Roman" w:cs="Times New Roman"/>
            <w:lang w:eastAsia="zh-CN"/>
          </w:rPr>
          <w:delText>psychology</w:delText>
        </w:r>
      </w:del>
      <w:ins w:id="363" w:author="Lu, Junsong" w:date="2025-08-21T22:00:00Z" w16du:dateUtc="2025-08-21T14:00:00Z">
        <w:r w:rsidR="00002C90" w:rsidRPr="00EF1F76">
          <w:rPr>
            <w:rFonts w:ascii="Times New Roman" w:hAnsi="Times New Roman" w:cs="Times New Roman"/>
            <w:lang w:eastAsia="zh-CN"/>
          </w:rPr>
          <w:t>psychological</w:t>
        </w:r>
      </w:ins>
      <w:r w:rsidR="00075A26" w:rsidRPr="00EF1F76">
        <w:rPr>
          <w:rFonts w:ascii="Times New Roman" w:hAnsi="Times New Roman" w:cs="Times New Roman"/>
          <w:lang w:eastAsia="zh-CN"/>
        </w:rPr>
        <w:t xml:space="preserve"> dimensions such as warmth and competence</w:t>
      </w:r>
      <w:del w:id="364" w:author="Lu, Junsong" w:date="2025-08-21T22:19:00Z" w16du:dateUtc="2025-08-21T14:19:00Z">
        <w:r w:rsidR="00075A26" w:rsidRPr="00EF1F76" w:rsidDel="00320A2A">
          <w:rPr>
            <w:rFonts w:ascii="Times New Roman" w:hAnsi="Times New Roman" w:cs="Times New Roman"/>
            <w:lang w:eastAsia="zh-CN"/>
          </w:rPr>
          <w:delText>.</w:delText>
        </w:r>
        <w:r w:rsidR="00AF7E5D" w:rsidDel="00320A2A">
          <w:rPr>
            <w:rFonts w:ascii="Times New Roman" w:hAnsi="Times New Roman" w:cs="Times New Roman"/>
            <w:lang w:eastAsia="zh-CN"/>
          </w:rPr>
          <w:delText xml:space="preserve"> </w:delText>
        </w:r>
        <w:r w:rsidR="00507EF1" w:rsidDel="00320A2A">
          <w:rPr>
            <w:rFonts w:ascii="Times New Roman" w:hAnsi="Times New Roman" w:cs="Times New Roman"/>
            <w:lang w:eastAsia="zh-CN"/>
          </w:rPr>
          <w:delText>Finally</w:delText>
        </w:r>
        <w:r w:rsidR="00AF7E5D" w:rsidDel="00320A2A">
          <w:rPr>
            <w:rFonts w:ascii="Times New Roman" w:hAnsi="Times New Roman" w:cs="Times New Roman"/>
            <w:lang w:eastAsia="zh-CN"/>
          </w:rPr>
          <w:delText xml:space="preserve">, </w:delText>
        </w:r>
        <w:r w:rsidR="00507EF1" w:rsidDel="00320A2A">
          <w:rPr>
            <w:rFonts w:ascii="Times New Roman" w:hAnsi="Times New Roman" w:cs="Times New Roman"/>
            <w:lang w:eastAsia="zh-CN"/>
          </w:rPr>
          <w:delText xml:space="preserve">we </w:delText>
        </w:r>
      </w:del>
      <w:del w:id="365" w:author="Lu, Junsong" w:date="2025-08-21T22:14:00Z" w16du:dateUtc="2025-08-21T14:14:00Z">
        <w:r w:rsidR="00507EF1" w:rsidDel="00320A2A">
          <w:rPr>
            <w:rFonts w:ascii="Times New Roman" w:hAnsi="Times New Roman" w:cs="Times New Roman"/>
            <w:lang w:eastAsia="zh-CN"/>
          </w:rPr>
          <w:delText xml:space="preserve">argue that these examples </w:delText>
        </w:r>
      </w:del>
      <w:del w:id="366" w:author="Lu, Junsong" w:date="2025-08-21T22:19:00Z" w16du:dateUtc="2025-08-21T14:19:00Z">
        <w:r w:rsidR="00507EF1" w:rsidDel="00320A2A">
          <w:rPr>
            <w:rFonts w:ascii="Times New Roman" w:hAnsi="Times New Roman" w:cs="Times New Roman"/>
            <w:lang w:eastAsia="zh-CN"/>
          </w:rPr>
          <w:delText>highlight the need for</w:delText>
        </w:r>
      </w:del>
      <w:del w:id="367" w:author="Lu, Junsong" w:date="2025-08-21T22:14:00Z" w16du:dateUtc="2025-08-21T14:14:00Z">
        <w:r w:rsidR="00507EF1" w:rsidDel="00320A2A">
          <w:rPr>
            <w:rFonts w:ascii="Times New Roman" w:hAnsi="Times New Roman" w:cs="Times New Roman"/>
            <w:lang w:eastAsia="zh-CN"/>
          </w:rPr>
          <w:delText xml:space="preserve"> the </w:delText>
        </w:r>
        <w:r w:rsidR="00AF7E5D" w:rsidDel="00320A2A">
          <w:rPr>
            <w:rFonts w:ascii="Times New Roman" w:hAnsi="Times New Roman" w:cs="Times New Roman"/>
            <w:lang w:eastAsia="zh-CN"/>
          </w:rPr>
          <w:delText>field to</w:delText>
        </w:r>
      </w:del>
      <w:del w:id="368" w:author="Lu, Junsong" w:date="2025-08-21T22:19:00Z" w16du:dateUtc="2025-08-21T14:19:00Z">
        <w:r w:rsidR="00AF7E5D" w:rsidDel="00320A2A">
          <w:rPr>
            <w:rFonts w:ascii="Times New Roman" w:hAnsi="Times New Roman" w:cs="Times New Roman"/>
            <w:lang w:eastAsia="zh-CN"/>
          </w:rPr>
          <w:delText xml:space="preserve"> mov</w:delText>
        </w:r>
      </w:del>
      <w:del w:id="369" w:author="Lu, Junsong" w:date="2025-08-21T22:14:00Z" w16du:dateUtc="2025-08-21T14:14:00Z">
        <w:r w:rsidR="00AF7E5D" w:rsidDel="00320A2A">
          <w:rPr>
            <w:rFonts w:ascii="Times New Roman" w:hAnsi="Times New Roman" w:cs="Times New Roman"/>
            <w:lang w:eastAsia="zh-CN"/>
          </w:rPr>
          <w:delText>e</w:delText>
        </w:r>
      </w:del>
      <w:del w:id="370" w:author="Lu, Junsong" w:date="2025-08-21T22:19:00Z" w16du:dateUtc="2025-08-21T14:19:00Z">
        <w:r w:rsidR="00AF7E5D" w:rsidDel="00320A2A">
          <w:rPr>
            <w:rFonts w:ascii="Times New Roman" w:hAnsi="Times New Roman" w:cs="Times New Roman"/>
            <w:lang w:eastAsia="zh-CN"/>
          </w:rPr>
          <w:delText xml:space="preserve"> beyond low-dimensional </w:delText>
        </w:r>
        <w:r w:rsidR="00224B75" w:rsidDel="00320A2A">
          <w:rPr>
            <w:rFonts w:ascii="Times New Roman" w:hAnsi="Times New Roman" w:cs="Times New Roman"/>
            <w:lang w:eastAsia="zh-CN"/>
          </w:rPr>
          <w:delText>“</w:delText>
        </w:r>
        <w:r w:rsidR="00AF7E5D" w:rsidDel="00320A2A">
          <w:rPr>
            <w:rFonts w:ascii="Times New Roman" w:hAnsi="Times New Roman" w:cs="Times New Roman"/>
            <w:lang w:eastAsia="zh-CN"/>
          </w:rPr>
          <w:delText>wishful thinking</w:delText>
        </w:r>
        <w:r w:rsidR="00224B75" w:rsidDel="00320A2A">
          <w:rPr>
            <w:rFonts w:ascii="Times New Roman" w:hAnsi="Times New Roman" w:cs="Times New Roman"/>
            <w:lang w:eastAsia="zh-CN"/>
          </w:rPr>
          <w:delText>”</w:delText>
        </w:r>
      </w:del>
      <w:del w:id="371" w:author="Lu, Junsong" w:date="2025-08-21T22:15:00Z" w16du:dateUtc="2025-08-21T14:15:00Z">
        <w:r w:rsidR="00224B75" w:rsidDel="00320A2A">
          <w:rPr>
            <w:rFonts w:ascii="Times New Roman" w:hAnsi="Times New Roman" w:cs="Times New Roman"/>
            <w:lang w:eastAsia="zh-CN"/>
          </w:rPr>
          <w:delText xml:space="preserve"> </w:delText>
        </w:r>
        <w:r w:rsidR="00AF7E5D" w:rsidDel="00320A2A">
          <w:rPr>
            <w:rFonts w:ascii="Times New Roman" w:hAnsi="Times New Roman" w:cs="Times New Roman"/>
            <w:lang w:eastAsia="zh-CN"/>
          </w:rPr>
          <w:delText xml:space="preserve">and </w:delText>
        </w:r>
        <w:r w:rsidR="00224B75" w:rsidDel="00320A2A">
          <w:rPr>
            <w:rFonts w:ascii="Times New Roman" w:hAnsi="Times New Roman" w:cs="Times New Roman"/>
            <w:lang w:eastAsia="zh-CN"/>
          </w:rPr>
          <w:delText>engage directly with the reality of a complex, high-dimensiona</w:delText>
        </w:r>
      </w:del>
      <w:del w:id="372" w:author="Lu, Junsong" w:date="2025-08-21T22:14:00Z" w16du:dateUtc="2025-08-21T14:14:00Z">
        <w:r w:rsidR="00224B75" w:rsidDel="00320A2A">
          <w:rPr>
            <w:rFonts w:ascii="Times New Roman" w:hAnsi="Times New Roman" w:cs="Times New Roman"/>
            <w:lang w:eastAsia="zh-CN"/>
          </w:rPr>
          <w:delText>l social mind</w:delText>
        </w:r>
      </w:del>
      <w:r w:rsidR="00224B75">
        <w:rPr>
          <w:rFonts w:ascii="Times New Roman" w:hAnsi="Times New Roman" w:cs="Times New Roman"/>
          <w:lang w:eastAsia="zh-CN"/>
        </w:rPr>
        <w:t>.</w:t>
      </w:r>
    </w:p>
    <w:p w14:paraId="209304EF" w14:textId="472D5A09" w:rsidR="00E06BAC" w:rsidRPr="00EF1F76" w:rsidRDefault="00D85D21" w:rsidP="00EF1F76">
      <w:pPr>
        <w:spacing w:beforeLines="50" w:before="156" w:afterLines="50" w:after="156"/>
        <w:rPr>
          <w:rFonts w:ascii="Times New Roman" w:hAnsi="Times New Roman" w:cs="Times New Roman"/>
          <w:b/>
          <w:bCs/>
          <w:lang w:eastAsia="zh-CN"/>
        </w:rPr>
      </w:pPr>
      <w:r w:rsidRPr="00EF1F76">
        <w:rPr>
          <w:rFonts w:ascii="Times New Roman" w:hAnsi="Times New Roman" w:cs="Times New Roman"/>
          <w:b/>
          <w:bCs/>
          <w:lang w:eastAsia="zh-CN"/>
        </w:rPr>
        <w:t>Small-World Network</w:t>
      </w:r>
      <w:ins w:id="373" w:author="Lu, Junsong" w:date="2025-08-22T09:09:00Z" w16du:dateUtc="2025-08-22T01:09:00Z">
        <w:r w:rsidR="00E35316">
          <w:rPr>
            <w:rFonts w:ascii="Times New Roman" w:hAnsi="Times New Roman" w:cs="Times New Roman" w:hint="eastAsia"/>
            <w:b/>
            <w:bCs/>
            <w:lang w:eastAsia="zh-CN"/>
          </w:rPr>
          <w:t>:</w:t>
        </w:r>
      </w:ins>
      <w:ins w:id="374" w:author="Lu, Junsong" w:date="2025-08-22T08:59:00Z" w16du:dateUtc="2025-08-22T00:59:00Z">
        <w:r w:rsidR="007C15D9">
          <w:rPr>
            <w:rFonts w:ascii="Times New Roman" w:hAnsi="Times New Roman" w:cs="Times New Roman" w:hint="eastAsia"/>
            <w:b/>
            <w:bCs/>
            <w:lang w:eastAsia="zh-CN"/>
          </w:rPr>
          <w:t xml:space="preserve"> </w:t>
        </w:r>
      </w:ins>
      <w:ins w:id="375" w:author="Lu, Junsong" w:date="2025-08-22T09:09:00Z" w16du:dateUtc="2025-08-22T01:09:00Z">
        <w:r w:rsidR="00E35316">
          <w:rPr>
            <w:rFonts w:ascii="Times New Roman" w:hAnsi="Times New Roman" w:cs="Times New Roman" w:hint="eastAsia"/>
            <w:b/>
            <w:bCs/>
            <w:lang w:eastAsia="zh-CN"/>
          </w:rPr>
          <w:t xml:space="preserve">Nodes </w:t>
        </w:r>
      </w:ins>
      <w:ins w:id="376" w:author="Lu, Junsong" w:date="2025-08-22T08:19:00Z" w16du:dateUtc="2025-08-22T00:19:00Z">
        <w:r w:rsidR="00074687">
          <w:rPr>
            <w:rFonts w:ascii="Times New Roman" w:hAnsi="Times New Roman" w:cs="Times New Roman" w:hint="eastAsia"/>
            <w:b/>
            <w:bCs/>
            <w:lang w:eastAsia="zh-CN"/>
          </w:rPr>
          <w:t>Distance</w:t>
        </w:r>
      </w:ins>
      <w:del w:id="377" w:author="Lu, Junsong" w:date="2025-08-22T08:19:00Z" w16du:dateUtc="2025-08-22T00:19:00Z">
        <w:r w:rsidRPr="00EF1F76" w:rsidDel="00074687">
          <w:rPr>
            <w:rFonts w:ascii="Times New Roman" w:hAnsi="Times New Roman" w:cs="Times New Roman"/>
            <w:b/>
            <w:bCs/>
            <w:lang w:eastAsia="zh-CN"/>
          </w:rPr>
          <w:delText xml:space="preserve">: </w:delText>
        </w:r>
        <w:r w:rsidR="00343159" w:rsidDel="00074687">
          <w:rPr>
            <w:rFonts w:ascii="Times New Roman" w:hAnsi="Times New Roman" w:cs="Times New Roman"/>
            <w:b/>
            <w:bCs/>
            <w:lang w:eastAsia="zh-CN"/>
          </w:rPr>
          <w:delText>Structural Connections and Functional</w:delText>
        </w:r>
      </w:del>
      <w:del w:id="378" w:author="Lu, Junsong" w:date="2025-08-22T09:10:00Z" w16du:dateUtc="2025-08-22T01:10:00Z">
        <w:r w:rsidR="00343159" w:rsidDel="00E35316">
          <w:rPr>
            <w:rFonts w:ascii="Times New Roman" w:hAnsi="Times New Roman" w:cs="Times New Roman"/>
            <w:b/>
            <w:bCs/>
            <w:lang w:eastAsia="zh-CN"/>
          </w:rPr>
          <w:delText xml:space="preserve"> </w:delText>
        </w:r>
      </w:del>
      <w:commentRangeStart w:id="379"/>
      <w:commentRangeStart w:id="380"/>
      <w:commentRangeStart w:id="381"/>
      <w:del w:id="382" w:author="Lu, Junsong" w:date="2025-08-22T08:19:00Z" w16du:dateUtc="2025-08-22T00:19:00Z">
        <w:r w:rsidR="00343159" w:rsidDel="00074687">
          <w:rPr>
            <w:rFonts w:ascii="Times New Roman" w:hAnsi="Times New Roman" w:cs="Times New Roman"/>
            <w:b/>
            <w:bCs/>
            <w:lang w:eastAsia="zh-CN"/>
          </w:rPr>
          <w:delText>Correlation</w:delText>
        </w:r>
      </w:del>
      <w:r w:rsidR="00343159">
        <w:rPr>
          <w:rFonts w:ascii="Times New Roman" w:hAnsi="Times New Roman" w:cs="Times New Roman"/>
          <w:b/>
          <w:bCs/>
          <w:lang w:eastAsia="zh-CN"/>
        </w:rPr>
        <w:t>s</w:t>
      </w:r>
      <w:commentRangeEnd w:id="379"/>
      <w:r w:rsidR="004A3E22">
        <w:rPr>
          <w:rStyle w:val="af3"/>
        </w:rPr>
        <w:commentReference w:id="379"/>
      </w:r>
      <w:commentRangeEnd w:id="380"/>
      <w:r w:rsidR="002C0A06">
        <w:rPr>
          <w:rStyle w:val="af3"/>
        </w:rPr>
        <w:commentReference w:id="380"/>
      </w:r>
      <w:commentRangeEnd w:id="381"/>
      <w:r w:rsidR="002C0A06">
        <w:rPr>
          <w:rStyle w:val="af3"/>
        </w:rPr>
        <w:commentReference w:id="381"/>
      </w:r>
      <w:ins w:id="383" w:author="Lu, Junsong" w:date="2025-08-22T08:59:00Z" w16du:dateUtc="2025-08-22T00:59:00Z">
        <w:r w:rsidR="007C15D9">
          <w:rPr>
            <w:rFonts w:ascii="Times New Roman" w:hAnsi="Times New Roman" w:cs="Times New Roman" w:hint="eastAsia"/>
            <w:b/>
            <w:bCs/>
            <w:lang w:eastAsia="zh-CN"/>
          </w:rPr>
          <w:t xml:space="preserve"> and </w:t>
        </w:r>
      </w:ins>
      <w:ins w:id="384" w:author="Lu, Junsong" w:date="2025-08-22T09:10:00Z" w16du:dateUtc="2025-08-22T01:10:00Z">
        <w:r w:rsidR="00E35316">
          <w:rPr>
            <w:rFonts w:ascii="Times New Roman" w:hAnsi="Times New Roman" w:cs="Times New Roman" w:hint="eastAsia"/>
            <w:b/>
            <w:bCs/>
            <w:lang w:eastAsia="zh-CN"/>
          </w:rPr>
          <w:t xml:space="preserve">Activations </w:t>
        </w:r>
      </w:ins>
      <w:ins w:id="385" w:author="Lu, Junsong" w:date="2025-08-22T08:59:00Z" w16du:dateUtc="2025-08-22T00:59:00Z">
        <w:r w:rsidR="007C15D9">
          <w:rPr>
            <w:rFonts w:ascii="Times New Roman" w:hAnsi="Times New Roman" w:cs="Times New Roman" w:hint="eastAsia"/>
            <w:b/>
            <w:bCs/>
            <w:lang w:eastAsia="zh-CN"/>
          </w:rPr>
          <w:t>Correlation</w:t>
        </w:r>
      </w:ins>
      <w:ins w:id="386" w:author="Lu, Junsong" w:date="2025-08-22T09:10:00Z" w16du:dateUtc="2025-08-22T01:10:00Z">
        <w:r w:rsidR="00E35316">
          <w:rPr>
            <w:rFonts w:ascii="Times New Roman" w:hAnsi="Times New Roman" w:cs="Times New Roman" w:hint="eastAsia"/>
            <w:b/>
            <w:bCs/>
            <w:lang w:eastAsia="zh-CN"/>
          </w:rPr>
          <w:t>s</w:t>
        </w:r>
      </w:ins>
    </w:p>
    <w:p w14:paraId="75EF7811" w14:textId="62546ACA" w:rsidR="009B19C9" w:rsidRPr="009B19C9" w:rsidDel="00ED41EB" w:rsidRDefault="007C792C" w:rsidP="009B19C9">
      <w:pPr>
        <w:spacing w:beforeLines="50" w:before="156" w:afterLines="50" w:after="156"/>
        <w:ind w:firstLine="420"/>
        <w:rPr>
          <w:del w:id="387" w:author="Lu, Junsong" w:date="2025-08-22T07:56:00Z" w16du:dateUtc="2025-08-21T23:56:00Z"/>
          <w:rFonts w:ascii="Times New Roman" w:hAnsi="Times New Roman" w:cs="Times New Roman"/>
          <w:lang w:eastAsia="zh-CN"/>
        </w:rPr>
      </w:pPr>
      <w:r w:rsidRPr="007C792C">
        <w:rPr>
          <w:rFonts w:ascii="Times New Roman" w:hAnsi="Times New Roman" w:cs="Times New Roman"/>
          <w:lang w:eastAsia="zh-CN"/>
        </w:rPr>
        <w:t>Networks generated through growth and preferential attachment mechanisms</w:t>
      </w:r>
      <w:r w:rsidR="00B501F2">
        <w:rPr>
          <w:rFonts w:ascii="Times New Roman" w:hAnsi="Times New Roman" w:cs="Times New Roman"/>
          <w:lang w:eastAsia="zh-CN"/>
        </w:rPr>
        <w:t>—that is,</w:t>
      </w:r>
      <w:r w:rsidR="005D2D78">
        <w:rPr>
          <w:rFonts w:ascii="Times New Roman" w:hAnsi="Times New Roman" w:cs="Times New Roman"/>
          <w:lang w:eastAsia="zh-CN"/>
        </w:rPr>
        <w:t xml:space="preserve"> scale-free networks</w:t>
      </w:r>
      <w:r w:rsidR="00B501F2">
        <w:rPr>
          <w:rFonts w:ascii="Times New Roman" w:hAnsi="Times New Roman" w:cs="Times New Roman"/>
          <w:lang w:eastAsia="zh-CN"/>
        </w:rPr>
        <w:t>—</w:t>
      </w:r>
      <w:r w:rsidRPr="007C792C">
        <w:rPr>
          <w:rFonts w:ascii="Times New Roman" w:hAnsi="Times New Roman" w:cs="Times New Roman"/>
          <w:lang w:eastAsia="zh-CN"/>
        </w:rPr>
        <w:t>exhibit ultra-small</w:t>
      </w:r>
      <w:r w:rsidR="00B501F2">
        <w:rPr>
          <w:rFonts w:ascii="Times New Roman" w:hAnsi="Times New Roman" w:cs="Times New Roman"/>
          <w:lang w:eastAsia="zh-CN"/>
        </w:rPr>
        <w:t>-</w:t>
      </w:r>
      <w:r w:rsidRPr="007C792C">
        <w:rPr>
          <w:rFonts w:ascii="Times New Roman" w:hAnsi="Times New Roman" w:cs="Times New Roman"/>
          <w:lang w:eastAsia="zh-CN"/>
        </w:rPr>
        <w:t xml:space="preserve">world </w:t>
      </w:r>
      <w:proofErr w:type="spellStart"/>
      <w:r w:rsidR="001A124E">
        <w:rPr>
          <w:rFonts w:ascii="Times New Roman" w:hAnsi="Times New Roman" w:cs="Times New Roman"/>
          <w:lang w:eastAsia="zh-CN"/>
        </w:rPr>
        <w:t>properties</w:t>
      </w:r>
      <w:r>
        <w:rPr>
          <w:rFonts w:ascii="Times New Roman" w:hAnsi="Times New Roman" w:cs="Times New Roman"/>
          <w:lang w:eastAsia="zh-CN"/>
        </w:rPr>
        <w:fldChar w:fldCharType="begin"/>
      </w:r>
      <w:r w:rsidR="00DA12DE">
        <w:rPr>
          <w:rFonts w:ascii="Times New Roman" w:hAnsi="Times New Roman" w:cs="Times New Roman"/>
          <w:lang w:eastAsia="zh-CN"/>
        </w:rPr>
        <w:instrText xml:space="preserve"> ADDIN ZOTERO_ITEM CSL_CITATION {"citationID":"VmYRKIdB","properties":{"formattedCitation":"\\super 98,99\\nosupersub{}","plainCitation":"98,99","noteIndex":0},"citationItems":[{"id":624749,"uris":["http://zotero.org/users/6113531/items/5WA8CS3N"],"itemData":{"id":624749,"type":"article-journal","container-title":"Physical Review Letters","DOI":"10.1103/PhysRevLett.90.058701","ISSN":"0031-9007, 1079-7114","issue":"5","journalAbbreviation":"Phys. Rev. Lett.","language":"en","license":"http://link.aps.org/licenses/aps-default-license","page":"058701","source":"DOI.org (Crossref)","title":"Scale-Free Networks Are Ultrasmall","volume":"90","author":[{"family":"Cohen","given":"Reuven"},{"family":"Havlin","given":"Shlomo"}],"issued":{"date-parts":[["2003",2,4]]},"citation-key":"CohenScaleFreeNetworksAre2003"}},{"id":647672,"uris":["http://zotero.org/users/6113531/items/CSMA6MT3"],"itemData":{"id":647672,"type":"book","publisher":"Wiley-VCH New York:","source":"Google Scholar","title":"Handbook of graphs and networks","author":[{"family":"Maslov","given":"Sergei"},{"family":"Sneppen","given":"Kim"},{"family":"Alon","given":"Uri"},{"family":"Bornholdt","given":"S."},{"family":"Schuster","given":"H. G."}],"issued":{"date-parts":[["2003"]]},"citation-key":"MaslovHandbookgraphsnetworks2003"}}],"schema":"https://github.com/citation-style-language/schema/raw/master/csl-citation.json"} </w:instrText>
      </w:r>
      <w:r>
        <w:rPr>
          <w:rFonts w:ascii="Times New Roman" w:hAnsi="Times New Roman" w:cs="Times New Roman"/>
          <w:lang w:eastAsia="zh-CN"/>
        </w:rPr>
        <w:fldChar w:fldCharType="separate"/>
      </w:r>
      <w:r w:rsidR="00DA12DE" w:rsidRPr="00DA12DE">
        <w:rPr>
          <w:rFonts w:ascii="Times New Roman" w:hAnsi="Times New Roman" w:cs="Times New Roman"/>
          <w:vertAlign w:val="superscript"/>
        </w:rPr>
        <w:t>98,99</w:t>
      </w:r>
      <w:proofErr w:type="spellEnd"/>
      <w:r>
        <w:rPr>
          <w:rFonts w:ascii="Times New Roman" w:hAnsi="Times New Roman" w:cs="Times New Roman"/>
          <w:lang w:eastAsia="zh-CN"/>
        </w:rPr>
        <w:fldChar w:fldCharType="end"/>
      </w:r>
      <w:r w:rsidRPr="007C792C">
        <w:rPr>
          <w:rFonts w:ascii="Times New Roman" w:hAnsi="Times New Roman" w:cs="Times New Roman"/>
          <w:lang w:eastAsia="zh-CN"/>
        </w:rPr>
        <w:t xml:space="preserve">. </w:t>
      </w:r>
      <w:r w:rsidR="00B501F2">
        <w:rPr>
          <w:rFonts w:ascii="Times New Roman" w:hAnsi="Times New Roman" w:cs="Times New Roman"/>
          <w:lang w:eastAsia="zh-CN"/>
        </w:rPr>
        <w:t xml:space="preserve">While </w:t>
      </w:r>
      <w:r w:rsidRPr="007C792C">
        <w:rPr>
          <w:rFonts w:ascii="Times New Roman" w:hAnsi="Times New Roman" w:cs="Times New Roman"/>
          <w:lang w:eastAsia="zh-CN"/>
        </w:rPr>
        <w:t xml:space="preserve">randomly connected networks can display small-world properties, </w:t>
      </w:r>
      <w:del w:id="388" w:author="Lu, Junsong" w:date="2025-08-21T22:30:00Z" w16du:dateUtc="2025-08-21T14:30:00Z">
        <w:r w:rsidR="00FE4B06" w:rsidDel="002C0A06">
          <w:rPr>
            <w:rFonts w:ascii="Times New Roman" w:hAnsi="Times New Roman" w:cs="Times New Roman"/>
            <w:lang w:eastAsia="zh-CN"/>
          </w:rPr>
          <w:delText xml:space="preserve">the presence of hubs in </w:delText>
        </w:r>
      </w:del>
      <w:r w:rsidRPr="007C792C">
        <w:rPr>
          <w:rFonts w:ascii="Times New Roman" w:hAnsi="Times New Roman" w:cs="Times New Roman"/>
          <w:lang w:eastAsia="zh-CN"/>
        </w:rPr>
        <w:t>scale-free networks compressed connectivity</w:t>
      </w:r>
      <w:r w:rsidR="00FE4B06">
        <w:rPr>
          <w:rFonts w:ascii="Times New Roman" w:hAnsi="Times New Roman" w:cs="Times New Roman"/>
          <w:lang w:eastAsia="zh-CN"/>
        </w:rPr>
        <w:t xml:space="preserve"> even further</w:t>
      </w:r>
      <w:r w:rsidRPr="007C792C">
        <w:rPr>
          <w:rFonts w:ascii="Times New Roman" w:hAnsi="Times New Roman" w:cs="Times New Roman"/>
          <w:lang w:eastAsia="zh-CN"/>
        </w:rPr>
        <w:t>. Specifically,</w:t>
      </w:r>
      <w:del w:id="389" w:author="Lu, Junsong" w:date="2025-08-22T07:54:00Z" w16du:dateUtc="2025-08-21T23:54:00Z">
        <w:r w:rsidRPr="007C792C" w:rsidDel="00ED41EB">
          <w:rPr>
            <w:rFonts w:ascii="Times New Roman" w:hAnsi="Times New Roman" w:cs="Times New Roman"/>
            <w:lang w:eastAsia="zh-CN"/>
          </w:rPr>
          <w:delText xml:space="preserve"> </w:delText>
        </w:r>
      </w:del>
      <w:ins w:id="390" w:author="Lu, Junsong" w:date="2025-08-22T07:54:00Z" w16du:dateUtc="2025-08-21T23:54:00Z">
        <w:r w:rsidR="00ED41EB" w:rsidRPr="007C792C">
          <w:rPr>
            <w:rFonts w:ascii="Times New Roman" w:hAnsi="Times New Roman" w:cs="Times New Roman"/>
            <w:lang w:eastAsia="zh-CN"/>
          </w:rPr>
          <w:t xml:space="preserve"> the </w:t>
        </w:r>
      </w:ins>
      <w:ins w:id="391" w:author="Lu, Junsong" w:date="2025-08-22T08:08:00Z" w16du:dateUtc="2025-08-22T00:08:00Z">
        <w:r w:rsidR="002E6F17">
          <w:rPr>
            <w:rFonts w:ascii="Times New Roman" w:hAnsi="Times New Roman" w:cs="Times New Roman" w:hint="eastAsia"/>
            <w:lang w:eastAsia="zh-CN"/>
          </w:rPr>
          <w:t>largest</w:t>
        </w:r>
      </w:ins>
      <w:ins w:id="392" w:author="Lu, Junsong" w:date="2025-08-22T07:54:00Z" w16du:dateUtc="2025-08-21T23:54:00Z">
        <w:r w:rsidR="00ED41EB" w:rsidRPr="007C792C">
          <w:rPr>
            <w:rFonts w:ascii="Times New Roman" w:hAnsi="Times New Roman" w:cs="Times New Roman"/>
            <w:lang w:eastAsia="zh-CN"/>
          </w:rPr>
          <w:t xml:space="preserve"> distance between nodes </w:t>
        </w:r>
        <w:r w:rsidR="00ED41EB">
          <w:rPr>
            <w:rFonts w:ascii="Times New Roman" w:hAnsi="Times New Roman" w:cs="Times New Roman" w:hint="eastAsia"/>
            <w:lang w:eastAsia="zh-CN"/>
          </w:rPr>
          <w:t xml:space="preserve">in scale-free </w:t>
        </w:r>
        <w:r w:rsidR="00ED41EB">
          <w:rPr>
            <w:rFonts w:ascii="Times New Roman" w:hAnsi="Times New Roman" w:cs="Times New Roman"/>
            <w:lang w:eastAsia="zh-CN"/>
          </w:rPr>
          <w:t>networks</w:t>
        </w:r>
        <w:r w:rsidR="00ED41EB">
          <w:rPr>
            <w:rFonts w:ascii="Times New Roman" w:hAnsi="Times New Roman" w:cs="Times New Roman" w:hint="eastAsia"/>
            <w:lang w:eastAsia="zh-CN"/>
          </w:rPr>
          <w:t xml:space="preserve"> </w:t>
        </w:r>
        <w:commentRangeStart w:id="393"/>
        <w:commentRangeStart w:id="394"/>
        <w:r w:rsidR="00ED41EB" w:rsidRPr="007C792C">
          <w:rPr>
            <w:rFonts w:ascii="Times New Roman" w:hAnsi="Times New Roman" w:cs="Times New Roman"/>
            <w:lang w:eastAsia="zh-CN"/>
          </w:rPr>
          <w:t>scales with</w:t>
        </w:r>
      </w:ins>
      <w:commentRangeEnd w:id="393"/>
      <w:ins w:id="395" w:author="Lu, Junsong" w:date="2025-08-22T08:12:00Z" w16du:dateUtc="2025-08-22T00:12:00Z">
        <w:r w:rsidR="00DA12DE">
          <w:rPr>
            <w:rStyle w:val="af3"/>
          </w:rPr>
          <w:commentReference w:id="393"/>
        </w:r>
      </w:ins>
      <w:commentRangeEnd w:id="394"/>
      <w:ins w:id="396" w:author="Lu, Junsong" w:date="2025-08-22T08:15:00Z" w16du:dateUtc="2025-08-22T00:15:00Z">
        <w:r w:rsidR="00DA12DE">
          <w:rPr>
            <w:rStyle w:val="af3"/>
          </w:rPr>
          <w:commentReference w:id="394"/>
        </w:r>
      </w:ins>
      <w:ins w:id="397" w:author="Lu, Junsong" w:date="2025-08-22T07:54:00Z" w16du:dateUtc="2025-08-21T23:54:00Z">
        <w:r w:rsidR="00ED41EB" w:rsidRPr="007C792C">
          <w:rPr>
            <w:rFonts w:ascii="Times New Roman" w:hAnsi="Times New Roman" w:cs="Times New Roman"/>
            <w:lang w:eastAsia="zh-CN"/>
          </w:rPr>
          <w:t xml:space="preserve"> </w:t>
        </w:r>
        <w:r w:rsidR="00ED41EB" w:rsidRPr="007C792C">
          <w:rPr>
            <w:rFonts w:ascii="Times New Roman" w:hAnsi="Times New Roman" w:cs="Times New Roman"/>
            <w:i/>
            <w:iCs/>
            <w:lang w:eastAsia="zh-CN"/>
          </w:rPr>
          <w:t>ln(ln N)</w:t>
        </w:r>
        <w:r w:rsidR="00ED41EB" w:rsidRPr="007C792C">
          <w:rPr>
            <w:rFonts w:ascii="Times New Roman" w:hAnsi="Times New Roman" w:cs="Times New Roman"/>
            <w:lang w:eastAsia="zh-CN"/>
          </w:rPr>
          <w:t xml:space="preserve"> rather than the typical </w:t>
        </w:r>
        <w:proofErr w:type="spellStart"/>
        <w:r w:rsidR="00ED41EB" w:rsidRPr="007C792C">
          <w:rPr>
            <w:rFonts w:ascii="Times New Roman" w:hAnsi="Times New Roman" w:cs="Times New Roman"/>
            <w:i/>
            <w:iCs/>
            <w:lang w:eastAsia="zh-CN"/>
          </w:rPr>
          <w:t>lnN</w:t>
        </w:r>
        <w:proofErr w:type="spellEnd"/>
        <w:r w:rsidR="00ED41EB" w:rsidRPr="007C792C">
          <w:rPr>
            <w:rFonts w:ascii="Times New Roman" w:hAnsi="Times New Roman" w:cs="Times New Roman"/>
            <w:lang w:eastAsia="zh-CN"/>
          </w:rPr>
          <w:t xml:space="preserve"> observed in random networks, where </w:t>
        </w:r>
        <w:r w:rsidR="00ED41EB" w:rsidRPr="007C792C">
          <w:rPr>
            <w:rFonts w:ascii="Times New Roman" w:hAnsi="Times New Roman" w:cs="Times New Roman"/>
            <w:i/>
            <w:iCs/>
            <w:lang w:eastAsia="zh-CN"/>
          </w:rPr>
          <w:t>N</w:t>
        </w:r>
        <w:r w:rsidR="00ED41EB" w:rsidRPr="007C792C">
          <w:rPr>
            <w:rFonts w:ascii="Times New Roman" w:hAnsi="Times New Roman" w:cs="Times New Roman"/>
            <w:lang w:eastAsia="zh-CN"/>
          </w:rPr>
          <w:t xml:space="preserve"> represents network size</w:t>
        </w:r>
      </w:ins>
      <w:del w:id="398" w:author="Lu, Junsong" w:date="2025-08-22T07:54:00Z" w16du:dateUtc="2025-08-21T23:54:00Z">
        <w:r w:rsidR="009B19C9" w:rsidDel="00ED41EB">
          <w:rPr>
            <w:rFonts w:ascii="Times New Roman" w:hAnsi="Times New Roman" w:cs="Times New Roman"/>
            <w:lang w:eastAsia="zh-CN"/>
          </w:rPr>
          <w:delText>the difference lies in how the average shortest path length between nodes</w:delText>
        </w:r>
        <w:r w:rsidR="00E912F9" w:rsidDel="00ED41EB">
          <w:rPr>
            <w:rFonts w:ascii="Times New Roman" w:hAnsi="Times New Roman" w:cs="Times New Roman"/>
            <w:lang w:eastAsia="zh-CN"/>
          </w:rPr>
          <w:delText xml:space="preserve"> </w:delText>
        </w:r>
        <w:r w:rsidR="007B4993" w:rsidDel="00ED41EB">
          <w:rPr>
            <w:rFonts w:ascii="Times New Roman" w:hAnsi="Times New Roman" w:cs="Times New Roman"/>
            <w:lang w:eastAsia="zh-CN"/>
          </w:rPr>
          <w:delText xml:space="preserve">across the whole network </w:delText>
        </w:r>
        <w:r w:rsidR="00E912F9" w:rsidDel="00ED41EB">
          <w:rPr>
            <w:rFonts w:ascii="Times New Roman" w:hAnsi="Times New Roman" w:cs="Times New Roman"/>
            <w:lang w:eastAsia="zh-CN"/>
          </w:rPr>
          <w:delText>(</w:delText>
        </w:r>
        <w:r w:rsidR="007B4993" w:rsidDel="00ED41EB">
          <w:rPr>
            <w:rFonts w:ascii="Times New Roman" w:hAnsi="Times New Roman" w:cs="Times New Roman"/>
            <w:lang w:eastAsia="zh-CN"/>
          </w:rPr>
          <w:delText>i.e., the average smallest number of steps needed to get from one node to another</w:delText>
        </w:r>
        <w:r w:rsidR="00E912F9" w:rsidDel="00ED41EB">
          <w:rPr>
            <w:rFonts w:ascii="Times New Roman" w:hAnsi="Times New Roman" w:cs="Times New Roman"/>
            <w:lang w:eastAsia="zh-CN"/>
          </w:rPr>
          <w:delText>)</w:delText>
        </w:r>
        <w:r w:rsidR="009B19C9" w:rsidDel="00ED41EB">
          <w:rPr>
            <w:rFonts w:ascii="Times New Roman" w:hAnsi="Times New Roman" w:cs="Times New Roman"/>
            <w:lang w:eastAsia="zh-CN"/>
          </w:rPr>
          <w:delText xml:space="preserve"> increases as the network size (</w:delText>
        </w:r>
        <w:r w:rsidR="009B19C9" w:rsidRPr="001A60B0" w:rsidDel="00ED41EB">
          <w:rPr>
            <w:rFonts w:ascii="Times New Roman" w:hAnsi="Times New Roman" w:cs="Times New Roman"/>
            <w:i/>
            <w:iCs/>
            <w:lang w:eastAsia="zh-CN"/>
            <w:rPrChange w:id="399" w:author="Lu, Junsong" w:date="2025-08-22T07:43:00Z" w16du:dateUtc="2025-08-21T23:43:00Z">
              <w:rPr>
                <w:rFonts w:ascii="Times New Roman" w:hAnsi="Times New Roman" w:cs="Times New Roman"/>
                <w:lang w:eastAsia="zh-CN"/>
              </w:rPr>
            </w:rPrChange>
          </w:rPr>
          <w:delText>N</w:delText>
        </w:r>
        <w:r w:rsidR="009B19C9" w:rsidDel="00ED41EB">
          <w:rPr>
            <w:rFonts w:ascii="Times New Roman" w:hAnsi="Times New Roman" w:cs="Times New Roman"/>
            <w:lang w:eastAsia="zh-CN"/>
          </w:rPr>
          <w:delText xml:space="preserve">, the number of nodes) grows. In random networks, this path length increases proportionally to </w:delText>
        </w:r>
        <w:r w:rsidR="009B19C9" w:rsidRPr="007C792C" w:rsidDel="00ED41EB">
          <w:rPr>
            <w:rFonts w:ascii="Times New Roman" w:hAnsi="Times New Roman" w:cs="Times New Roman"/>
            <w:i/>
            <w:iCs/>
            <w:lang w:eastAsia="zh-CN"/>
          </w:rPr>
          <w:delText>lnN</w:delText>
        </w:r>
      </w:del>
      <w:del w:id="400" w:author="Lu, Junsong" w:date="2025-08-22T07:46:00Z" w16du:dateUtc="2025-08-21T23:46:00Z">
        <w:r w:rsidR="009B19C9" w:rsidDel="001A60B0">
          <w:rPr>
            <w:rFonts w:ascii="Times New Roman" w:hAnsi="Times New Roman" w:cs="Times New Roman"/>
            <w:i/>
            <w:iCs/>
            <w:lang w:eastAsia="zh-CN"/>
          </w:rPr>
          <w:delText xml:space="preserve"> </w:delText>
        </w:r>
        <w:r w:rsidR="009B19C9" w:rsidDel="001A60B0">
          <w:rPr>
            <w:rFonts w:ascii="Times New Roman" w:hAnsi="Times New Roman" w:cs="Times New Roman"/>
            <w:lang w:eastAsia="zh-CN"/>
          </w:rPr>
          <w:delText>(</w:delText>
        </w:r>
      </w:del>
      <w:del w:id="401" w:author="Lu, Junsong" w:date="2025-08-22T07:45:00Z" w16du:dateUtc="2025-08-21T23:45:00Z">
        <w:r w:rsidR="009B19C9" w:rsidDel="001A60B0">
          <w:rPr>
            <w:rFonts w:ascii="Times New Roman" w:hAnsi="Times New Roman" w:cs="Times New Roman"/>
            <w:lang w:eastAsia="zh-CN"/>
          </w:rPr>
          <w:delText>the natural logarithm of N)</w:delText>
        </w:r>
      </w:del>
      <w:del w:id="402" w:author="Lu, Junsong" w:date="2025-08-22T07:54:00Z" w16du:dateUtc="2025-08-21T23:54:00Z">
        <w:r w:rsidR="009B19C9" w:rsidDel="00ED41EB">
          <w:rPr>
            <w:rFonts w:ascii="Times New Roman" w:hAnsi="Times New Roman" w:cs="Times New Roman"/>
            <w:lang w:eastAsia="zh-CN"/>
          </w:rPr>
          <w:delText xml:space="preserve">. In scale-free networks, it increases even more slowly—proportionally to </w:delText>
        </w:r>
        <w:r w:rsidR="009B19C9" w:rsidRPr="007C792C" w:rsidDel="00ED41EB">
          <w:rPr>
            <w:rFonts w:ascii="Times New Roman" w:hAnsi="Times New Roman" w:cs="Times New Roman"/>
            <w:i/>
            <w:iCs/>
            <w:lang w:eastAsia="zh-CN"/>
          </w:rPr>
          <w:delText>ln(ln N)</w:delText>
        </w:r>
      </w:del>
      <w:del w:id="403" w:author="Lu, Junsong" w:date="2025-08-21T22:28:00Z" w16du:dateUtc="2025-08-21T14:28:00Z">
        <w:r w:rsidR="009B19C9" w:rsidDel="002C0A06">
          <w:rPr>
            <w:rFonts w:ascii="Times New Roman" w:hAnsi="Times New Roman" w:cs="Times New Roman"/>
            <w:i/>
            <w:iCs/>
            <w:lang w:eastAsia="zh-CN"/>
          </w:rPr>
          <w:delText xml:space="preserve"> </w:delText>
        </w:r>
        <w:r w:rsidR="009B19C9" w:rsidDel="002C0A06">
          <w:rPr>
            <w:rFonts w:ascii="Times New Roman" w:hAnsi="Times New Roman" w:cs="Times New Roman"/>
            <w:lang w:eastAsia="zh-CN"/>
          </w:rPr>
          <w:delText>(the natural logarithm of the natural logarithm of N)</w:delText>
        </w:r>
      </w:del>
      <w:r w:rsidR="009B19C9">
        <w:rPr>
          <w:rFonts w:ascii="Times New Roman" w:hAnsi="Times New Roman" w:cs="Times New Roman"/>
          <w:lang w:eastAsia="zh-CN"/>
        </w:rPr>
        <w:t xml:space="preserve">. </w:t>
      </w:r>
      <w:ins w:id="404" w:author="Lu, Junsong" w:date="2025-08-22T08:17:00Z" w16du:dateUtc="2025-08-22T00:17:00Z">
        <w:r w:rsidR="00DA12DE">
          <w:rPr>
            <w:rFonts w:ascii="Times New Roman" w:hAnsi="Times New Roman" w:cs="Times New Roman" w:hint="eastAsia"/>
            <w:lang w:eastAsia="zh-CN"/>
          </w:rPr>
          <w:t>The average distance</w:t>
        </w:r>
        <w:r w:rsidR="00DA12DE" w:rsidRPr="00DA12DE">
          <w:rPr>
            <w:rFonts w:ascii="Times New Roman" w:hAnsi="Times New Roman" w:cs="Times New Roman"/>
            <w:lang w:eastAsia="zh-CN"/>
          </w:rPr>
          <w:t xml:space="preserve"> also behave </w:t>
        </w:r>
        <w:commentRangeStart w:id="405"/>
        <w:proofErr w:type="spellStart"/>
        <w:r w:rsidR="00DA12DE" w:rsidRPr="00DA12DE">
          <w:rPr>
            <w:rFonts w:ascii="Times New Roman" w:hAnsi="Times New Roman" w:cs="Times New Roman"/>
            <w:lang w:eastAsia="zh-CN"/>
          </w:rPr>
          <w:t>similarly</w:t>
        </w:r>
      </w:ins>
      <w:r w:rsidR="00DA12DE">
        <w:rPr>
          <w:rFonts w:ascii="Times New Roman" w:hAnsi="Times New Roman" w:cs="Times New Roman"/>
          <w:lang w:eastAsia="zh-CN"/>
        </w:rPr>
        <w:fldChar w:fldCharType="begin"/>
      </w:r>
      <w:r w:rsidR="00DA12DE">
        <w:rPr>
          <w:rFonts w:ascii="Times New Roman" w:hAnsi="Times New Roman" w:cs="Times New Roman"/>
          <w:lang w:eastAsia="zh-CN"/>
        </w:rPr>
        <w:instrText xml:space="preserve"> ADDIN ZOTERO_ITEM CSL_CITATION {"citationID":"jVb5q0pC","properties":{"formattedCitation":"\\super 98\\nosupersub{}","plainCitation":"98","noteIndex":0},"citationItems":[{"id":624749,"uris":["http://zotero.org/users/6113531/items/5WA8CS3N"],"itemData":{"id":624749,"type":"article-journal","container-title":"Physical Review Letters","DOI":"10.1103/PhysRevLett.90.058701","ISSN":"0031-9007, 1079-7114","issue":"5","journalAbbreviation":"Phys. Rev. Lett.","language":"en","license":"http://link.aps.org/licenses/aps-default-license","page":"058701","source":"DOI.org (Crossref)","title":"Scale-Free Networks Are Ultrasmall","volume":"90","author":[{"family":"Cohen","given":"Reuven"},{"family":"Havlin","given":"Shlomo"}],"issued":{"date-parts":[["2003",2,4]]},"citation-key":"CohenScaleFreeNetworksAre2003"}}],"schema":"https://github.com/citation-style-language/schema/raw/master/csl-citation.json"} </w:instrText>
      </w:r>
      <w:r w:rsidR="00DA12DE">
        <w:rPr>
          <w:rFonts w:ascii="Times New Roman" w:hAnsi="Times New Roman" w:cs="Times New Roman"/>
          <w:lang w:eastAsia="zh-CN"/>
        </w:rPr>
        <w:fldChar w:fldCharType="separate"/>
      </w:r>
      <w:r w:rsidR="00DA12DE" w:rsidRPr="00DA12DE">
        <w:rPr>
          <w:rFonts w:ascii="Times New Roman" w:hAnsi="Times New Roman" w:cs="Times New Roman"/>
          <w:vertAlign w:val="superscript"/>
        </w:rPr>
        <w:t>98</w:t>
      </w:r>
      <w:proofErr w:type="spellEnd"/>
      <w:r w:rsidR="00DA12DE">
        <w:rPr>
          <w:rFonts w:ascii="Times New Roman" w:hAnsi="Times New Roman" w:cs="Times New Roman"/>
          <w:lang w:eastAsia="zh-CN"/>
        </w:rPr>
        <w:fldChar w:fldCharType="end"/>
      </w:r>
      <w:commentRangeEnd w:id="405"/>
      <w:r w:rsidR="00074687">
        <w:rPr>
          <w:rStyle w:val="af3"/>
        </w:rPr>
        <w:commentReference w:id="405"/>
      </w:r>
      <w:ins w:id="406" w:author="Lu, Junsong" w:date="2025-08-22T08:17:00Z" w16du:dateUtc="2025-08-22T00:17:00Z">
        <w:r w:rsidR="00DA12DE">
          <w:rPr>
            <w:rFonts w:ascii="Times New Roman" w:hAnsi="Times New Roman" w:cs="Times New Roman" w:hint="eastAsia"/>
            <w:lang w:eastAsia="zh-CN"/>
          </w:rPr>
          <w:t xml:space="preserve">. </w:t>
        </w:r>
      </w:ins>
      <w:r w:rsidR="009B19C9">
        <w:rPr>
          <w:rFonts w:ascii="Times New Roman" w:hAnsi="Times New Roman" w:cs="Times New Roman"/>
          <w:lang w:eastAsia="zh-CN"/>
        </w:rPr>
        <w:t xml:space="preserve">Because </w:t>
      </w:r>
      <w:proofErr w:type="gramStart"/>
      <w:r w:rsidR="009B19C9" w:rsidRPr="007C792C">
        <w:rPr>
          <w:rFonts w:ascii="Times New Roman" w:hAnsi="Times New Roman" w:cs="Times New Roman"/>
          <w:i/>
          <w:iCs/>
          <w:lang w:eastAsia="zh-CN"/>
        </w:rPr>
        <w:t>ln(</w:t>
      </w:r>
      <w:proofErr w:type="gramEnd"/>
      <w:r w:rsidR="009B19C9" w:rsidRPr="007C792C">
        <w:rPr>
          <w:rFonts w:ascii="Times New Roman" w:hAnsi="Times New Roman" w:cs="Times New Roman"/>
          <w:i/>
          <w:iCs/>
          <w:lang w:eastAsia="zh-CN"/>
        </w:rPr>
        <w:t>ln N)</w:t>
      </w:r>
      <w:r w:rsidR="009B19C9">
        <w:rPr>
          <w:rFonts w:ascii="Times New Roman" w:hAnsi="Times New Roman" w:cs="Times New Roman"/>
          <w:i/>
          <w:iCs/>
          <w:lang w:eastAsia="zh-CN"/>
        </w:rPr>
        <w:t xml:space="preserve"> </w:t>
      </w:r>
      <w:r w:rsidR="009B19C9">
        <w:rPr>
          <w:rFonts w:ascii="Times New Roman" w:hAnsi="Times New Roman" w:cs="Times New Roman"/>
          <w:lang w:eastAsia="zh-CN"/>
        </w:rPr>
        <w:t xml:space="preserve">grows extremely slowly, even very large scale-free networks maintain remarkably short distances between nodes. </w:t>
      </w:r>
    </w:p>
    <w:p w14:paraId="2C07EBBA" w14:textId="71C9B22A" w:rsidR="00874395" w:rsidRDefault="007C792C" w:rsidP="00ED41EB">
      <w:pPr>
        <w:spacing w:beforeLines="50" w:before="156" w:afterLines="50" w:after="156"/>
        <w:ind w:firstLine="420"/>
        <w:rPr>
          <w:rFonts w:ascii="Times New Roman" w:hAnsi="Times New Roman" w:cs="Times New Roman"/>
          <w:lang w:eastAsia="zh-CN"/>
        </w:rPr>
      </w:pPr>
      <w:r w:rsidRPr="007C792C">
        <w:rPr>
          <w:rFonts w:ascii="Times New Roman" w:hAnsi="Times New Roman" w:cs="Times New Roman"/>
          <w:lang w:eastAsia="zh-CN"/>
        </w:rPr>
        <w:t xml:space="preserve">This </w:t>
      </w:r>
      <w:r w:rsidR="00232019">
        <w:rPr>
          <w:rFonts w:ascii="Times New Roman" w:hAnsi="Times New Roman" w:cs="Times New Roman"/>
          <w:lang w:eastAsia="zh-CN"/>
        </w:rPr>
        <w:t xml:space="preserve">unusually </w:t>
      </w:r>
      <w:r w:rsidR="009B19C9">
        <w:rPr>
          <w:rFonts w:ascii="Times New Roman" w:hAnsi="Times New Roman" w:cs="Times New Roman"/>
          <w:lang w:eastAsia="zh-CN"/>
        </w:rPr>
        <w:t xml:space="preserve">slow </w:t>
      </w:r>
      <w:r w:rsidR="00232019">
        <w:rPr>
          <w:rFonts w:ascii="Times New Roman" w:hAnsi="Times New Roman" w:cs="Times New Roman"/>
          <w:lang w:eastAsia="zh-CN"/>
        </w:rPr>
        <w:t>increase</w:t>
      </w:r>
      <w:r w:rsidR="009B19C9">
        <w:rPr>
          <w:rFonts w:ascii="Times New Roman" w:hAnsi="Times New Roman" w:cs="Times New Roman"/>
          <w:lang w:eastAsia="zh-CN"/>
        </w:rPr>
        <w:t xml:space="preserve"> in </w:t>
      </w:r>
      <w:r w:rsidR="00D428AF">
        <w:rPr>
          <w:rFonts w:ascii="Times New Roman" w:hAnsi="Times New Roman" w:cs="Times New Roman"/>
          <w:lang w:eastAsia="zh-CN"/>
        </w:rPr>
        <w:t xml:space="preserve">the </w:t>
      </w:r>
      <w:del w:id="407" w:author="Lu, Junsong" w:date="2025-08-22T08:08:00Z" w16du:dateUtc="2025-08-22T00:08:00Z">
        <w:r w:rsidR="009B19C9" w:rsidDel="002E6F17">
          <w:rPr>
            <w:rFonts w:ascii="Times New Roman" w:hAnsi="Times New Roman" w:cs="Times New Roman"/>
            <w:lang w:eastAsia="zh-CN"/>
          </w:rPr>
          <w:delText xml:space="preserve">average </w:delText>
        </w:r>
      </w:del>
      <w:ins w:id="408" w:author="Lu, Junsong" w:date="2025-08-22T08:08:00Z" w16du:dateUtc="2025-08-22T00:08:00Z">
        <w:r w:rsidR="002E6F17">
          <w:rPr>
            <w:rFonts w:ascii="Times New Roman" w:hAnsi="Times New Roman" w:cs="Times New Roman" w:hint="eastAsia"/>
            <w:lang w:eastAsia="zh-CN"/>
          </w:rPr>
          <w:t>largest</w:t>
        </w:r>
      </w:ins>
      <w:del w:id="409" w:author="Lu, Junsong" w:date="2025-08-22T08:08:00Z" w16du:dateUtc="2025-08-22T00:08:00Z">
        <w:r w:rsidR="005675FA" w:rsidDel="002E6F17">
          <w:rPr>
            <w:rFonts w:ascii="Times New Roman" w:hAnsi="Times New Roman" w:cs="Times New Roman"/>
            <w:lang w:eastAsia="zh-CN"/>
          </w:rPr>
          <w:delText>shortest</w:delText>
        </w:r>
      </w:del>
      <w:r w:rsidR="005675FA">
        <w:rPr>
          <w:rFonts w:ascii="Times New Roman" w:hAnsi="Times New Roman" w:cs="Times New Roman"/>
          <w:lang w:eastAsia="zh-CN"/>
        </w:rPr>
        <w:t xml:space="preserve"> </w:t>
      </w:r>
      <w:r w:rsidR="009B19C9">
        <w:rPr>
          <w:rFonts w:ascii="Times New Roman" w:hAnsi="Times New Roman" w:cs="Times New Roman"/>
          <w:lang w:eastAsia="zh-CN"/>
        </w:rPr>
        <w:t>path length relative to network size</w:t>
      </w:r>
      <w:r w:rsidRPr="007C792C">
        <w:rPr>
          <w:rFonts w:ascii="Times New Roman" w:hAnsi="Times New Roman" w:cs="Times New Roman"/>
          <w:lang w:eastAsia="zh-CN"/>
        </w:rPr>
        <w:t xml:space="preserve"> </w:t>
      </w:r>
      <w:r w:rsidR="00232019">
        <w:rPr>
          <w:rFonts w:ascii="Times New Roman" w:hAnsi="Times New Roman" w:cs="Times New Roman"/>
          <w:lang w:eastAsia="zh-CN"/>
        </w:rPr>
        <w:t>arises</w:t>
      </w:r>
      <w:r w:rsidR="00232019" w:rsidRPr="007C792C">
        <w:rPr>
          <w:rFonts w:ascii="Times New Roman" w:hAnsi="Times New Roman" w:cs="Times New Roman"/>
          <w:lang w:eastAsia="zh-CN"/>
        </w:rPr>
        <w:t xml:space="preserve"> </w:t>
      </w:r>
      <w:r w:rsidRPr="007C792C">
        <w:rPr>
          <w:rFonts w:ascii="Times New Roman" w:hAnsi="Times New Roman" w:cs="Times New Roman"/>
          <w:lang w:eastAsia="zh-CN"/>
        </w:rPr>
        <w:t>from the presence of hubs—</w:t>
      </w:r>
      <w:r w:rsidR="00232019">
        <w:rPr>
          <w:rFonts w:ascii="Times New Roman" w:hAnsi="Times New Roman" w:cs="Times New Roman"/>
          <w:lang w:eastAsia="zh-CN"/>
        </w:rPr>
        <w:t xml:space="preserve">a few </w:t>
      </w:r>
      <w:r w:rsidRPr="007C792C">
        <w:rPr>
          <w:rFonts w:ascii="Times New Roman" w:hAnsi="Times New Roman" w:cs="Times New Roman"/>
          <w:lang w:eastAsia="zh-CN"/>
        </w:rPr>
        <w:t>nodes with exceptionally high connectivity that can link distant network regions in remarkably few steps</w:t>
      </w:r>
      <w:r w:rsidR="00EF3901">
        <w:rPr>
          <w:rFonts w:ascii="Times New Roman" w:hAnsi="Times New Roman" w:cs="Times New Roman" w:hint="eastAsia"/>
          <w:lang w:eastAsia="zh-CN"/>
        </w:rPr>
        <w:t xml:space="preserve"> (Fig</w:t>
      </w:r>
      <w:ins w:id="410" w:author="Lu, Junsong" w:date="2025-08-22T16:05:00Z" w16du:dateUtc="2025-08-22T08:05:00Z">
        <w:r w:rsidR="00CC4019">
          <w:rPr>
            <w:rFonts w:ascii="Times New Roman" w:hAnsi="Times New Roman" w:cs="Times New Roman" w:hint="eastAsia"/>
            <w:lang w:eastAsia="zh-CN"/>
          </w:rPr>
          <w:t>.</w:t>
        </w:r>
      </w:ins>
      <w:del w:id="411" w:author="Lu, Junsong" w:date="2025-08-22T16:05:00Z" w16du:dateUtc="2025-08-22T08:05:00Z">
        <w:r w:rsidR="00EF3901" w:rsidDel="00CC4019">
          <w:rPr>
            <w:rFonts w:ascii="Times New Roman" w:hAnsi="Times New Roman" w:cs="Times New Roman" w:hint="eastAsia"/>
            <w:lang w:eastAsia="zh-CN"/>
          </w:rPr>
          <w:delText>ure</w:delText>
        </w:r>
      </w:del>
      <w:r w:rsidR="00EF3901">
        <w:rPr>
          <w:rFonts w:ascii="Times New Roman" w:hAnsi="Times New Roman" w:cs="Times New Roman" w:hint="eastAsia"/>
          <w:lang w:eastAsia="zh-CN"/>
        </w:rPr>
        <w:t xml:space="preserve"> 2)</w:t>
      </w:r>
      <w:r w:rsidR="00874395" w:rsidRPr="00874395">
        <w:rPr>
          <w:rFonts w:ascii="Times New Roman" w:hAnsi="Times New Roman" w:cs="Times New Roman"/>
          <w:lang w:eastAsia="zh-CN"/>
        </w:rPr>
        <w:t xml:space="preserve">. </w:t>
      </w:r>
      <w:del w:id="412" w:author="Lu, Junsong" w:date="2025-08-22T07:56:00Z" w16du:dateUtc="2025-08-21T23:56:00Z">
        <w:r w:rsidR="00232019" w:rsidDel="00ED41EB">
          <w:rPr>
            <w:rFonts w:ascii="Times New Roman" w:hAnsi="Times New Roman" w:cs="Times New Roman"/>
            <w:lang w:eastAsia="zh-CN"/>
          </w:rPr>
          <w:delText xml:space="preserve">These hubs ensure that adding more nodes does not proportionally increase the number of steps needed to connect them. </w:delText>
        </w:r>
        <w:r w:rsidR="00874395" w:rsidRPr="00874395" w:rsidDel="00ED41EB">
          <w:rPr>
            <w:rFonts w:ascii="Times New Roman" w:hAnsi="Times New Roman" w:cs="Times New Roman"/>
            <w:lang w:eastAsia="zh-CN"/>
          </w:rPr>
          <w:delText xml:space="preserve">Therefore, </w:delText>
        </w:r>
        <w:r w:rsidR="00232019" w:rsidDel="00ED41EB">
          <w:rPr>
            <w:rFonts w:ascii="Times New Roman" w:hAnsi="Times New Roman" w:cs="Times New Roman"/>
            <w:lang w:eastAsia="zh-CN"/>
          </w:rPr>
          <w:delText xml:space="preserve">the network’s “smallness” is preserved </w:delText>
        </w:r>
        <w:r w:rsidR="000154AD" w:rsidDel="00ED41EB">
          <w:rPr>
            <w:rFonts w:ascii="Times New Roman" w:hAnsi="Times New Roman" w:cs="Times New Roman"/>
            <w:lang w:eastAsia="zh-CN"/>
          </w:rPr>
          <w:delText>as it grows</w:delText>
        </w:r>
        <w:r w:rsidR="00232019" w:rsidDel="00ED41EB">
          <w:rPr>
            <w:rFonts w:ascii="Times New Roman" w:hAnsi="Times New Roman" w:cs="Times New Roman"/>
            <w:lang w:eastAsia="zh-CN"/>
          </w:rPr>
          <w:delText xml:space="preserve">, allowing </w:delText>
        </w:r>
        <w:r w:rsidR="00874395" w:rsidRPr="00874395" w:rsidDel="00ED41EB">
          <w:rPr>
            <w:rFonts w:ascii="Times New Roman" w:hAnsi="Times New Roman" w:cs="Times New Roman"/>
            <w:lang w:eastAsia="zh-CN"/>
          </w:rPr>
          <w:delText xml:space="preserve">seemingly unrelated nodes </w:delText>
        </w:r>
        <w:r w:rsidR="00DE1F53" w:rsidDel="00ED41EB">
          <w:rPr>
            <w:rFonts w:ascii="Times New Roman" w:hAnsi="Times New Roman" w:cs="Times New Roman"/>
            <w:lang w:eastAsia="zh-CN"/>
          </w:rPr>
          <w:delText>to</w:delText>
        </w:r>
        <w:r w:rsidR="00DE1F53" w:rsidRPr="00874395" w:rsidDel="00ED41EB">
          <w:rPr>
            <w:rFonts w:ascii="Times New Roman" w:hAnsi="Times New Roman" w:cs="Times New Roman"/>
            <w:lang w:eastAsia="zh-CN"/>
          </w:rPr>
          <w:delText xml:space="preserve"> </w:delText>
        </w:r>
        <w:r w:rsidR="00874395" w:rsidRPr="00874395" w:rsidDel="00ED41EB">
          <w:rPr>
            <w:rFonts w:ascii="Times New Roman" w:hAnsi="Times New Roman" w:cs="Times New Roman"/>
            <w:lang w:eastAsia="zh-CN"/>
          </w:rPr>
          <w:delText>rapidly expand their reachable</w:delText>
        </w:r>
        <w:r w:rsidRPr="007C792C" w:rsidDel="00ED41EB">
          <w:delText xml:space="preserve"> </w:delText>
        </w:r>
        <w:r w:rsidRPr="007C792C" w:rsidDel="00ED41EB">
          <w:rPr>
            <w:rFonts w:ascii="Times New Roman" w:hAnsi="Times New Roman" w:cs="Times New Roman"/>
            <w:lang w:eastAsia="zh-CN"/>
          </w:rPr>
          <w:delText>activation space through hub-mediated pathways</w:delText>
        </w:r>
        <w:r w:rsidR="00DE1F53" w:rsidDel="00ED41EB">
          <w:rPr>
            <w:rFonts w:ascii="Times New Roman" w:hAnsi="Times New Roman" w:cs="Times New Roman"/>
            <w:lang w:eastAsia="zh-CN"/>
          </w:rPr>
          <w:delText xml:space="preserve">. </w:delText>
        </w:r>
      </w:del>
      <w:r w:rsidR="0092475E">
        <w:rPr>
          <w:rFonts w:ascii="Times New Roman" w:hAnsi="Times New Roman" w:cs="Times New Roman"/>
          <w:lang w:eastAsia="zh-CN"/>
        </w:rPr>
        <w:t>Appl</w:t>
      </w:r>
      <w:r w:rsidR="001D0F99">
        <w:rPr>
          <w:rFonts w:ascii="Times New Roman" w:hAnsi="Times New Roman" w:cs="Times New Roman"/>
          <w:lang w:eastAsia="zh-CN"/>
        </w:rPr>
        <w:t>ying this</w:t>
      </w:r>
      <w:r w:rsidR="0092475E">
        <w:rPr>
          <w:rFonts w:ascii="Times New Roman" w:hAnsi="Times New Roman" w:cs="Times New Roman"/>
          <w:lang w:eastAsia="zh-CN"/>
        </w:rPr>
        <w:t xml:space="preserve"> to</w:t>
      </w:r>
      <w:r w:rsidR="001F1E6B">
        <w:rPr>
          <w:rFonts w:ascii="Times New Roman" w:hAnsi="Times New Roman" w:cs="Times New Roman"/>
          <w:lang w:eastAsia="zh-CN"/>
        </w:rPr>
        <w:t xml:space="preserve"> mental representations of social inferences, </w:t>
      </w:r>
      <w:r w:rsidR="001D0F99">
        <w:rPr>
          <w:rFonts w:ascii="Times New Roman" w:hAnsi="Times New Roman" w:cs="Times New Roman"/>
          <w:lang w:eastAsia="zh-CN"/>
        </w:rPr>
        <w:t xml:space="preserve">it </w:t>
      </w:r>
      <w:r w:rsidR="0092475E">
        <w:rPr>
          <w:rFonts w:ascii="Times New Roman" w:hAnsi="Times New Roman" w:cs="Times New Roman"/>
          <w:lang w:eastAsia="zh-CN"/>
        </w:rPr>
        <w:t>means that</w:t>
      </w:r>
      <w:del w:id="413" w:author="Lu, Junsong" w:date="2025-08-22T07:57:00Z" w16du:dateUtc="2025-08-21T23:57:00Z">
        <w:r w:rsidR="0092475E" w:rsidDel="00ED41EB">
          <w:rPr>
            <w:rFonts w:ascii="Times New Roman" w:hAnsi="Times New Roman" w:cs="Times New Roman"/>
            <w:lang w:eastAsia="zh-CN"/>
          </w:rPr>
          <w:delText xml:space="preserve"> in a small-world mind,</w:delText>
        </w:r>
      </w:del>
      <w:r w:rsidR="0092475E">
        <w:rPr>
          <w:rFonts w:ascii="Times New Roman" w:hAnsi="Times New Roman" w:cs="Times New Roman"/>
          <w:lang w:eastAsia="zh-CN"/>
        </w:rPr>
        <w:t xml:space="preserve"> even </w:t>
      </w:r>
      <w:r w:rsidR="001F1E6B">
        <w:rPr>
          <w:rFonts w:ascii="Times New Roman" w:hAnsi="Times New Roman" w:cs="Times New Roman"/>
          <w:lang w:eastAsia="zh-CN"/>
        </w:rPr>
        <w:t xml:space="preserve">conceptually </w:t>
      </w:r>
      <w:r w:rsidRPr="007C792C">
        <w:rPr>
          <w:rFonts w:ascii="Times New Roman" w:hAnsi="Times New Roman" w:cs="Times New Roman"/>
          <w:lang w:eastAsia="zh-CN"/>
        </w:rPr>
        <w:t xml:space="preserve">distant </w:t>
      </w:r>
      <w:r w:rsidR="001F1E6B">
        <w:rPr>
          <w:rFonts w:ascii="Times New Roman" w:hAnsi="Times New Roman" w:cs="Times New Roman"/>
          <w:lang w:eastAsia="zh-CN"/>
        </w:rPr>
        <w:t>inferences</w:t>
      </w:r>
      <w:r w:rsidR="00DE1F53" w:rsidRPr="007C792C">
        <w:rPr>
          <w:rFonts w:ascii="Times New Roman" w:hAnsi="Times New Roman" w:cs="Times New Roman"/>
          <w:lang w:eastAsia="zh-CN"/>
        </w:rPr>
        <w:t xml:space="preserve"> </w:t>
      </w:r>
      <w:r w:rsidR="00655F75">
        <w:rPr>
          <w:rFonts w:ascii="Times New Roman" w:hAnsi="Times New Roman" w:cs="Times New Roman"/>
          <w:lang w:eastAsia="zh-CN"/>
        </w:rPr>
        <w:t>can influence one another and reach</w:t>
      </w:r>
      <w:r w:rsidRPr="007C792C">
        <w:rPr>
          <w:rFonts w:ascii="Times New Roman" w:hAnsi="Times New Roman" w:cs="Times New Roman"/>
          <w:lang w:eastAsia="zh-CN"/>
        </w:rPr>
        <w:t xml:space="preserve"> comparable activation levels despite their conceptual separation.</w:t>
      </w:r>
    </w:p>
    <w:p w14:paraId="76D872F5" w14:textId="08CB502C" w:rsidR="0023274B" w:rsidRPr="00874395" w:rsidRDefault="0023274B" w:rsidP="000D14FA">
      <w:pPr>
        <w:spacing w:beforeLines="50" w:before="156" w:afterLines="50" w:after="156"/>
        <w:ind w:firstLine="420"/>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7ACF60C7" wp14:editId="0DF13D29">
            <wp:extent cx="4677410" cy="4677410"/>
            <wp:effectExtent l="0" t="0" r="8890" b="8890"/>
            <wp:docPr id="16161978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97885" name="图片 16161978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7410" cy="4677410"/>
                    </a:xfrm>
                    <a:prstGeom prst="rect">
                      <a:avLst/>
                    </a:prstGeom>
                  </pic:spPr>
                </pic:pic>
              </a:graphicData>
            </a:graphic>
          </wp:inline>
        </w:drawing>
      </w:r>
    </w:p>
    <w:p w14:paraId="09BA14C2" w14:textId="3DC3E306" w:rsidR="0023274B" w:rsidRPr="0023274B" w:rsidRDefault="0023274B" w:rsidP="0023274B">
      <w:pPr>
        <w:pStyle w:val="af"/>
        <w:rPr>
          <w:rFonts w:ascii="Times New Roman" w:hAnsi="Times New Roman" w:cs="Times New Roman"/>
          <w:color w:val="000000"/>
          <w:kern w:val="2"/>
          <w:lang w:eastAsia="zh-CN"/>
        </w:rPr>
      </w:pPr>
      <w:r w:rsidRPr="004733C5">
        <w:rPr>
          <w:rFonts w:ascii="Times New Roman" w:hAnsi="Times New Roman" w:cs="Times New Roman"/>
          <w:b/>
          <w:bCs/>
          <w:color w:val="000000"/>
          <w:kern w:val="2"/>
          <w:lang w:eastAsia="zh-CN"/>
        </w:rPr>
        <w:t xml:space="preserve">Figure </w:t>
      </w:r>
      <w:r w:rsidR="00D07F05">
        <w:rPr>
          <w:rFonts w:ascii="Times New Roman" w:hAnsi="Times New Roman" w:cs="Times New Roman" w:hint="eastAsia"/>
          <w:b/>
          <w:bCs/>
          <w:color w:val="000000"/>
          <w:kern w:val="2"/>
          <w:lang w:eastAsia="zh-CN"/>
        </w:rPr>
        <w:t>2</w:t>
      </w:r>
      <w:r>
        <w:rPr>
          <w:rFonts w:ascii="Times New Roman" w:hAnsi="Times New Roman" w:cs="Times New Roman"/>
          <w:b/>
          <w:bCs/>
          <w:color w:val="000000"/>
          <w:kern w:val="2"/>
          <w:lang w:eastAsia="zh-CN"/>
        </w:rPr>
        <w:t xml:space="preserve">. </w:t>
      </w:r>
      <w:r w:rsidR="00D07F05">
        <w:rPr>
          <w:rFonts w:ascii="Times New Roman" w:hAnsi="Times New Roman" w:cs="Times New Roman" w:hint="eastAsia"/>
          <w:b/>
          <w:bCs/>
          <w:color w:val="000000"/>
          <w:kern w:val="2"/>
          <w:lang w:eastAsia="zh-CN"/>
        </w:rPr>
        <w:t xml:space="preserve">A </w:t>
      </w:r>
      <w:r w:rsidR="004B548F">
        <w:rPr>
          <w:rFonts w:ascii="Times New Roman" w:hAnsi="Times New Roman" w:cs="Times New Roman"/>
          <w:b/>
          <w:bCs/>
          <w:color w:val="000000"/>
          <w:kern w:val="2"/>
          <w:lang w:eastAsia="zh-CN"/>
        </w:rPr>
        <w:t>Scale-Free</w:t>
      </w:r>
      <w:r w:rsidR="00D07F05">
        <w:rPr>
          <w:rFonts w:ascii="Times New Roman" w:hAnsi="Times New Roman" w:cs="Times New Roman" w:hint="eastAsia"/>
          <w:b/>
          <w:bCs/>
          <w:color w:val="000000"/>
          <w:kern w:val="2"/>
          <w:lang w:eastAsia="zh-CN"/>
        </w:rPr>
        <w:t xml:space="preserve"> </w:t>
      </w:r>
      <w:commentRangeStart w:id="414"/>
      <w:r w:rsidR="00D07F05">
        <w:rPr>
          <w:rFonts w:ascii="Times New Roman" w:hAnsi="Times New Roman" w:cs="Times New Roman" w:hint="eastAsia"/>
          <w:b/>
          <w:bCs/>
          <w:color w:val="000000"/>
          <w:kern w:val="2"/>
          <w:lang w:eastAsia="zh-CN"/>
        </w:rPr>
        <w:t>Network</w:t>
      </w:r>
      <w:commentRangeEnd w:id="414"/>
      <w:r w:rsidR="004B548F">
        <w:rPr>
          <w:rStyle w:val="af3"/>
        </w:rPr>
        <w:commentReference w:id="414"/>
      </w:r>
      <w:r w:rsidR="004B548F">
        <w:rPr>
          <w:rFonts w:ascii="Times New Roman" w:hAnsi="Times New Roman" w:cs="Times New Roman"/>
          <w:b/>
          <w:bCs/>
          <w:color w:val="000000"/>
          <w:kern w:val="2"/>
          <w:lang w:eastAsia="zh-CN"/>
        </w:rPr>
        <w:t xml:space="preserve"> Generated through Growth and Preferential Attachment</w:t>
      </w:r>
      <w:r>
        <w:rPr>
          <w:rFonts w:ascii="Times New Roman" w:hAnsi="Times New Roman" w:cs="Times New Roman"/>
          <w:b/>
          <w:bCs/>
          <w:color w:val="000000"/>
          <w:kern w:val="2"/>
          <w:lang w:eastAsia="zh-CN"/>
        </w:rPr>
        <w:t xml:space="preserve">. </w:t>
      </w:r>
      <w:r w:rsidR="00D07F05" w:rsidRPr="00D07F05">
        <w:rPr>
          <w:rFonts w:ascii="Times New Roman" w:hAnsi="Times New Roman" w:cs="Times New Roman"/>
          <w:color w:val="000000"/>
          <w:kern w:val="2"/>
          <w:lang w:eastAsia="zh-CN"/>
        </w:rPr>
        <w:t xml:space="preserve">This network </w:t>
      </w:r>
      <w:r w:rsidR="00657C3D">
        <w:rPr>
          <w:rFonts w:ascii="Times New Roman" w:hAnsi="Times New Roman" w:cs="Times New Roman"/>
          <w:color w:val="000000"/>
          <w:kern w:val="2"/>
          <w:lang w:eastAsia="zh-CN"/>
        </w:rPr>
        <w:t>contains</w:t>
      </w:r>
      <w:r w:rsidR="00D07F05" w:rsidRPr="00D07F05">
        <w:rPr>
          <w:rFonts w:ascii="Times New Roman" w:hAnsi="Times New Roman" w:cs="Times New Roman"/>
          <w:color w:val="000000"/>
          <w:kern w:val="2"/>
          <w:lang w:eastAsia="zh-CN"/>
        </w:rPr>
        <w:t xml:space="preserve"> 1</w:t>
      </w:r>
      <w:r w:rsidR="00657C3D">
        <w:rPr>
          <w:rFonts w:ascii="Times New Roman" w:hAnsi="Times New Roman" w:cs="Times New Roman"/>
          <w:color w:val="000000"/>
          <w:kern w:val="2"/>
          <w:lang w:eastAsia="zh-CN"/>
        </w:rPr>
        <w:t>,</w:t>
      </w:r>
      <w:r w:rsidR="00D07F05" w:rsidRPr="00D07F05">
        <w:rPr>
          <w:rFonts w:ascii="Times New Roman" w:hAnsi="Times New Roman" w:cs="Times New Roman"/>
          <w:color w:val="000000"/>
          <w:kern w:val="2"/>
          <w:lang w:eastAsia="zh-CN"/>
        </w:rPr>
        <w:t>000 nodes</w:t>
      </w:r>
      <w:r w:rsidR="00657C3D">
        <w:rPr>
          <w:rFonts w:ascii="Times New Roman" w:hAnsi="Times New Roman" w:cs="Times New Roman"/>
          <w:color w:val="000000"/>
          <w:kern w:val="2"/>
          <w:lang w:eastAsia="zh-CN"/>
        </w:rPr>
        <w:t xml:space="preserve"> built through a simulated process</w:t>
      </w:r>
      <w:r w:rsidR="00D07F05" w:rsidRPr="00D07F05">
        <w:rPr>
          <w:rFonts w:ascii="Times New Roman" w:hAnsi="Times New Roman" w:cs="Times New Roman"/>
          <w:color w:val="000000"/>
          <w:kern w:val="2"/>
          <w:lang w:eastAsia="zh-CN"/>
        </w:rPr>
        <w:t>. At each time step, a new node</w:t>
      </w:r>
      <w:r w:rsidR="00657C3D">
        <w:rPr>
          <w:rFonts w:ascii="Times New Roman" w:hAnsi="Times New Roman" w:cs="Times New Roman"/>
          <w:color w:val="000000"/>
          <w:kern w:val="2"/>
          <w:lang w:eastAsia="zh-CN"/>
        </w:rPr>
        <w:t xml:space="preserve"> is added (i.e., growth) and</w:t>
      </w:r>
      <w:r w:rsidR="00D07F05" w:rsidRPr="00D07F05">
        <w:rPr>
          <w:rFonts w:ascii="Times New Roman" w:hAnsi="Times New Roman" w:cs="Times New Roman"/>
          <w:color w:val="000000"/>
          <w:kern w:val="2"/>
          <w:lang w:eastAsia="zh-CN"/>
        </w:rPr>
        <w:t xml:space="preserve"> </w:t>
      </w:r>
      <w:r w:rsidR="00657C3D">
        <w:rPr>
          <w:rFonts w:ascii="Times New Roman" w:hAnsi="Times New Roman" w:cs="Times New Roman"/>
          <w:color w:val="000000"/>
          <w:kern w:val="2"/>
          <w:lang w:eastAsia="zh-CN"/>
        </w:rPr>
        <w:t>connected</w:t>
      </w:r>
      <w:r w:rsidR="00D07F05" w:rsidRPr="00D07F05">
        <w:rPr>
          <w:rFonts w:ascii="Times New Roman" w:hAnsi="Times New Roman" w:cs="Times New Roman"/>
          <w:color w:val="000000"/>
          <w:kern w:val="2"/>
          <w:lang w:eastAsia="zh-CN"/>
        </w:rPr>
        <w:t xml:space="preserve"> to two existing nodes,</w:t>
      </w:r>
      <w:r w:rsidR="00657C3D">
        <w:rPr>
          <w:rFonts w:ascii="Times New Roman" w:hAnsi="Times New Roman" w:cs="Times New Roman"/>
          <w:color w:val="000000"/>
          <w:kern w:val="2"/>
          <w:lang w:eastAsia="zh-CN"/>
        </w:rPr>
        <w:t xml:space="preserve"> with a higher probability of connecting to nodes that already have many links (i.e., preferential attachment)</w:t>
      </w:r>
      <w:r w:rsidR="00D07F05" w:rsidRPr="00D07F05">
        <w:rPr>
          <w:rFonts w:ascii="Times New Roman" w:hAnsi="Times New Roman" w:cs="Times New Roman"/>
          <w:color w:val="000000"/>
          <w:kern w:val="2"/>
          <w:lang w:eastAsia="zh-CN"/>
        </w:rPr>
        <w:t xml:space="preserve">. The size and color of each node are proportional to its degree (i.e., the number of </w:t>
      </w:r>
      <w:r w:rsidR="00657C3D">
        <w:rPr>
          <w:rFonts w:ascii="Times New Roman" w:hAnsi="Times New Roman" w:cs="Times New Roman"/>
          <w:color w:val="000000"/>
          <w:kern w:val="2"/>
          <w:lang w:eastAsia="zh-CN"/>
        </w:rPr>
        <w:t>connections</w:t>
      </w:r>
      <w:r w:rsidR="00D07F05" w:rsidRPr="00D07F05">
        <w:rPr>
          <w:rFonts w:ascii="Times New Roman" w:hAnsi="Times New Roman" w:cs="Times New Roman"/>
          <w:color w:val="000000"/>
          <w:kern w:val="2"/>
          <w:lang w:eastAsia="zh-CN"/>
        </w:rPr>
        <w:t>), with larger nodes and lighter colors indicating higher degrees. The largest grey node</w:t>
      </w:r>
      <w:r w:rsidR="00657C3D">
        <w:rPr>
          <w:rFonts w:ascii="Times New Roman" w:hAnsi="Times New Roman" w:cs="Times New Roman"/>
          <w:color w:val="000000"/>
          <w:kern w:val="2"/>
          <w:lang w:eastAsia="zh-CN"/>
        </w:rPr>
        <w:t xml:space="preserve"> in the center</w:t>
      </w:r>
      <w:r w:rsidR="00D07F05" w:rsidRPr="00D07F05">
        <w:rPr>
          <w:rFonts w:ascii="Times New Roman" w:hAnsi="Times New Roman" w:cs="Times New Roman"/>
          <w:color w:val="000000"/>
          <w:kern w:val="2"/>
          <w:lang w:eastAsia="zh-CN"/>
        </w:rPr>
        <w:t xml:space="preserve"> represents </w:t>
      </w:r>
      <w:r w:rsidR="00657C3D">
        <w:rPr>
          <w:rFonts w:ascii="Times New Roman" w:hAnsi="Times New Roman" w:cs="Times New Roman"/>
          <w:color w:val="000000"/>
          <w:kern w:val="2"/>
          <w:lang w:eastAsia="zh-CN"/>
        </w:rPr>
        <w:t>a</w:t>
      </w:r>
      <w:r w:rsidR="00D07F05" w:rsidRPr="00D07F05">
        <w:rPr>
          <w:rFonts w:ascii="Times New Roman" w:hAnsi="Times New Roman" w:cs="Times New Roman"/>
          <w:color w:val="000000"/>
          <w:kern w:val="2"/>
          <w:lang w:eastAsia="zh-CN"/>
        </w:rPr>
        <w:t xml:space="preserve"> hub, which </w:t>
      </w:r>
      <w:r w:rsidR="00657C3D">
        <w:rPr>
          <w:rFonts w:ascii="Times New Roman" w:hAnsi="Times New Roman" w:cs="Times New Roman"/>
          <w:color w:val="000000"/>
          <w:kern w:val="2"/>
          <w:lang w:eastAsia="zh-CN"/>
        </w:rPr>
        <w:t xml:space="preserve">provides shortcuts to </w:t>
      </w:r>
      <w:r w:rsidR="00D07F05" w:rsidRPr="00D07F05">
        <w:rPr>
          <w:rFonts w:ascii="Times New Roman" w:hAnsi="Times New Roman" w:cs="Times New Roman"/>
          <w:color w:val="000000"/>
          <w:kern w:val="2"/>
          <w:lang w:eastAsia="zh-CN"/>
        </w:rPr>
        <w:t xml:space="preserve">connect </w:t>
      </w:r>
      <w:r w:rsidR="00657C3D">
        <w:rPr>
          <w:rFonts w:ascii="Times New Roman" w:hAnsi="Times New Roman" w:cs="Times New Roman"/>
          <w:color w:val="000000"/>
          <w:kern w:val="2"/>
          <w:lang w:eastAsia="zh-CN"/>
        </w:rPr>
        <w:t>otherwise</w:t>
      </w:r>
      <w:r w:rsidR="00657C3D" w:rsidRPr="00D07F05">
        <w:rPr>
          <w:rFonts w:ascii="Times New Roman" w:hAnsi="Times New Roman" w:cs="Times New Roman"/>
          <w:color w:val="000000"/>
          <w:kern w:val="2"/>
          <w:lang w:eastAsia="zh-CN"/>
        </w:rPr>
        <w:t xml:space="preserve"> </w:t>
      </w:r>
      <w:r w:rsidR="00657C3D">
        <w:rPr>
          <w:rFonts w:ascii="Times New Roman" w:hAnsi="Times New Roman" w:cs="Times New Roman"/>
          <w:color w:val="000000"/>
          <w:kern w:val="2"/>
          <w:lang w:eastAsia="zh-CN"/>
        </w:rPr>
        <w:t>distant</w:t>
      </w:r>
      <w:r w:rsidR="00657C3D" w:rsidRPr="00D07F05">
        <w:rPr>
          <w:rFonts w:ascii="Times New Roman" w:hAnsi="Times New Roman" w:cs="Times New Roman"/>
          <w:color w:val="000000"/>
          <w:kern w:val="2"/>
          <w:lang w:eastAsia="zh-CN"/>
        </w:rPr>
        <w:t xml:space="preserve"> </w:t>
      </w:r>
      <w:r w:rsidR="00D07F05" w:rsidRPr="00D07F05">
        <w:rPr>
          <w:rFonts w:ascii="Times New Roman" w:hAnsi="Times New Roman" w:cs="Times New Roman"/>
          <w:color w:val="000000"/>
          <w:kern w:val="2"/>
          <w:lang w:eastAsia="zh-CN"/>
        </w:rPr>
        <w:t>nodes</w:t>
      </w:r>
      <w:r w:rsidR="00657C3D">
        <w:rPr>
          <w:rFonts w:ascii="Times New Roman" w:hAnsi="Times New Roman" w:cs="Times New Roman"/>
          <w:color w:val="000000"/>
          <w:kern w:val="2"/>
          <w:lang w:eastAsia="zh-CN"/>
        </w:rPr>
        <w:t>, helping to maintain short path lengths even as the network grows</w:t>
      </w:r>
      <w:r w:rsidR="00D07F05">
        <w:rPr>
          <w:rFonts w:ascii="Times New Roman" w:hAnsi="Times New Roman" w:cs="Times New Roman" w:hint="eastAsia"/>
          <w:color w:val="000000"/>
          <w:kern w:val="2"/>
          <w:lang w:eastAsia="zh-CN"/>
        </w:rPr>
        <w:t xml:space="preserve">. </w:t>
      </w:r>
    </w:p>
    <w:p w14:paraId="1E1A8010" w14:textId="77777777" w:rsidR="0023274B" w:rsidRDefault="0023274B" w:rsidP="000D14FA">
      <w:pPr>
        <w:spacing w:beforeLines="50" w:before="156" w:afterLines="50" w:after="156"/>
        <w:ind w:firstLine="420"/>
        <w:rPr>
          <w:rFonts w:ascii="Times New Roman" w:hAnsi="Times New Roman" w:cs="Times New Roman"/>
          <w:lang w:eastAsia="zh-CN"/>
        </w:rPr>
      </w:pPr>
    </w:p>
    <w:p w14:paraId="6C60B83E" w14:textId="04B6B83F" w:rsidR="00931002" w:rsidRDefault="00630254" w:rsidP="00931002">
      <w:pPr>
        <w:spacing w:beforeLines="50" w:before="156" w:afterLines="50" w:after="156"/>
        <w:ind w:firstLine="420"/>
        <w:rPr>
          <w:rFonts w:ascii="Times New Roman" w:hAnsi="Times New Roman" w:cs="Times New Roman"/>
          <w:lang w:eastAsia="zh-CN"/>
        </w:rPr>
      </w:pPr>
      <w:commentRangeStart w:id="415"/>
      <w:ins w:id="416" w:author="Lu, Junsong" w:date="2025-08-22T08:30:00Z" w16du:dateUtc="2025-08-22T00:30:00Z">
        <w:r w:rsidRPr="00874395">
          <w:rPr>
            <w:rFonts w:ascii="Times New Roman" w:hAnsi="Times New Roman" w:cs="Times New Roman"/>
            <w:lang w:eastAsia="zh-CN"/>
          </w:rPr>
          <w:t xml:space="preserve">To </w:t>
        </w:r>
        <w:r>
          <w:rPr>
            <w:rFonts w:ascii="Times New Roman" w:hAnsi="Times New Roman" w:cs="Times New Roman" w:hint="eastAsia"/>
            <w:lang w:eastAsia="zh-CN"/>
          </w:rPr>
          <w:t>build</w:t>
        </w:r>
      </w:ins>
      <w:commentRangeEnd w:id="415"/>
      <w:ins w:id="417" w:author="Lu, Junsong" w:date="2025-08-22T08:33:00Z" w16du:dateUtc="2025-08-22T00:33:00Z">
        <w:r>
          <w:rPr>
            <w:rStyle w:val="af3"/>
          </w:rPr>
          <w:commentReference w:id="415"/>
        </w:r>
      </w:ins>
      <w:ins w:id="418" w:author="Lu, Junsong" w:date="2025-08-22T08:30:00Z" w16du:dateUtc="2025-08-22T00:30:00Z">
        <w:r w:rsidRPr="00874395">
          <w:rPr>
            <w:rFonts w:ascii="Times New Roman" w:hAnsi="Times New Roman" w:cs="Times New Roman"/>
            <w:lang w:eastAsia="zh-CN"/>
          </w:rPr>
          <w:t xml:space="preserve"> intuition </w:t>
        </w:r>
        <w:r>
          <w:rPr>
            <w:rFonts w:ascii="Times New Roman" w:hAnsi="Times New Roman" w:cs="Times New Roman" w:hint="eastAsia"/>
            <w:lang w:eastAsia="zh-CN"/>
          </w:rPr>
          <w:t>about</w:t>
        </w:r>
        <w:r w:rsidRPr="00874395">
          <w:rPr>
            <w:rFonts w:ascii="Times New Roman" w:hAnsi="Times New Roman" w:cs="Times New Roman"/>
            <w:lang w:eastAsia="zh-CN"/>
          </w:rPr>
          <w:t xml:space="preserve"> how close</w:t>
        </w:r>
        <w:r>
          <w:rPr>
            <w:rFonts w:ascii="Times New Roman" w:hAnsi="Times New Roman" w:cs="Times New Roman" w:hint="eastAsia"/>
            <w:lang w:eastAsia="zh-CN"/>
          </w:rPr>
          <w:t>ly</w:t>
        </w:r>
        <w:r w:rsidRPr="00874395">
          <w:rPr>
            <w:rFonts w:ascii="Times New Roman" w:hAnsi="Times New Roman" w:cs="Times New Roman"/>
            <w:lang w:eastAsia="zh-CN"/>
          </w:rPr>
          <w:t xml:space="preserve"> </w:t>
        </w:r>
        <w:r>
          <w:rPr>
            <w:rFonts w:ascii="Times New Roman" w:hAnsi="Times New Roman" w:cs="Times New Roman" w:hint="eastAsia"/>
            <w:lang w:eastAsia="zh-CN"/>
          </w:rPr>
          <w:t>connected nodes</w:t>
        </w:r>
        <w:r w:rsidRPr="00874395">
          <w:rPr>
            <w:rFonts w:ascii="Times New Roman" w:hAnsi="Times New Roman" w:cs="Times New Roman"/>
            <w:lang w:eastAsia="zh-CN"/>
          </w:rPr>
          <w:t xml:space="preserve"> are</w:t>
        </w:r>
        <w:r>
          <w:rPr>
            <w:rFonts w:ascii="Times New Roman" w:hAnsi="Times New Roman" w:cs="Times New Roman" w:hint="eastAsia"/>
            <w:lang w:eastAsia="zh-CN"/>
          </w:rPr>
          <w:t xml:space="preserve"> within a growing network</w:t>
        </w:r>
        <w:r w:rsidRPr="00874395">
          <w:rPr>
            <w:rFonts w:ascii="Times New Roman" w:hAnsi="Times New Roman" w:cs="Times New Roman"/>
            <w:lang w:eastAsia="zh-CN"/>
          </w:rPr>
          <w:t xml:space="preserve">, we can derive the </w:t>
        </w:r>
        <w:r>
          <w:rPr>
            <w:rFonts w:ascii="Times New Roman" w:hAnsi="Times New Roman" w:cs="Times New Roman" w:hint="eastAsia"/>
            <w:lang w:eastAsia="zh-CN"/>
          </w:rPr>
          <w:t>expected number of links</w:t>
        </w:r>
        <w:r w:rsidRPr="00874395">
          <w:rPr>
            <w:rFonts w:ascii="Times New Roman" w:hAnsi="Times New Roman" w:cs="Times New Roman"/>
            <w:lang w:eastAsia="zh-CN"/>
          </w:rPr>
          <w:t xml:space="preserve"> </w:t>
        </w:r>
        <w:r>
          <w:rPr>
            <w:rFonts w:ascii="Times New Roman" w:hAnsi="Times New Roman" w:cs="Times New Roman" w:hint="eastAsia"/>
            <w:lang w:eastAsia="zh-CN"/>
          </w:rPr>
          <w:t>between</w:t>
        </w:r>
        <w:r w:rsidRPr="00874395">
          <w:rPr>
            <w:rFonts w:ascii="Times New Roman" w:hAnsi="Times New Roman" w:cs="Times New Roman"/>
            <w:lang w:eastAsia="zh-CN"/>
          </w:rPr>
          <w:t xml:space="preserve"> two nodes with degree </w:t>
        </w:r>
      </w:ins>
      <m:oMath>
        <m:sSub>
          <m:sSubPr>
            <m:ctrlPr>
              <w:ins w:id="419" w:author="Lu, Junsong" w:date="2025-08-22T08:30:00Z" w16du:dateUtc="2025-08-22T00:30:00Z">
                <w:rPr>
                  <w:rFonts w:ascii="Cambria Math" w:hAnsi="Cambria Math" w:cs="Times New Roman"/>
                  <w:i/>
                  <w:lang w:eastAsia="zh-CN"/>
                </w:rPr>
              </w:ins>
            </m:ctrlPr>
          </m:sSubPr>
          <m:e>
            <m:r>
              <w:ins w:id="420" w:author="Lu, Junsong" w:date="2025-08-22T08:30:00Z" w16du:dateUtc="2025-08-22T00:30:00Z">
                <w:rPr>
                  <w:rFonts w:ascii="Cambria Math" w:hAnsi="Cambria Math" w:cs="Times New Roman"/>
                  <w:lang w:eastAsia="zh-CN"/>
                </w:rPr>
                <m:t>k</m:t>
              </w:ins>
            </m:r>
          </m:e>
          <m:sub>
            <m:r>
              <w:ins w:id="421" w:author="Lu, Junsong" w:date="2025-08-22T08:30:00Z" w16du:dateUtc="2025-08-22T00:30:00Z">
                <w:rPr>
                  <w:rFonts w:ascii="Cambria Math" w:hAnsi="Cambria Math" w:cs="Times New Roman"/>
                  <w:lang w:eastAsia="zh-CN"/>
                </w:rPr>
                <m:t>i</m:t>
              </w:ins>
            </m:r>
          </m:sub>
        </m:sSub>
      </m:oMath>
      <w:ins w:id="422" w:author="Lu, Junsong" w:date="2025-08-22T08:30:00Z" w16du:dateUtc="2025-08-22T00:30:00Z">
        <w:r w:rsidRPr="00874395">
          <w:rPr>
            <w:rFonts w:ascii="Times New Roman" w:hAnsi="Times New Roman" w:cs="Times New Roman"/>
            <w:lang w:eastAsia="zh-CN"/>
          </w:rPr>
          <w:t xml:space="preserve"> </w:t>
        </w:r>
        <w:r>
          <w:rPr>
            <w:rFonts w:ascii="Times New Roman" w:hAnsi="Times New Roman" w:cs="Times New Roman" w:hint="eastAsia"/>
            <w:lang w:eastAsia="zh-CN"/>
          </w:rPr>
          <w:t xml:space="preserve">and </w:t>
        </w:r>
      </w:ins>
      <m:oMath>
        <m:sSub>
          <m:sSubPr>
            <m:ctrlPr>
              <w:ins w:id="423" w:author="Lu, Junsong" w:date="2025-08-22T08:30:00Z" w16du:dateUtc="2025-08-22T00:30:00Z">
                <w:rPr>
                  <w:rFonts w:ascii="Cambria Math" w:hAnsi="Cambria Math" w:cs="Times New Roman"/>
                  <w:i/>
                  <w:lang w:eastAsia="zh-CN"/>
                </w:rPr>
              </w:ins>
            </m:ctrlPr>
          </m:sSubPr>
          <m:e>
            <m:r>
              <w:ins w:id="424" w:author="Lu, Junsong" w:date="2025-08-22T08:30:00Z" w16du:dateUtc="2025-08-22T00:30:00Z">
                <w:rPr>
                  <w:rFonts w:ascii="Cambria Math" w:hAnsi="Cambria Math" w:cs="Times New Roman"/>
                  <w:lang w:eastAsia="zh-CN"/>
                </w:rPr>
                <m:t>k</m:t>
              </w:ins>
            </m:r>
          </m:e>
          <m:sub>
            <m:r>
              <w:ins w:id="425" w:author="Lu, Junsong" w:date="2025-08-22T08:30:00Z" w16du:dateUtc="2025-08-22T00:30:00Z">
                <w:rPr>
                  <w:rFonts w:ascii="Cambria Math" w:hAnsi="Cambria Math" w:cs="Times New Roman"/>
                  <w:lang w:eastAsia="zh-CN"/>
                </w:rPr>
                <m:t>j</m:t>
              </w:ins>
            </m:r>
          </m:sub>
        </m:sSub>
      </m:oMath>
      <w:ins w:id="426" w:author="Lu, Junsong" w:date="2025-08-22T08:30:00Z" w16du:dateUtc="2025-08-22T00:30:00Z">
        <w:r>
          <w:rPr>
            <w:rFonts w:ascii="Times New Roman" w:hAnsi="Times New Roman" w:cs="Times New Roman" w:hint="eastAsia"/>
            <w:lang w:eastAsia="zh-CN"/>
          </w:rPr>
          <w:t xml:space="preserve"> by a</w:t>
        </w:r>
        <w:r w:rsidRPr="00874395">
          <w:rPr>
            <w:rFonts w:ascii="Times New Roman" w:hAnsi="Times New Roman" w:cs="Times New Roman"/>
            <w:lang w:eastAsia="zh-CN"/>
          </w:rPr>
          <w:t xml:space="preserve"> distance of </w:t>
        </w:r>
        <w:r w:rsidRPr="00E14FBC">
          <w:rPr>
            <w:rFonts w:ascii="Times New Roman" w:hAnsi="Times New Roman" w:cs="Times New Roman"/>
            <w:i/>
            <w:iCs/>
            <w:lang w:eastAsia="zh-CN"/>
          </w:rPr>
          <w:t>d</w:t>
        </w:r>
        <w:r w:rsidRPr="00874395">
          <w:rPr>
            <w:rFonts w:ascii="Times New Roman" w:hAnsi="Times New Roman" w:cs="Times New Roman"/>
            <w:lang w:eastAsia="zh-CN"/>
          </w:rPr>
          <w:t xml:space="preserve"> (e.g., </w:t>
        </w:r>
        <w:r>
          <w:rPr>
            <w:rFonts w:ascii="Times New Roman" w:hAnsi="Times New Roman" w:cs="Times New Roman" w:hint="eastAsia"/>
            <w:lang w:eastAsia="zh-CN"/>
          </w:rPr>
          <w:t>with</w:t>
        </w:r>
        <w:r w:rsidRPr="00874395">
          <w:rPr>
            <w:rFonts w:ascii="Times New Roman" w:hAnsi="Times New Roman" w:cs="Times New Roman"/>
            <w:lang w:eastAsia="zh-CN"/>
          </w:rPr>
          <w:t xml:space="preserve"> </w:t>
        </w:r>
        <w:r w:rsidRPr="00E14FBC">
          <w:rPr>
            <w:rFonts w:ascii="Times New Roman" w:hAnsi="Times New Roman" w:cs="Times New Roman"/>
            <w:i/>
            <w:iCs/>
            <w:lang w:eastAsia="zh-CN"/>
          </w:rPr>
          <w:t>d</w:t>
        </w:r>
        <w:r w:rsidRPr="00874395">
          <w:rPr>
            <w:rFonts w:ascii="Times New Roman" w:hAnsi="Times New Roman" w:cs="Times New Roman"/>
            <w:lang w:eastAsia="zh-CN"/>
          </w:rPr>
          <w:t xml:space="preserve">-1​ </w:t>
        </w:r>
        <w:r>
          <w:rPr>
            <w:rFonts w:ascii="Times New Roman" w:hAnsi="Times New Roman" w:cs="Times New Roman" w:hint="eastAsia"/>
            <w:lang w:eastAsia="zh-CN"/>
          </w:rPr>
          <w:t xml:space="preserve">intermediate </w:t>
        </w:r>
        <w:r w:rsidRPr="00874395">
          <w:rPr>
            <w:rFonts w:ascii="Times New Roman" w:hAnsi="Times New Roman" w:cs="Times New Roman"/>
            <w:lang w:eastAsia="zh-CN"/>
          </w:rPr>
          <w:t>nodes).</w:t>
        </w:r>
        <w:r>
          <w:rPr>
            <w:rFonts w:ascii="Times New Roman" w:hAnsi="Times New Roman" w:cs="Times New Roman" w:hint="eastAsia"/>
            <w:lang w:eastAsia="zh-CN"/>
          </w:rPr>
          <w:t xml:space="preserve"> </w:t>
        </w:r>
      </w:ins>
      <w:del w:id="427" w:author="Lu, Junsong" w:date="2025-08-22T08:28:00Z" w16du:dateUtc="2025-08-22T00:28:00Z">
        <w:r w:rsidR="00193C98" w:rsidDel="00074687">
          <w:rPr>
            <w:rFonts w:ascii="Times New Roman" w:hAnsi="Times New Roman" w:cs="Times New Roman"/>
            <w:lang w:eastAsia="zh-CN"/>
          </w:rPr>
          <w:delText>The ultra-small-world property at the global-level described above can be understood more precisely at a micro-level by looking at</w:delText>
        </w:r>
        <w:r w:rsidR="0068546D" w:rsidDel="00074687">
          <w:rPr>
            <w:rFonts w:ascii="Times New Roman" w:hAnsi="Times New Roman" w:cs="Times New Roman"/>
            <w:lang w:eastAsia="zh-CN"/>
          </w:rPr>
          <w:delText xml:space="preserve"> the shortest path length between two </w:delText>
        </w:r>
        <w:r w:rsidR="002432D6" w:rsidDel="00074687">
          <w:rPr>
            <w:rFonts w:ascii="Times New Roman" w:hAnsi="Times New Roman" w:cs="Times New Roman"/>
            <w:lang w:eastAsia="zh-CN"/>
          </w:rPr>
          <w:delText xml:space="preserve">specific </w:delText>
        </w:r>
        <w:r w:rsidR="0068546D" w:rsidDel="00074687">
          <w:rPr>
            <w:rFonts w:ascii="Times New Roman" w:hAnsi="Times New Roman" w:cs="Times New Roman"/>
            <w:lang w:eastAsia="zh-CN"/>
          </w:rPr>
          <w:delText>nodes</w:delText>
        </w:r>
        <w:r w:rsidR="00763C58" w:rsidDel="00074687">
          <w:rPr>
            <w:rFonts w:ascii="Times New Roman" w:hAnsi="Times New Roman" w:cs="Times New Roman"/>
            <w:lang w:eastAsia="zh-CN"/>
          </w:rPr>
          <w:delText>—that is, the smallest number of steps needed to connect them</w:delText>
        </w:r>
        <w:r w:rsidR="00093B94" w:rsidDel="00074687">
          <w:rPr>
            <w:rFonts w:ascii="Times New Roman" w:hAnsi="Times New Roman" w:cs="Times New Roman"/>
            <w:lang w:eastAsia="zh-CN"/>
          </w:rPr>
          <w:delText>.</w:delText>
        </w:r>
        <w:r w:rsidR="00763C58" w:rsidDel="00074687">
          <w:rPr>
            <w:rFonts w:ascii="Times New Roman" w:hAnsi="Times New Roman" w:cs="Times New Roman"/>
            <w:lang w:eastAsia="zh-CN"/>
          </w:rPr>
          <w:delText xml:space="preserve"> While the shortest path length is a single number, there can be multiple distinct paths of that same length.</w:delText>
        </w:r>
        <w:r w:rsidR="0068546D" w:rsidDel="00074687">
          <w:rPr>
            <w:rFonts w:ascii="Times New Roman" w:hAnsi="Times New Roman" w:cs="Times New Roman"/>
            <w:lang w:eastAsia="zh-CN"/>
          </w:rPr>
          <w:delText xml:space="preserve"> </w:delText>
        </w:r>
        <w:r w:rsidR="00C90344" w:rsidDel="00074687">
          <w:rPr>
            <w:rFonts w:ascii="Times New Roman" w:hAnsi="Times New Roman" w:cs="Times New Roman"/>
            <w:lang w:eastAsia="zh-CN"/>
          </w:rPr>
          <w:delText>The number of these equally short paths directly affects how likely it is for the two nodes to be connected at that shortest distance</w:delText>
        </w:r>
        <w:r w:rsidR="00931002" w:rsidDel="00074687">
          <w:rPr>
            <w:rFonts w:ascii="Times New Roman" w:hAnsi="Times New Roman" w:cs="Times New Roman"/>
            <w:lang w:eastAsia="zh-CN"/>
          </w:rPr>
          <w:delText xml:space="preserve">; </w:delText>
        </w:r>
      </w:del>
      <w:ins w:id="428" w:author="Lu, Junsong" w:date="2025-08-22T08:39:00Z" w16du:dateUtc="2025-08-22T00:39:00Z">
        <w:r w:rsidR="00FD1111">
          <w:rPr>
            <w:rFonts w:ascii="Times New Roman" w:hAnsi="Times New Roman" w:cs="Times New Roman" w:hint="eastAsia"/>
            <w:lang w:eastAsia="zh-CN"/>
          </w:rPr>
          <w:t>I</w:t>
        </w:r>
      </w:ins>
      <w:del w:id="429" w:author="Lu, Junsong" w:date="2025-08-22T08:39:00Z" w16du:dateUtc="2025-08-22T00:39:00Z">
        <w:r w:rsidR="00931002" w:rsidDel="00FD1111">
          <w:rPr>
            <w:rFonts w:ascii="Times New Roman" w:hAnsi="Times New Roman" w:cs="Times New Roman"/>
            <w:lang w:eastAsia="zh-CN"/>
          </w:rPr>
          <w:delText>i</w:delText>
        </w:r>
      </w:del>
      <w:r w:rsidR="00931002">
        <w:rPr>
          <w:rFonts w:ascii="Times New Roman" w:hAnsi="Times New Roman" w:cs="Times New Roman"/>
          <w:lang w:eastAsia="zh-CN"/>
        </w:rPr>
        <w:t>n large networks, the</w:t>
      </w:r>
      <w:ins w:id="430" w:author="Lu, Junsong" w:date="2025-08-22T08:39:00Z" w16du:dateUtc="2025-08-22T00:39:00Z">
        <w:r w:rsidR="00FD1111">
          <w:rPr>
            <w:rFonts w:ascii="Times New Roman" w:hAnsi="Times New Roman" w:cs="Times New Roman" w:hint="eastAsia"/>
            <w:lang w:eastAsia="zh-CN"/>
          </w:rPr>
          <w:t xml:space="preserve"> probability of connection</w:t>
        </w:r>
      </w:ins>
      <w:del w:id="431" w:author="Lu, Junsong" w:date="2025-08-22T08:39:00Z" w16du:dateUtc="2025-08-22T00:39:00Z">
        <w:r w:rsidR="00931002" w:rsidDel="00FD1111">
          <w:rPr>
            <w:rFonts w:ascii="Times New Roman" w:hAnsi="Times New Roman" w:cs="Times New Roman"/>
            <w:lang w:eastAsia="zh-CN"/>
          </w:rPr>
          <w:delText xml:space="preserve"> </w:delText>
        </w:r>
      </w:del>
      <w:ins w:id="432" w:author="Lu, Junsong" w:date="2025-08-22T08:39:00Z" w16du:dateUtc="2025-08-22T00:39:00Z">
        <w:r w:rsidR="00FD1111" w:rsidRPr="00874395">
          <w:rPr>
            <w:rFonts w:ascii="Times New Roman" w:hAnsi="Times New Roman" w:cs="Times New Roman"/>
            <w:lang w:eastAsia="zh-CN"/>
          </w:rPr>
          <w:t xml:space="preserve"> </w:t>
        </w:r>
      </w:ins>
      <w:ins w:id="433" w:author="Lu, Junsong" w:date="2025-08-22T08:40:00Z" w16du:dateUtc="2025-08-22T00:40:00Z">
        <w:r w:rsidR="00FD1111">
          <w:rPr>
            <w:rFonts w:ascii="Times New Roman" w:hAnsi="Times New Roman" w:cs="Times New Roman"/>
            <w:lang w:eastAsia="zh-CN"/>
          </w:rPr>
          <w:t>can</w:t>
        </w:r>
        <w:r w:rsidR="00FD1111">
          <w:rPr>
            <w:rFonts w:ascii="Times New Roman" w:hAnsi="Times New Roman" w:cs="Times New Roman" w:hint="eastAsia"/>
            <w:lang w:eastAsia="zh-CN"/>
          </w:rPr>
          <w:t xml:space="preserve"> be approximated by the </w:t>
        </w:r>
      </w:ins>
      <w:ins w:id="434" w:author="Lu, Junsong" w:date="2025-08-22T08:39:00Z" w16du:dateUtc="2025-08-22T00:39:00Z">
        <w:r w:rsidR="00FD1111">
          <w:rPr>
            <w:rFonts w:ascii="Times New Roman" w:hAnsi="Times New Roman" w:cs="Times New Roman" w:hint="eastAsia"/>
            <w:lang w:eastAsia="zh-CN"/>
          </w:rPr>
          <w:t>expected number of links</w:t>
        </w:r>
      </w:ins>
      <w:ins w:id="435" w:author="Lu, Junsong" w:date="2025-08-22T08:40:00Z" w16du:dateUtc="2025-08-22T00:40:00Z">
        <w:r w:rsidR="00FD1111">
          <w:rPr>
            <w:rFonts w:ascii="Times New Roman" w:hAnsi="Times New Roman" w:cs="Times New Roman" w:hint="eastAsia"/>
            <w:lang w:eastAsia="zh-CN"/>
          </w:rPr>
          <w:t xml:space="preserve"> (see the supplementary materials)</w:t>
        </w:r>
      </w:ins>
      <w:del w:id="436" w:author="Lu, Junsong" w:date="2025-08-22T08:39:00Z" w16du:dateUtc="2025-08-22T00:39:00Z">
        <w:r w:rsidR="00931002" w:rsidDel="00FD1111">
          <w:rPr>
            <w:rFonts w:ascii="Times New Roman" w:hAnsi="Times New Roman" w:cs="Times New Roman"/>
            <w:lang w:eastAsia="zh-CN"/>
          </w:rPr>
          <w:delText>relationship between the number of paths at a distance</w:delText>
        </w:r>
      </w:del>
      <w:del w:id="437" w:author="Lu, Junsong" w:date="2025-08-22T08:40:00Z" w16du:dateUtc="2025-08-22T00:40:00Z">
        <w:r w:rsidR="00931002" w:rsidDel="00FD1111">
          <w:rPr>
            <w:rFonts w:ascii="Times New Roman" w:hAnsi="Times New Roman" w:cs="Times New Roman"/>
            <w:lang w:eastAsia="zh-CN"/>
          </w:rPr>
          <w:delText xml:space="preserve"> and the likelihood of connection at that distance becomes especially direct because the expected count closely approximates the probability</w:delText>
        </w:r>
      </w:del>
      <w:r w:rsidR="00931002">
        <w:rPr>
          <w:rFonts w:ascii="Times New Roman" w:hAnsi="Times New Roman" w:cs="Times New Roman"/>
          <w:lang w:eastAsia="zh-CN"/>
        </w:rPr>
        <w:t xml:space="preserve">. </w:t>
      </w:r>
      <w:r w:rsidR="00C90344">
        <w:rPr>
          <w:rFonts w:ascii="Times New Roman" w:hAnsi="Times New Roman" w:cs="Times New Roman"/>
          <w:lang w:eastAsia="zh-CN"/>
        </w:rPr>
        <w:t xml:space="preserve">Thus, </w:t>
      </w:r>
      <w:del w:id="438" w:author="Lu, Junsong" w:date="2025-08-22T08:41:00Z" w16du:dateUtc="2025-08-22T00:41:00Z">
        <w:r w:rsidR="00C90344" w:rsidDel="00FD1111">
          <w:rPr>
            <w:rFonts w:ascii="Times New Roman" w:hAnsi="Times New Roman" w:cs="Times New Roman"/>
            <w:lang w:eastAsia="zh-CN"/>
          </w:rPr>
          <w:delText xml:space="preserve">it is useful to estimate the expected </w:delText>
        </w:r>
        <w:r w:rsidR="00931002" w:rsidDel="00FD1111">
          <w:rPr>
            <w:rFonts w:ascii="Times New Roman" w:hAnsi="Times New Roman" w:cs="Times New Roman"/>
            <w:lang w:eastAsia="zh-CN"/>
          </w:rPr>
          <w:delText xml:space="preserve">count </w:delText>
        </w:r>
        <w:r w:rsidR="00C90344" w:rsidDel="00FD1111">
          <w:rPr>
            <w:rFonts w:ascii="Times New Roman" w:hAnsi="Times New Roman" w:cs="Times New Roman"/>
            <w:lang w:eastAsia="zh-CN"/>
          </w:rPr>
          <w:delText>of paths at a given length</w:delText>
        </w:r>
        <w:r w:rsidR="00931002" w:rsidDel="00FD1111">
          <w:rPr>
            <w:rFonts w:ascii="Times New Roman" w:hAnsi="Times New Roman" w:cs="Times New Roman"/>
            <w:lang w:eastAsia="zh-CN"/>
          </w:rPr>
          <w:delText xml:space="preserve"> </w:delText>
        </w:r>
        <w:r w:rsidR="00931002" w:rsidDel="00FD1111">
          <w:rPr>
            <w:rFonts w:ascii="Times New Roman" w:hAnsi="Times New Roman" w:cs="Times New Roman"/>
            <w:i/>
            <w:iCs/>
            <w:lang w:eastAsia="zh-CN"/>
          </w:rPr>
          <w:delText xml:space="preserve">d </w:delText>
        </w:r>
        <w:r w:rsidR="00C90344" w:rsidDel="00FD1111">
          <w:rPr>
            <w:rFonts w:ascii="Times New Roman" w:hAnsi="Times New Roman" w:cs="Times New Roman"/>
            <w:lang w:eastAsia="zh-CN"/>
          </w:rPr>
          <w:delText>between two nodes</w:delText>
        </w:r>
      </w:del>
      <w:ins w:id="439" w:author="Lu, Junsong" w:date="2025-08-22T08:43:00Z">
        <w:r w:rsidR="00FD1111" w:rsidRPr="00FD1111">
          <w:rPr>
            <w:rFonts w:ascii="Times New Roman" w:hAnsi="Times New Roman" w:cs="Times New Roman"/>
            <w:lang w:eastAsia="zh-CN"/>
          </w:rPr>
          <w:t xml:space="preserve">estimating the expected count of paths of length </w:t>
        </w:r>
      </w:ins>
      <w:ins w:id="440" w:author="Lu, Junsong" w:date="2025-08-22T08:43:00Z" w16du:dateUtc="2025-08-22T00:43:00Z">
        <w:r w:rsidR="00FD1111">
          <w:rPr>
            <w:rFonts w:ascii="Times New Roman" w:hAnsi="Times New Roman" w:cs="Times New Roman"/>
            <w:i/>
            <w:iCs/>
            <w:lang w:eastAsia="zh-CN"/>
          </w:rPr>
          <w:t>d</w:t>
        </w:r>
      </w:ins>
      <w:ins w:id="441" w:author="Lu, Junsong" w:date="2025-08-22T08:43:00Z">
        <w:r w:rsidR="00FD1111" w:rsidRPr="00FD1111">
          <w:rPr>
            <w:rFonts w:ascii="Times New Roman" w:hAnsi="Times New Roman" w:cs="Times New Roman"/>
            <w:lang w:eastAsia="zh-CN"/>
          </w:rPr>
          <w:t xml:space="preserve"> provides a natural way to interpret connection probabilities between nodes at distance</w:t>
        </w:r>
      </w:ins>
      <w:ins w:id="442" w:author="Lu, Junsong" w:date="2025-08-22T08:43:00Z" w16du:dateUtc="2025-08-22T00:43:00Z">
        <w:r w:rsidR="00FD1111">
          <w:rPr>
            <w:rFonts w:ascii="Times New Roman" w:hAnsi="Times New Roman" w:cs="Times New Roman" w:hint="eastAsia"/>
            <w:lang w:eastAsia="zh-CN"/>
          </w:rPr>
          <w:t xml:space="preserve"> </w:t>
        </w:r>
        <w:r w:rsidR="00FD1111">
          <w:rPr>
            <w:rFonts w:ascii="Times New Roman" w:hAnsi="Times New Roman" w:cs="Times New Roman"/>
            <w:i/>
            <w:iCs/>
            <w:lang w:eastAsia="zh-CN"/>
          </w:rPr>
          <w:t>d</w:t>
        </w:r>
      </w:ins>
      <w:del w:id="443" w:author="Lu, Junsong" w:date="2025-08-22T08:41:00Z" w16du:dateUtc="2025-08-22T00:41:00Z">
        <w:r w:rsidR="00931002" w:rsidDel="00FD1111">
          <w:rPr>
            <w:rFonts w:ascii="Times New Roman" w:hAnsi="Times New Roman" w:cs="Times New Roman"/>
            <w:lang w:eastAsia="zh-CN"/>
          </w:rPr>
          <w:delText xml:space="preserve"> (i.e., </w:delText>
        </w:r>
        <w:r w:rsidR="00931002" w:rsidDel="00FD1111">
          <w:rPr>
            <w:rFonts w:ascii="Times New Roman" w:hAnsi="Times New Roman" w:cs="Times New Roman" w:hint="eastAsia"/>
            <w:lang w:eastAsia="zh-CN"/>
          </w:rPr>
          <w:delText>with</w:delText>
        </w:r>
        <w:r w:rsidR="00931002" w:rsidRPr="00874395" w:rsidDel="00FD1111">
          <w:rPr>
            <w:rFonts w:ascii="Times New Roman" w:hAnsi="Times New Roman" w:cs="Times New Roman"/>
            <w:lang w:eastAsia="zh-CN"/>
          </w:rPr>
          <w:delText xml:space="preserve"> </w:delText>
        </w:r>
        <w:r w:rsidR="00931002" w:rsidRPr="00E14FBC" w:rsidDel="00FD1111">
          <w:rPr>
            <w:rFonts w:ascii="Times New Roman" w:hAnsi="Times New Roman" w:cs="Times New Roman"/>
            <w:i/>
            <w:iCs/>
            <w:lang w:eastAsia="zh-CN"/>
          </w:rPr>
          <w:delText>d</w:delText>
        </w:r>
        <w:r w:rsidR="00931002" w:rsidRPr="00874395" w:rsidDel="00FD1111">
          <w:rPr>
            <w:rFonts w:ascii="Times New Roman" w:hAnsi="Times New Roman" w:cs="Times New Roman"/>
            <w:lang w:eastAsia="zh-CN"/>
          </w:rPr>
          <w:delText xml:space="preserve">-1​ </w:delText>
        </w:r>
        <w:r w:rsidR="00931002" w:rsidDel="00FD1111">
          <w:rPr>
            <w:rFonts w:ascii="Times New Roman" w:hAnsi="Times New Roman" w:cs="Times New Roman" w:hint="eastAsia"/>
            <w:lang w:eastAsia="zh-CN"/>
          </w:rPr>
          <w:delText xml:space="preserve">intermediate </w:delText>
        </w:r>
        <w:r w:rsidR="00931002" w:rsidRPr="00874395" w:rsidDel="00FD1111">
          <w:rPr>
            <w:rFonts w:ascii="Times New Roman" w:hAnsi="Times New Roman" w:cs="Times New Roman"/>
            <w:lang w:eastAsia="zh-CN"/>
          </w:rPr>
          <w:delText>nodes</w:delText>
        </w:r>
        <w:r w:rsidR="00931002" w:rsidDel="00FD1111">
          <w:rPr>
            <w:rFonts w:ascii="Times New Roman" w:hAnsi="Times New Roman" w:cs="Times New Roman"/>
            <w:lang w:eastAsia="zh-CN"/>
          </w:rPr>
          <w:delText>)</w:delText>
        </w:r>
      </w:del>
      <w:r w:rsidR="00931002">
        <w:rPr>
          <w:rFonts w:ascii="Times New Roman" w:hAnsi="Times New Roman" w:cs="Times New Roman"/>
          <w:lang w:eastAsia="zh-CN"/>
        </w:rPr>
        <w:t xml:space="preserve">. </w:t>
      </w:r>
    </w:p>
    <w:p w14:paraId="6D16A2DF" w14:textId="55683ECD" w:rsidR="006D0B11" w:rsidDel="00B1508A" w:rsidRDefault="00FD1111" w:rsidP="00B1184B">
      <w:pPr>
        <w:spacing w:beforeLines="50" w:before="156" w:afterLines="50" w:after="156"/>
        <w:ind w:firstLine="420"/>
        <w:rPr>
          <w:del w:id="444" w:author="Lu, Junsong" w:date="2025-08-22T08:51:00Z" w16du:dateUtc="2025-08-22T00:51:00Z"/>
          <w:rFonts w:ascii="Times New Roman" w:hAnsi="Times New Roman" w:cs="Times New Roman"/>
          <w:lang w:eastAsia="zh-CN"/>
        </w:rPr>
      </w:pPr>
      <w:ins w:id="445" w:author="Lu, Junsong" w:date="2025-08-22T08:43:00Z" w16du:dateUtc="2025-08-22T00:43:00Z">
        <w:r>
          <w:rPr>
            <w:rFonts w:ascii="Times New Roman" w:hAnsi="Times New Roman" w:cs="Times New Roman" w:hint="eastAsia"/>
            <w:lang w:eastAsia="zh-CN"/>
          </w:rPr>
          <w:lastRenderedPageBreak/>
          <w:t>Our</w:t>
        </w:r>
      </w:ins>
      <w:del w:id="446" w:author="Lu, Junsong" w:date="2025-08-22T08:43:00Z" w16du:dateUtc="2025-08-22T00:43:00Z">
        <w:r w:rsidR="00931002" w:rsidDel="00FD1111">
          <w:rPr>
            <w:rFonts w:ascii="Times New Roman" w:hAnsi="Times New Roman" w:cs="Times New Roman"/>
            <w:lang w:eastAsia="zh-CN"/>
          </w:rPr>
          <w:delText>The expected count</w:delText>
        </w:r>
        <w:r w:rsidR="00763C58" w:rsidRPr="00874395" w:rsidDel="00FD1111">
          <w:rPr>
            <w:rFonts w:ascii="Times New Roman" w:hAnsi="Times New Roman" w:cs="Times New Roman"/>
            <w:lang w:eastAsia="zh-CN"/>
          </w:rPr>
          <w:delText xml:space="preserve"> </w:delText>
        </w:r>
        <w:r w:rsidR="00931002" w:rsidDel="00FD1111">
          <w:rPr>
            <w:rFonts w:ascii="Times New Roman" w:hAnsi="Times New Roman" w:cs="Times New Roman"/>
            <w:lang w:eastAsia="zh-CN"/>
          </w:rPr>
          <w:delText xml:space="preserve">of paths </w:delText>
        </w:r>
        <w:r w:rsidR="002B39E2" w:rsidDel="00FD1111">
          <w:rPr>
            <w:rFonts w:ascii="Times New Roman" w:hAnsi="Times New Roman" w:cs="Times New Roman"/>
            <w:lang w:eastAsia="zh-CN"/>
          </w:rPr>
          <w:delText>of</w:delText>
        </w:r>
        <w:r w:rsidR="00931002" w:rsidDel="00FD1111">
          <w:rPr>
            <w:rFonts w:ascii="Times New Roman" w:hAnsi="Times New Roman" w:cs="Times New Roman"/>
            <w:lang w:eastAsia="zh-CN"/>
          </w:rPr>
          <w:delText xml:space="preserve"> length </w:delText>
        </w:r>
        <w:r w:rsidR="00931002" w:rsidDel="00FD1111">
          <w:rPr>
            <w:rFonts w:ascii="Times New Roman" w:hAnsi="Times New Roman" w:cs="Times New Roman"/>
            <w:i/>
            <w:iCs/>
            <w:lang w:eastAsia="zh-CN"/>
          </w:rPr>
          <w:delText xml:space="preserve">d </w:delText>
        </w:r>
        <w:r w:rsidR="00931002" w:rsidDel="00FD1111">
          <w:rPr>
            <w:rFonts w:ascii="Times New Roman" w:hAnsi="Times New Roman" w:cs="Times New Roman"/>
            <w:lang w:eastAsia="zh-CN"/>
          </w:rPr>
          <w:delText>is</w:delText>
        </w:r>
        <w:r w:rsidR="00763C58" w:rsidRPr="00874395" w:rsidDel="00FD1111">
          <w:rPr>
            <w:rFonts w:ascii="Times New Roman" w:hAnsi="Times New Roman" w:cs="Times New Roman"/>
            <w:lang w:eastAsia="zh-CN"/>
          </w:rPr>
          <w:delText xml:space="preserve"> </w:delText>
        </w:r>
        <w:r w:rsidR="00931002" w:rsidDel="00FD1111">
          <w:rPr>
            <w:rFonts w:ascii="Times New Roman" w:hAnsi="Times New Roman" w:cs="Times New Roman"/>
            <w:lang w:eastAsia="zh-CN"/>
          </w:rPr>
          <w:delText xml:space="preserve">a function of the two nodes’ </w:delText>
        </w:r>
        <w:r w:rsidR="00763C58" w:rsidRPr="00874395" w:rsidDel="00FD1111">
          <w:rPr>
            <w:rFonts w:ascii="Times New Roman" w:hAnsi="Times New Roman" w:cs="Times New Roman"/>
            <w:lang w:eastAsia="zh-CN"/>
          </w:rPr>
          <w:delText>degree</w:delText>
        </w:r>
        <w:r w:rsidR="00931002" w:rsidDel="00FD1111">
          <w:rPr>
            <w:rFonts w:ascii="Times New Roman" w:hAnsi="Times New Roman" w:cs="Times New Roman"/>
            <w:lang w:eastAsia="zh-CN"/>
          </w:rPr>
          <w:delText>s</w:delText>
        </w:r>
        <w:r w:rsidR="00763C58" w:rsidRPr="00874395" w:rsidDel="00FD1111">
          <w:rPr>
            <w:rFonts w:ascii="Times New Roman" w:hAnsi="Times New Roman" w:cs="Times New Roman"/>
            <w:lang w:eastAsia="zh-CN"/>
          </w:rPr>
          <w:delText xml:space="preserve"> </w:delText>
        </w:r>
      </w:del>
      <m:oMath>
        <m:sSub>
          <m:sSubPr>
            <m:ctrlPr>
              <w:del w:id="447" w:author="Lu, Junsong" w:date="2025-08-22T08:43:00Z" w16du:dateUtc="2025-08-22T00:43:00Z">
                <w:rPr>
                  <w:rFonts w:ascii="Cambria Math" w:hAnsi="Cambria Math" w:cs="Times New Roman"/>
                  <w:i/>
                  <w:lang w:eastAsia="zh-CN"/>
                </w:rPr>
              </w:del>
            </m:ctrlPr>
          </m:sSubPr>
          <m:e>
            <m:r>
              <w:del w:id="448" w:author="Lu, Junsong" w:date="2025-08-22T08:43:00Z" w16du:dateUtc="2025-08-22T00:43:00Z">
                <w:rPr>
                  <w:rFonts w:ascii="Cambria Math" w:hAnsi="Cambria Math" w:cs="Times New Roman"/>
                  <w:lang w:eastAsia="zh-CN"/>
                </w:rPr>
                <m:t>k</m:t>
              </w:del>
            </m:r>
          </m:e>
          <m:sub>
            <m:r>
              <w:del w:id="449" w:author="Lu, Junsong" w:date="2025-08-22T08:43:00Z" w16du:dateUtc="2025-08-22T00:43:00Z">
                <w:rPr>
                  <w:rFonts w:ascii="Cambria Math" w:hAnsi="Cambria Math" w:cs="Times New Roman"/>
                  <w:lang w:eastAsia="zh-CN"/>
                </w:rPr>
                <m:t>i</m:t>
              </w:del>
            </m:r>
          </m:sub>
        </m:sSub>
      </m:oMath>
      <w:del w:id="450" w:author="Lu, Junsong" w:date="2025-08-22T08:43:00Z" w16du:dateUtc="2025-08-22T00:43:00Z">
        <w:r w:rsidR="00763C58" w:rsidRPr="00874395" w:rsidDel="00FD1111">
          <w:rPr>
            <w:rFonts w:ascii="Times New Roman" w:hAnsi="Times New Roman" w:cs="Times New Roman"/>
            <w:lang w:eastAsia="zh-CN"/>
          </w:rPr>
          <w:delText xml:space="preserve"> </w:delText>
        </w:r>
        <w:r w:rsidR="00763C58" w:rsidDel="00FD1111">
          <w:rPr>
            <w:rFonts w:ascii="Times New Roman" w:hAnsi="Times New Roman" w:cs="Times New Roman" w:hint="eastAsia"/>
            <w:lang w:eastAsia="zh-CN"/>
          </w:rPr>
          <w:delText xml:space="preserve">and </w:delText>
        </w:r>
      </w:del>
      <m:oMath>
        <m:sSub>
          <m:sSubPr>
            <m:ctrlPr>
              <w:del w:id="451" w:author="Lu, Junsong" w:date="2025-08-22T08:43:00Z" w16du:dateUtc="2025-08-22T00:43:00Z">
                <w:rPr>
                  <w:rFonts w:ascii="Cambria Math" w:hAnsi="Cambria Math" w:cs="Times New Roman"/>
                  <w:i/>
                  <w:lang w:eastAsia="zh-CN"/>
                </w:rPr>
              </w:del>
            </m:ctrlPr>
          </m:sSubPr>
          <m:e>
            <m:r>
              <w:del w:id="452" w:author="Lu, Junsong" w:date="2025-08-22T08:43:00Z" w16du:dateUtc="2025-08-22T00:43:00Z">
                <w:rPr>
                  <w:rFonts w:ascii="Cambria Math" w:hAnsi="Cambria Math" w:cs="Times New Roman"/>
                  <w:lang w:eastAsia="zh-CN"/>
                </w:rPr>
                <m:t>k</m:t>
              </w:del>
            </m:r>
          </m:e>
          <m:sub>
            <m:r>
              <w:del w:id="453" w:author="Lu, Junsong" w:date="2025-08-22T08:43:00Z" w16du:dateUtc="2025-08-22T00:43:00Z">
                <w:rPr>
                  <w:rFonts w:ascii="Cambria Math" w:hAnsi="Cambria Math" w:cs="Times New Roman"/>
                  <w:lang w:eastAsia="zh-CN"/>
                </w:rPr>
                <m:t>j</m:t>
              </w:del>
            </m:r>
          </m:sub>
        </m:sSub>
      </m:oMath>
      <w:del w:id="454" w:author="Lu, Junsong" w:date="2025-08-22T08:43:00Z" w16du:dateUtc="2025-08-22T00:43:00Z">
        <w:r w:rsidR="00931002" w:rsidDel="00FD1111">
          <w:rPr>
            <w:rFonts w:ascii="Times New Roman" w:hAnsi="Times New Roman" w:cs="Times New Roman"/>
            <w:lang w:eastAsia="zh-CN"/>
          </w:rPr>
          <w:delText xml:space="preserve"> (i.e., </w:delText>
        </w:r>
        <w:r w:rsidR="00640955" w:rsidDel="00FD1111">
          <w:rPr>
            <w:rFonts w:ascii="Times New Roman" w:hAnsi="Times New Roman" w:cs="Times New Roman"/>
            <w:lang w:eastAsia="zh-CN"/>
          </w:rPr>
          <w:delText>the number of direct connections each node has</w:delText>
        </w:r>
        <w:r w:rsidR="00931002" w:rsidDel="00FD1111">
          <w:rPr>
            <w:rFonts w:ascii="Times New Roman" w:hAnsi="Times New Roman" w:cs="Times New Roman"/>
            <w:lang w:eastAsia="zh-CN"/>
          </w:rPr>
          <w:delText xml:space="preserve">). </w:delText>
        </w:r>
        <w:r w:rsidR="00763C58" w:rsidRPr="00874395" w:rsidDel="00FD1111">
          <w:rPr>
            <w:rFonts w:ascii="Times New Roman" w:hAnsi="Times New Roman" w:cs="Times New Roman"/>
            <w:lang w:eastAsia="zh-CN"/>
          </w:rPr>
          <w:delText>The</w:delText>
        </w:r>
      </w:del>
      <w:r w:rsidR="00763C58" w:rsidRPr="00874395">
        <w:rPr>
          <w:rFonts w:ascii="Times New Roman" w:hAnsi="Times New Roman" w:cs="Times New Roman"/>
          <w:lang w:eastAsia="zh-CN"/>
        </w:rPr>
        <w:t xml:space="preserve"> </w:t>
      </w:r>
      <w:r w:rsidR="00931002">
        <w:rPr>
          <w:rFonts w:ascii="Times New Roman" w:hAnsi="Times New Roman" w:cs="Times New Roman"/>
          <w:lang w:eastAsia="zh-CN"/>
        </w:rPr>
        <w:t>calculation</w:t>
      </w:r>
      <w:r w:rsidR="00763C58" w:rsidRPr="00874395">
        <w:rPr>
          <w:rFonts w:ascii="Times New Roman" w:hAnsi="Times New Roman" w:cs="Times New Roman"/>
          <w:lang w:eastAsia="zh-CN"/>
        </w:rPr>
        <w:t xml:space="preserve"> is based on the configuration model in complex network </w:t>
      </w:r>
      <w:proofErr w:type="spellStart"/>
      <w:r w:rsidR="00763C58" w:rsidRPr="00874395">
        <w:rPr>
          <w:rFonts w:ascii="Times New Roman" w:hAnsi="Times New Roman" w:cs="Times New Roman"/>
          <w:lang w:eastAsia="zh-CN"/>
        </w:rPr>
        <w:t>theory</w:t>
      </w:r>
      <w:r w:rsidR="00763C58">
        <w:rPr>
          <w:rFonts w:ascii="Times New Roman" w:hAnsi="Times New Roman" w:cs="Times New Roman"/>
          <w:lang w:eastAsia="zh-CN"/>
        </w:rPr>
        <w:fldChar w:fldCharType="begin"/>
      </w:r>
      <w:r w:rsidR="00DA12DE">
        <w:rPr>
          <w:rFonts w:ascii="Times New Roman" w:hAnsi="Times New Roman" w:cs="Times New Roman"/>
          <w:lang w:eastAsia="zh-CN"/>
        </w:rPr>
        <w:instrText xml:space="preserve"> ADDIN ZOTERO_ITEM CSL_CITATION {"citationID":"Dxdw4tBh","properties":{"formattedCitation":"\\super 100,101\\nosupersub{}","plainCitation":"100,101","noteIndex":0},"citationItems":[{"id":637852,"uris":["http://zotero.org/users/6113531/items/B2MLMWNN"],"itemData":{"id":637852,"type":"article-journal","container-title":"Applied Network Science","DOI":"10.1007/s41109-019-0152-1","ISSN":"2364-8228","issue":"1","journalAbbreviation":"Appl Netw Sci","language":"en","license":"https://creativecommons.org/licenses/by/4.0","note":"publisher: Springer Science and Business Media LLC","source":"Crossref","title":"The configuration model for Barabasi-Albert networks","URL":"https://appliednetsci.springeropen.com/articles/10.1007/s41109-019-0152-1","volume":"4","author":[{"family":"Bertotti","given":"Maria Letizia"},{"family":"Modanese","given":"Giovanni"}],"accessed":{"date-parts":[["2025",7,10]]},"issued":{"date-parts":[["2019",12]]},"citation-key":"BertotticonfigurationmodelBarabasiAlbert2019"}},{"id":637851,"uris":["http://zotero.org/users/6113531/items/SJY48JEN"],"itemData":{"id":637851,"type":"article-journal","container-title":"Physical Review E","DOI":"10.1103/physreve.93.062311","ISSN":"2470-0045, 2470-0053","issue":"6","journalAbbreviation":"Phys. Rev. E","language":"en","license":"http://link.aps.org/licenses/aps-default-license","note":"publisher: American Physical Society (APS)","source":"Crossref","title":"Generalized network structures: The configuration model and the canonical ensemble of simplicial complexes","title-short":"Generalized network structures","URL":"https://link.aps.org/doi/10.1103/PhysRevE.93.062311","volume":"93","author":[{"family":"Courtney","given":"Owen T."},{"family":"Bianconi","given":"Ginestra"}],"accessed":{"date-parts":[["2025",7,10]]},"issued":{"date-parts":[["2016",6,16]]},"citation-key":"CourtneyGeneralizednetworkstructures2016"}}],"schema":"https://github.com/citation-style-language/schema/raw/master/csl-citation.json"} </w:instrText>
      </w:r>
      <w:r w:rsidR="00763C58">
        <w:rPr>
          <w:rFonts w:ascii="Times New Roman" w:hAnsi="Times New Roman" w:cs="Times New Roman"/>
          <w:lang w:eastAsia="zh-CN"/>
        </w:rPr>
        <w:fldChar w:fldCharType="separate"/>
      </w:r>
      <w:r w:rsidR="00DA12DE" w:rsidRPr="00DA12DE">
        <w:rPr>
          <w:rFonts w:ascii="Times New Roman" w:hAnsi="Times New Roman" w:cs="Times New Roman"/>
          <w:vertAlign w:val="superscript"/>
        </w:rPr>
        <w:t>100,101</w:t>
      </w:r>
      <w:proofErr w:type="spellEnd"/>
      <w:r w:rsidR="00763C58">
        <w:rPr>
          <w:rFonts w:ascii="Times New Roman" w:hAnsi="Times New Roman" w:cs="Times New Roman"/>
          <w:lang w:eastAsia="zh-CN"/>
        </w:rPr>
        <w:fldChar w:fldCharType="end"/>
      </w:r>
      <w:r w:rsidR="00763C58" w:rsidRPr="00874395">
        <w:rPr>
          <w:rFonts w:ascii="Times New Roman" w:hAnsi="Times New Roman" w:cs="Times New Roman"/>
          <w:lang w:eastAsia="zh-CN"/>
        </w:rPr>
        <w:t xml:space="preserve">, which is a commonly used starting point for </w:t>
      </w:r>
      <w:r w:rsidR="00763C58">
        <w:rPr>
          <w:rFonts w:ascii="Times New Roman" w:hAnsi="Times New Roman" w:cs="Times New Roman" w:hint="eastAsia"/>
          <w:lang w:eastAsia="zh-CN"/>
        </w:rPr>
        <w:t>analyzing</w:t>
      </w:r>
      <w:r w:rsidR="00763C58" w:rsidRPr="00874395">
        <w:rPr>
          <w:rFonts w:ascii="Times New Roman" w:hAnsi="Times New Roman" w:cs="Times New Roman"/>
          <w:lang w:eastAsia="zh-CN"/>
        </w:rPr>
        <w:t xml:space="preserve"> a complex network</w:t>
      </w:r>
      <w:r w:rsidR="00931002">
        <w:rPr>
          <w:rFonts w:ascii="Times New Roman" w:hAnsi="Times New Roman" w:cs="Times New Roman"/>
          <w:lang w:eastAsia="zh-CN"/>
        </w:rPr>
        <w:t xml:space="preserve"> (see supplementary materials)</w:t>
      </w:r>
      <w:r w:rsidR="00763C58" w:rsidRPr="00874395">
        <w:rPr>
          <w:rFonts w:ascii="Times New Roman" w:hAnsi="Times New Roman" w:cs="Times New Roman"/>
          <w:lang w:eastAsia="zh-CN"/>
        </w:rPr>
        <w:t>.</w:t>
      </w:r>
      <w:r w:rsidR="00763C58" w:rsidRPr="00577935">
        <w:t xml:space="preserve"> </w:t>
      </w:r>
      <w:r w:rsidR="00931002">
        <w:rPr>
          <w:rFonts w:ascii="Times New Roman" w:hAnsi="Times New Roman" w:cs="Times New Roman"/>
          <w:lang w:eastAsia="zh-CN"/>
        </w:rPr>
        <w:t>In brief</w:t>
      </w:r>
      <w:r w:rsidR="00763C58" w:rsidRPr="00577935">
        <w:rPr>
          <w:rFonts w:ascii="Times New Roman" w:hAnsi="Times New Roman" w:cs="Times New Roman"/>
          <w:lang w:eastAsia="zh-CN"/>
        </w:rPr>
        <w:t xml:space="preserve">, the </w:t>
      </w:r>
      <w:r w:rsidR="00763C58">
        <w:rPr>
          <w:rFonts w:ascii="Times New Roman" w:hAnsi="Times New Roman" w:cs="Times New Roman" w:hint="eastAsia"/>
          <w:lang w:eastAsia="zh-CN"/>
        </w:rPr>
        <w:t xml:space="preserve">expected </w:t>
      </w:r>
      <w:del w:id="455" w:author="Lu, Junsong" w:date="2025-08-22T08:44:00Z" w16du:dateUtc="2025-08-22T00:44:00Z">
        <w:r w:rsidR="00931002" w:rsidDel="00FD1111">
          <w:rPr>
            <w:rFonts w:ascii="Times New Roman" w:hAnsi="Times New Roman" w:cs="Times New Roman"/>
            <w:lang w:eastAsia="zh-CN"/>
          </w:rPr>
          <w:delText>count</w:delText>
        </w:r>
        <w:r w:rsidR="00763C58" w:rsidDel="00FD1111">
          <w:rPr>
            <w:rFonts w:ascii="Times New Roman" w:hAnsi="Times New Roman" w:cs="Times New Roman" w:hint="eastAsia"/>
            <w:lang w:eastAsia="zh-CN"/>
          </w:rPr>
          <w:delText xml:space="preserve"> </w:delText>
        </w:r>
      </w:del>
      <w:ins w:id="456" w:author="Lu, Junsong" w:date="2025-08-22T08:44:00Z" w16du:dateUtc="2025-08-22T00:44:00Z">
        <w:r>
          <w:rPr>
            <w:rFonts w:ascii="Times New Roman" w:hAnsi="Times New Roman" w:cs="Times New Roman" w:hint="eastAsia"/>
            <w:lang w:eastAsia="zh-CN"/>
          </w:rPr>
          <w:t xml:space="preserve">number </w:t>
        </w:r>
      </w:ins>
      <w:r w:rsidR="00763C58">
        <w:rPr>
          <w:rFonts w:ascii="Times New Roman" w:hAnsi="Times New Roman" w:cs="Times New Roman" w:hint="eastAsia"/>
          <w:lang w:eastAsia="zh-CN"/>
        </w:rPr>
        <w:t xml:space="preserve">of </w:t>
      </w:r>
      <w:del w:id="457" w:author="Lu, Junsong" w:date="2025-08-22T08:44:00Z" w16du:dateUtc="2025-08-22T00:44:00Z">
        <w:r w:rsidR="001365B1" w:rsidDel="00FD1111">
          <w:rPr>
            <w:rFonts w:ascii="Times New Roman" w:hAnsi="Times New Roman" w:cs="Times New Roman"/>
            <w:lang w:eastAsia="zh-CN"/>
          </w:rPr>
          <w:delText xml:space="preserve">paths </w:delText>
        </w:r>
      </w:del>
      <w:ins w:id="458" w:author="Lu, Junsong" w:date="2025-08-22T08:44:00Z" w16du:dateUtc="2025-08-22T00:44:00Z">
        <w:r>
          <w:rPr>
            <w:rFonts w:ascii="Times New Roman" w:hAnsi="Times New Roman" w:cs="Times New Roman" w:hint="eastAsia"/>
            <w:lang w:eastAsia="zh-CN"/>
          </w:rPr>
          <w:t>links</w:t>
        </w:r>
        <w:r>
          <w:rPr>
            <w:rFonts w:ascii="Times New Roman" w:hAnsi="Times New Roman" w:cs="Times New Roman"/>
            <w:lang w:eastAsia="zh-CN"/>
          </w:rPr>
          <w:t xml:space="preserve"> </w:t>
        </w:r>
      </w:ins>
      <w:r w:rsidR="001365B1">
        <w:rPr>
          <w:rFonts w:ascii="Times New Roman" w:hAnsi="Times New Roman" w:cs="Times New Roman"/>
          <w:lang w:eastAsia="zh-CN"/>
        </w:rPr>
        <w:t>of length 1 (direct connections) between</w:t>
      </w:r>
      <w:r w:rsidR="00763C58" w:rsidRPr="00577935">
        <w:rPr>
          <w:rFonts w:ascii="Times New Roman" w:hAnsi="Times New Roman" w:cs="Times New Roman"/>
          <w:lang w:eastAsia="zh-CN"/>
        </w:rPr>
        <w:t xml:space="preserve"> two nodes is proportional to the product of their degrees: the higher their degrees, the greater the likelihood of a direct connection</w:t>
      </w:r>
      <w:r w:rsidR="002B39E2">
        <w:rPr>
          <w:rFonts w:ascii="Times New Roman" w:hAnsi="Times New Roman" w:cs="Times New Roman"/>
          <w:lang w:eastAsia="zh-CN"/>
        </w:rPr>
        <w:t xml:space="preserve"> between them</w:t>
      </w:r>
      <w:r w:rsidR="00763C58" w:rsidRPr="00577935">
        <w:rPr>
          <w:rFonts w:ascii="Times New Roman" w:hAnsi="Times New Roman" w:cs="Times New Roman"/>
          <w:lang w:eastAsia="zh-CN"/>
        </w:rPr>
        <w:t xml:space="preserve">. This </w:t>
      </w:r>
      <w:r w:rsidR="001365B1">
        <w:rPr>
          <w:rFonts w:ascii="Times New Roman" w:hAnsi="Times New Roman" w:cs="Times New Roman"/>
          <w:lang w:eastAsia="zh-CN"/>
        </w:rPr>
        <w:t>logic</w:t>
      </w:r>
      <w:r w:rsidR="00763C58" w:rsidRPr="00577935">
        <w:rPr>
          <w:rFonts w:ascii="Times New Roman" w:hAnsi="Times New Roman" w:cs="Times New Roman"/>
          <w:lang w:eastAsia="zh-CN"/>
        </w:rPr>
        <w:t xml:space="preserve"> </w:t>
      </w:r>
      <w:r w:rsidR="00763C58">
        <w:rPr>
          <w:rFonts w:ascii="Times New Roman" w:hAnsi="Times New Roman" w:cs="Times New Roman" w:hint="eastAsia"/>
          <w:lang w:eastAsia="zh-CN"/>
        </w:rPr>
        <w:t>extends</w:t>
      </w:r>
      <w:r w:rsidR="00763C58" w:rsidRPr="00577935">
        <w:rPr>
          <w:rFonts w:ascii="Times New Roman" w:hAnsi="Times New Roman" w:cs="Times New Roman"/>
          <w:lang w:eastAsia="zh-CN"/>
        </w:rPr>
        <w:t xml:space="preserve"> </w:t>
      </w:r>
      <w:r w:rsidR="00763C58">
        <w:rPr>
          <w:rFonts w:ascii="Times New Roman" w:hAnsi="Times New Roman" w:cs="Times New Roman" w:hint="eastAsia"/>
          <w:lang w:eastAsia="zh-CN"/>
        </w:rPr>
        <w:t xml:space="preserve">to </w:t>
      </w:r>
      <w:r w:rsidR="00763C58" w:rsidRPr="00577935">
        <w:rPr>
          <w:rFonts w:ascii="Times New Roman" w:hAnsi="Times New Roman" w:cs="Times New Roman"/>
          <w:lang w:eastAsia="zh-CN"/>
        </w:rPr>
        <w:t xml:space="preserve">longer </w:t>
      </w:r>
      <w:r w:rsidR="00931002">
        <w:rPr>
          <w:rFonts w:ascii="Times New Roman" w:hAnsi="Times New Roman" w:cs="Times New Roman"/>
          <w:lang w:eastAsia="zh-CN"/>
        </w:rPr>
        <w:t>paths</w:t>
      </w:r>
      <w:r w:rsidR="001365B1">
        <w:rPr>
          <w:rFonts w:ascii="Times New Roman" w:hAnsi="Times New Roman" w:cs="Times New Roman"/>
          <w:lang w:eastAsia="zh-CN"/>
        </w:rPr>
        <w:t xml:space="preserve">: </w:t>
      </w:r>
      <w:proofErr w:type="spellStart"/>
      <w:r w:rsidR="001365B1">
        <w:rPr>
          <w:rFonts w:ascii="Times New Roman" w:hAnsi="Times New Roman" w:cs="Times New Roman"/>
          <w:lang w:eastAsia="zh-CN"/>
        </w:rPr>
        <w:t>for</w:t>
      </w:r>
      <w:r w:rsidR="00640955">
        <w:rPr>
          <w:rFonts w:ascii="Times New Roman" w:hAnsi="Times New Roman" w:cs="Times New Roman"/>
          <w:lang w:eastAsia="zh-CN"/>
        </w:rPr>
        <w:t xml:space="preserve"> </w:t>
      </w:r>
      <w:r w:rsidR="001365B1">
        <w:rPr>
          <w:rFonts w:ascii="Times New Roman" w:hAnsi="Times New Roman" w:cs="Times New Roman"/>
          <w:i/>
          <w:iCs/>
          <w:lang w:eastAsia="zh-CN"/>
        </w:rPr>
        <w:t>d</w:t>
      </w:r>
      <w:proofErr w:type="spellEnd"/>
      <w:r w:rsidR="001365B1">
        <w:rPr>
          <w:rFonts w:ascii="Times New Roman" w:hAnsi="Times New Roman" w:cs="Times New Roman"/>
          <w:i/>
          <w:iCs/>
          <w:lang w:eastAsia="zh-CN"/>
        </w:rPr>
        <w:t xml:space="preserve"> &gt; </w:t>
      </w:r>
      <w:r w:rsidR="001365B1">
        <w:rPr>
          <w:rFonts w:ascii="Times New Roman" w:hAnsi="Times New Roman" w:cs="Times New Roman"/>
          <w:lang w:eastAsia="zh-CN"/>
        </w:rPr>
        <w:t>1</w:t>
      </w:r>
      <w:r w:rsidR="00763C58" w:rsidRPr="00577935">
        <w:rPr>
          <w:rFonts w:ascii="Times New Roman" w:hAnsi="Times New Roman" w:cs="Times New Roman"/>
          <w:lang w:eastAsia="zh-CN"/>
        </w:rPr>
        <w:t>, the</w:t>
      </w:r>
      <w:r w:rsidR="00931002">
        <w:rPr>
          <w:rFonts w:ascii="Times New Roman" w:hAnsi="Times New Roman" w:cs="Times New Roman"/>
          <w:lang w:eastAsia="zh-CN"/>
        </w:rPr>
        <w:t xml:space="preserve"> expected count of paths of </w:t>
      </w:r>
      <w:r w:rsidR="0055727F">
        <w:rPr>
          <w:rFonts w:ascii="Times New Roman" w:hAnsi="Times New Roman" w:cs="Times New Roman"/>
          <w:lang w:eastAsia="zh-CN"/>
        </w:rPr>
        <w:t xml:space="preserve">length </w:t>
      </w:r>
      <w:r w:rsidR="00931002">
        <w:rPr>
          <w:rFonts w:ascii="Times New Roman" w:hAnsi="Times New Roman" w:cs="Times New Roman"/>
          <w:i/>
          <w:iCs/>
          <w:lang w:eastAsia="zh-CN"/>
        </w:rPr>
        <w:t xml:space="preserve">d </w:t>
      </w:r>
      <w:r w:rsidR="001365B1">
        <w:rPr>
          <w:rFonts w:ascii="Times New Roman" w:hAnsi="Times New Roman" w:cs="Times New Roman"/>
          <w:lang w:eastAsia="zh-CN"/>
        </w:rPr>
        <w:t>still scales with</w:t>
      </w:r>
      <w:r w:rsidR="00763C58" w:rsidRPr="00577935">
        <w:rPr>
          <w:rFonts w:ascii="Times New Roman" w:hAnsi="Times New Roman" w:cs="Times New Roman"/>
          <w:lang w:eastAsia="zh-CN"/>
        </w:rPr>
        <w:t xml:space="preserve"> </w:t>
      </w:r>
      <w:r w:rsidR="001365B1">
        <w:rPr>
          <w:rFonts w:ascii="Times New Roman" w:hAnsi="Times New Roman" w:cs="Times New Roman"/>
          <w:lang w:eastAsia="zh-CN"/>
        </w:rPr>
        <w:t>the product of</w:t>
      </w:r>
      <w:r w:rsidR="00763C58" w:rsidRPr="00577935">
        <w:rPr>
          <w:rFonts w:ascii="Times New Roman" w:hAnsi="Times New Roman" w:cs="Times New Roman"/>
          <w:lang w:eastAsia="zh-CN"/>
        </w:rPr>
        <w:t xml:space="preserve"> degrees but is amplified exponentially by a factor dependent on the network’s degree distribution</w:t>
      </w:r>
      <w:del w:id="459" w:author="Lu, Junsong" w:date="2025-08-22T08:45:00Z" w16du:dateUtc="2025-08-22T00:45:00Z">
        <w:r w:rsidR="001365B1" w:rsidDel="00FD1111">
          <w:rPr>
            <w:rFonts w:ascii="Times New Roman" w:hAnsi="Times New Roman" w:cs="Times New Roman"/>
            <w:lang w:eastAsia="zh-CN"/>
          </w:rPr>
          <w:delText xml:space="preserve"> (the distribution of </w:delText>
        </w:r>
        <w:r w:rsidR="00640955" w:rsidDel="00FD1111">
          <w:rPr>
            <w:rFonts w:ascii="Times New Roman" w:hAnsi="Times New Roman" w:cs="Times New Roman"/>
            <w:lang w:eastAsia="zh-CN"/>
          </w:rPr>
          <w:delText xml:space="preserve">the </w:delText>
        </w:r>
        <w:r w:rsidR="001365B1" w:rsidDel="00FD1111">
          <w:rPr>
            <w:rFonts w:ascii="Times New Roman" w:hAnsi="Times New Roman" w:cs="Times New Roman"/>
            <w:lang w:eastAsia="zh-CN"/>
          </w:rPr>
          <w:delText>number of connections across all nodes in the network)</w:delText>
        </w:r>
      </w:del>
      <w:r w:rsidR="00763C58" w:rsidRPr="00577935">
        <w:rPr>
          <w:rFonts w:ascii="Times New Roman" w:hAnsi="Times New Roman" w:cs="Times New Roman"/>
          <w:lang w:eastAsia="zh-CN"/>
        </w:rPr>
        <w:t>.</w:t>
      </w:r>
      <w:r w:rsidR="00763C58" w:rsidRPr="00874395">
        <w:rPr>
          <w:rFonts w:ascii="Times New Roman" w:hAnsi="Times New Roman" w:cs="Times New Roman"/>
          <w:lang w:eastAsia="zh-CN"/>
        </w:rPr>
        <w:t xml:space="preserve"> </w:t>
      </w:r>
    </w:p>
    <w:p w14:paraId="4187C32C" w14:textId="3F063C76" w:rsidR="00874395" w:rsidRDefault="00771E7E" w:rsidP="00B1508A">
      <w:pPr>
        <w:spacing w:beforeLines="50" w:before="156" w:afterLines="50" w:after="156"/>
        <w:ind w:firstLine="420"/>
        <w:rPr>
          <w:rFonts w:ascii="Times New Roman" w:hAnsi="Times New Roman" w:cs="Times New Roman"/>
          <w:lang w:eastAsia="zh-CN"/>
        </w:rPr>
      </w:pPr>
      <w:del w:id="460" w:author="Lu, Junsong" w:date="2025-08-22T08:51:00Z" w16du:dateUtc="2025-08-22T00:51:00Z">
        <w:r w:rsidDel="00B1508A">
          <w:rPr>
            <w:rFonts w:ascii="Times New Roman" w:hAnsi="Times New Roman" w:cs="Times New Roman"/>
            <w:lang w:eastAsia="zh-CN"/>
          </w:rPr>
          <w:delText xml:space="preserve">Because shorter paths (small </w:delText>
        </w:r>
        <w:r w:rsidDel="00B1508A">
          <w:rPr>
            <w:rFonts w:ascii="Times New Roman" w:hAnsi="Times New Roman" w:cs="Times New Roman"/>
            <w:i/>
            <w:iCs/>
            <w:lang w:eastAsia="zh-CN"/>
          </w:rPr>
          <w:delText>d</w:delText>
        </w:r>
        <w:r w:rsidDel="00B1508A">
          <w:rPr>
            <w:rFonts w:ascii="Times New Roman" w:hAnsi="Times New Roman" w:cs="Times New Roman"/>
            <w:lang w:eastAsia="zh-CN"/>
          </w:rPr>
          <w:delText xml:space="preserve">) require fewer intermediate nodes, there are fewer </w:delText>
        </w:r>
        <w:r w:rsidR="00BB5102" w:rsidDel="00B1508A">
          <w:rPr>
            <w:rFonts w:ascii="Times New Roman" w:hAnsi="Times New Roman" w:cs="Times New Roman"/>
            <w:lang w:eastAsia="zh-CN"/>
          </w:rPr>
          <w:delText>constraints</w:delText>
        </w:r>
        <w:r w:rsidDel="00B1508A">
          <w:rPr>
            <w:rFonts w:ascii="Times New Roman" w:hAnsi="Times New Roman" w:cs="Times New Roman"/>
            <w:lang w:eastAsia="zh-CN"/>
          </w:rPr>
          <w:delText xml:space="preserve"> on forming them, making such paths more common—especially in networks with hubs that connect to many nodes. This means the expected count, and thus the probability, is typically highest for short </w:delText>
        </w:r>
        <w:r w:rsidR="00BB5102" w:rsidDel="00B1508A">
          <w:rPr>
            <w:rFonts w:ascii="Times New Roman" w:hAnsi="Times New Roman" w:cs="Times New Roman"/>
            <w:lang w:eastAsia="zh-CN"/>
          </w:rPr>
          <w:delText>path lengths</w:delText>
        </w:r>
        <w:r w:rsidDel="00B1508A">
          <w:rPr>
            <w:rFonts w:ascii="Times New Roman" w:hAnsi="Times New Roman" w:cs="Times New Roman"/>
            <w:lang w:eastAsia="zh-CN"/>
          </w:rPr>
          <w:delText xml:space="preserve"> (e.g., </w:delText>
        </w:r>
        <w:r w:rsidRPr="00EF1F76" w:rsidDel="00B1508A">
          <w:rPr>
            <w:rFonts w:ascii="Times New Roman" w:hAnsi="Times New Roman" w:cs="Times New Roman"/>
            <w:i/>
            <w:iCs/>
            <w:lang w:eastAsia="zh-CN"/>
          </w:rPr>
          <w:delText>d</w:delText>
        </w:r>
        <w:r w:rsidDel="00B1508A">
          <w:rPr>
            <w:rFonts w:ascii="Times New Roman" w:hAnsi="Times New Roman" w:cs="Times New Roman"/>
            <w:lang w:eastAsia="zh-CN"/>
          </w:rPr>
          <w:delText xml:space="preserve"> = 1 or 2). As a result,</w:delText>
        </w:r>
        <w:r w:rsidR="00763C58" w:rsidRPr="00577935" w:rsidDel="00B1508A">
          <w:rPr>
            <w:rFonts w:ascii="Times New Roman" w:hAnsi="Times New Roman" w:cs="Times New Roman"/>
            <w:lang w:eastAsia="zh-CN"/>
          </w:rPr>
          <w:delText xml:space="preserve"> even nodes with moderate degrees </w:delText>
        </w:r>
        <w:r w:rsidR="00763C58" w:rsidDel="00B1508A">
          <w:rPr>
            <w:rFonts w:ascii="Times New Roman" w:hAnsi="Times New Roman" w:cs="Times New Roman" w:hint="eastAsia"/>
            <w:lang w:eastAsia="zh-CN"/>
          </w:rPr>
          <w:delText xml:space="preserve">can </w:delText>
        </w:r>
        <w:r w:rsidR="00763C58" w:rsidRPr="00577935" w:rsidDel="00B1508A">
          <w:rPr>
            <w:rFonts w:ascii="Times New Roman" w:hAnsi="Times New Roman" w:cs="Times New Roman"/>
            <w:lang w:eastAsia="zh-CN"/>
          </w:rPr>
          <w:delText>have</w:delText>
        </w:r>
        <w:r w:rsidR="00640955" w:rsidDel="00B1508A">
          <w:rPr>
            <w:rFonts w:ascii="Times New Roman" w:hAnsi="Times New Roman" w:cs="Times New Roman"/>
            <w:lang w:eastAsia="zh-CN"/>
          </w:rPr>
          <w:delText>, on average,</w:delText>
        </w:r>
        <w:r w:rsidR="00763C58" w:rsidRPr="00577935" w:rsidDel="00B1508A">
          <w:rPr>
            <w:rFonts w:ascii="Times New Roman" w:hAnsi="Times New Roman" w:cs="Times New Roman"/>
            <w:lang w:eastAsia="zh-CN"/>
          </w:rPr>
          <w:delText xml:space="preserve"> </w:delText>
        </w:r>
        <w:r w:rsidR="00763C58" w:rsidDel="00B1508A">
          <w:rPr>
            <w:rFonts w:ascii="Times New Roman" w:hAnsi="Times New Roman" w:cs="Times New Roman" w:hint="eastAsia"/>
            <w:lang w:eastAsia="zh-CN"/>
          </w:rPr>
          <w:delText>more than one</w:delText>
        </w:r>
        <w:r w:rsidR="00763C58" w:rsidRPr="00577935" w:rsidDel="00B1508A">
          <w:rPr>
            <w:rFonts w:ascii="Times New Roman" w:hAnsi="Times New Roman" w:cs="Times New Roman"/>
            <w:lang w:eastAsia="zh-CN"/>
          </w:rPr>
          <w:delText xml:space="preserve"> </w:delText>
        </w:r>
        <w:r w:rsidR="00763C58" w:rsidDel="00B1508A">
          <w:rPr>
            <w:rFonts w:ascii="Times New Roman" w:hAnsi="Times New Roman" w:cs="Times New Roman" w:hint="eastAsia"/>
            <w:lang w:eastAsia="zh-CN"/>
          </w:rPr>
          <w:delText xml:space="preserve">indirect path </w:delText>
        </w:r>
        <w:r w:rsidR="001365B1" w:rsidDel="00B1508A">
          <w:rPr>
            <w:rFonts w:ascii="Times New Roman" w:hAnsi="Times New Roman" w:cs="Times New Roman"/>
            <w:lang w:eastAsia="zh-CN"/>
          </w:rPr>
          <w:delText>of length 2 between them</w:delText>
        </w:r>
        <w:r w:rsidR="00763C58" w:rsidDel="00B1508A">
          <w:rPr>
            <w:rFonts w:ascii="Times New Roman" w:hAnsi="Times New Roman" w:cs="Times New Roman" w:hint="eastAsia"/>
            <w:lang w:eastAsia="zh-CN"/>
          </w:rPr>
          <w:delText xml:space="preserve">, making </w:delText>
        </w:r>
        <w:r w:rsidR="002B39E2" w:rsidDel="00B1508A">
          <w:rPr>
            <w:rFonts w:ascii="Times New Roman" w:hAnsi="Times New Roman" w:cs="Times New Roman"/>
            <w:lang w:eastAsia="zh-CN"/>
          </w:rPr>
          <w:delText xml:space="preserve">it highly </w:delText>
        </w:r>
        <w:r w:rsidR="00763C58" w:rsidDel="00B1508A">
          <w:rPr>
            <w:rFonts w:ascii="Times New Roman" w:hAnsi="Times New Roman" w:cs="Times New Roman" w:hint="eastAsia"/>
            <w:lang w:eastAsia="zh-CN"/>
          </w:rPr>
          <w:delText xml:space="preserve">likely </w:delText>
        </w:r>
        <w:r w:rsidR="002B39E2" w:rsidDel="00B1508A">
          <w:rPr>
            <w:rFonts w:ascii="Times New Roman" w:hAnsi="Times New Roman" w:cs="Times New Roman"/>
            <w:lang w:eastAsia="zh-CN"/>
          </w:rPr>
          <w:delText>that they are</w:delText>
        </w:r>
        <w:r w:rsidR="00763C58" w:rsidDel="00B1508A">
          <w:rPr>
            <w:rFonts w:ascii="Times New Roman" w:hAnsi="Times New Roman" w:cs="Times New Roman" w:hint="eastAsia"/>
            <w:lang w:eastAsia="zh-CN"/>
          </w:rPr>
          <w:delText xml:space="preserve"> only two steps apart (Figure 3). </w:delText>
        </w:r>
      </w:del>
      <w:r w:rsidR="00763C58">
        <w:rPr>
          <w:rFonts w:ascii="Times New Roman" w:hAnsi="Times New Roman" w:cs="Times New Roman" w:hint="eastAsia"/>
          <w:lang w:eastAsia="zh-CN"/>
        </w:rPr>
        <w:t>In real-world network,</w:t>
      </w:r>
      <w:r w:rsidR="00763C58" w:rsidRPr="00577935">
        <w:rPr>
          <w:rFonts w:ascii="Times New Roman" w:hAnsi="Times New Roman" w:cs="Times New Roman"/>
          <w:lang w:eastAsia="zh-CN"/>
        </w:rPr>
        <w:t xml:space="preserve"> th</w:t>
      </w:r>
      <w:r w:rsidR="00763C58">
        <w:rPr>
          <w:rFonts w:ascii="Times New Roman" w:hAnsi="Times New Roman" w:cs="Times New Roman" w:hint="eastAsia"/>
          <w:lang w:eastAsia="zh-CN"/>
        </w:rPr>
        <w:t>e</w:t>
      </w:r>
      <w:r w:rsidR="00763C58" w:rsidRPr="00577935">
        <w:rPr>
          <w:rFonts w:ascii="Times New Roman" w:hAnsi="Times New Roman" w:cs="Times New Roman"/>
          <w:lang w:eastAsia="zh-CN"/>
        </w:rPr>
        <w:t xml:space="preserve"> </w:t>
      </w:r>
      <w:r w:rsidR="00763C58">
        <w:rPr>
          <w:rFonts w:ascii="Times New Roman" w:hAnsi="Times New Roman" w:cs="Times New Roman" w:hint="eastAsia"/>
          <w:lang w:eastAsia="zh-CN"/>
        </w:rPr>
        <w:t xml:space="preserve">expected number of </w:t>
      </w:r>
      <w:ins w:id="461" w:author="Lu, Junsong" w:date="2025-08-22T08:51:00Z" w16du:dateUtc="2025-08-22T00:51:00Z">
        <w:r w:rsidR="00B1508A">
          <w:rPr>
            <w:rFonts w:ascii="Times New Roman" w:hAnsi="Times New Roman" w:cs="Times New Roman" w:hint="eastAsia"/>
            <w:lang w:eastAsia="zh-CN"/>
          </w:rPr>
          <w:t>link</w:t>
        </w:r>
      </w:ins>
      <w:del w:id="462" w:author="Lu, Junsong" w:date="2025-08-22T08:51:00Z" w16du:dateUtc="2025-08-22T00:51:00Z">
        <w:r w:rsidR="001365B1" w:rsidDel="00B1508A">
          <w:rPr>
            <w:rFonts w:ascii="Times New Roman" w:hAnsi="Times New Roman" w:cs="Times New Roman"/>
            <w:lang w:eastAsia="zh-CN"/>
          </w:rPr>
          <w:delText>such path</w:delText>
        </w:r>
      </w:del>
      <w:r w:rsidR="001365B1">
        <w:rPr>
          <w:rFonts w:ascii="Times New Roman" w:hAnsi="Times New Roman" w:cs="Times New Roman"/>
          <w:lang w:eastAsia="zh-CN"/>
        </w:rPr>
        <w:t>s</w:t>
      </w:r>
      <w:r w:rsidR="00763C58" w:rsidRPr="00577935">
        <w:rPr>
          <w:rFonts w:ascii="Times New Roman" w:hAnsi="Times New Roman" w:cs="Times New Roman"/>
          <w:lang w:eastAsia="zh-CN"/>
        </w:rPr>
        <w:t xml:space="preserve"> is </w:t>
      </w:r>
      <w:r w:rsidR="001365B1">
        <w:rPr>
          <w:rFonts w:ascii="Times New Roman" w:hAnsi="Times New Roman" w:cs="Times New Roman"/>
          <w:lang w:eastAsia="zh-CN"/>
        </w:rPr>
        <w:t>often even higher</w:t>
      </w:r>
      <w:r w:rsidR="00763C58" w:rsidRPr="00577935">
        <w:rPr>
          <w:rFonts w:ascii="Times New Roman" w:hAnsi="Times New Roman" w:cs="Times New Roman"/>
          <w:lang w:eastAsia="zh-CN"/>
        </w:rPr>
        <w:t xml:space="preserve"> due to assortative </w:t>
      </w:r>
      <w:proofErr w:type="spellStart"/>
      <w:r w:rsidR="00763C58" w:rsidRPr="00577935">
        <w:rPr>
          <w:rFonts w:ascii="Times New Roman" w:hAnsi="Times New Roman" w:cs="Times New Roman"/>
          <w:lang w:eastAsia="zh-CN"/>
        </w:rPr>
        <w:t>mixing</w:t>
      </w:r>
      <w:r w:rsidR="00763C58">
        <w:rPr>
          <w:rFonts w:ascii="Times New Roman" w:hAnsi="Times New Roman" w:cs="Times New Roman"/>
          <w:lang w:eastAsia="zh-CN"/>
        </w:rPr>
        <w:fldChar w:fldCharType="begin"/>
      </w:r>
      <w:r w:rsidR="00DA12DE">
        <w:rPr>
          <w:rFonts w:ascii="Times New Roman" w:hAnsi="Times New Roman" w:cs="Times New Roman"/>
          <w:lang w:eastAsia="zh-CN"/>
        </w:rPr>
        <w:instrText xml:space="preserve"> ADDIN ZOTERO_ITEM CSL_CITATION {"citationID":"WbHJHxSy","properties":{"formattedCitation":"\\super 102\\nosupersub{}","plainCitation":"102","noteIndex":0},"citationItems":[{"id":637876,"uris":["http://zotero.org/users/6113531/items/LFD7RFPF"],"itemData":{"id":637876,"type":"article-journal","container-title":"Physical Review Letters","DOI":"10.1103/physrevlett.89.208701","ISSN":"0031-9007, 1079-7114","issue":"20","journalAbbreviation":"Phys. Rev. Lett.","language":"en","license":"http://link.aps.org/licenses/aps-default-license","note":"publisher: American Physical Society (APS)","source":"Crossref","title":"Assortative Mixing in Networks","URL":"https://link.aps.org/doi/10.1103/PhysRevLett.89.208701","volume":"89","author":[{"family":"Newman","given":"M. E. J."}],"accessed":{"date-parts":[["2025",7,10]]},"issued":{"date-parts":[["2002",10,28]]},"citation-key":"NewmanAssortativeMixingNetworks2002"}}],"schema":"https://github.com/citation-style-language/schema/raw/master/csl-citation.json"} </w:instrText>
      </w:r>
      <w:r w:rsidR="00763C58">
        <w:rPr>
          <w:rFonts w:ascii="Times New Roman" w:hAnsi="Times New Roman" w:cs="Times New Roman"/>
          <w:lang w:eastAsia="zh-CN"/>
        </w:rPr>
        <w:fldChar w:fldCharType="separate"/>
      </w:r>
      <w:r w:rsidR="00DA12DE" w:rsidRPr="00DA12DE">
        <w:rPr>
          <w:rFonts w:ascii="Times New Roman" w:hAnsi="Times New Roman" w:cs="Times New Roman"/>
          <w:vertAlign w:val="superscript"/>
        </w:rPr>
        <w:t>102</w:t>
      </w:r>
      <w:proofErr w:type="spellEnd"/>
      <w:r w:rsidR="00763C58">
        <w:rPr>
          <w:rFonts w:ascii="Times New Roman" w:hAnsi="Times New Roman" w:cs="Times New Roman"/>
          <w:lang w:eastAsia="zh-CN"/>
        </w:rPr>
        <w:fldChar w:fldCharType="end"/>
      </w:r>
      <w:r w:rsidR="001365B1">
        <w:rPr>
          <w:rFonts w:ascii="Times New Roman" w:hAnsi="Times New Roman" w:cs="Times New Roman"/>
          <w:lang w:eastAsia="zh-CN"/>
        </w:rPr>
        <w:t xml:space="preserve"> (nodes connecting to other nodes with similar properties)</w:t>
      </w:r>
      <w:r w:rsidR="00763C58" w:rsidRPr="00577935">
        <w:rPr>
          <w:rFonts w:ascii="Times New Roman" w:hAnsi="Times New Roman" w:cs="Times New Roman"/>
          <w:lang w:eastAsia="zh-CN"/>
        </w:rPr>
        <w:t>, where high-degree nodes tend to connect preferentially with other high-degree nodes</w:t>
      </w:r>
      <w:del w:id="463" w:author="Lu, Junsong" w:date="2025-08-22T08:52:00Z" w16du:dateUtc="2025-08-22T00:52:00Z">
        <w:r w:rsidR="00763C58" w:rsidRPr="00874395" w:rsidDel="00B1508A">
          <w:rPr>
            <w:rFonts w:ascii="Times New Roman" w:hAnsi="Times New Roman" w:cs="Times New Roman"/>
            <w:lang w:eastAsia="zh-CN"/>
          </w:rPr>
          <w:delText>.</w:delText>
        </w:r>
        <w:r w:rsidR="00640955" w:rsidDel="00B1508A">
          <w:rPr>
            <w:rFonts w:ascii="Times New Roman" w:hAnsi="Times New Roman" w:cs="Times New Roman"/>
            <w:lang w:eastAsia="zh-CN"/>
          </w:rPr>
          <w:delText xml:space="preserve"> </w:delText>
        </w:r>
        <w:r w:rsidR="002B39E2" w:rsidRPr="002B39E2" w:rsidDel="00B1508A">
          <w:rPr>
            <w:rFonts w:ascii="Times New Roman" w:hAnsi="Times New Roman" w:cs="Times New Roman"/>
            <w:lang w:eastAsia="zh-CN"/>
          </w:rPr>
          <w:delText>This further increases the likelihood of short connections, reinforcing the ultra-small-world property</w:delText>
        </w:r>
      </w:del>
      <w:r w:rsidR="002B39E2" w:rsidRPr="002B39E2">
        <w:rPr>
          <w:rFonts w:ascii="Times New Roman" w:hAnsi="Times New Roman" w:cs="Times New Roman"/>
          <w:lang w:eastAsia="zh-CN"/>
        </w:rPr>
        <w:t>.</w:t>
      </w:r>
    </w:p>
    <w:p w14:paraId="1F8CACAB" w14:textId="7DD9EB40" w:rsidR="002C315C" w:rsidRDefault="002C315C" w:rsidP="000D14FA">
      <w:pPr>
        <w:spacing w:beforeLines="50" w:before="156" w:afterLines="50" w:after="156"/>
        <w:ind w:firstLine="420"/>
        <w:rPr>
          <w:rFonts w:ascii="Times New Roman" w:hAnsi="Times New Roman" w:cs="Times New Roman"/>
          <w:lang w:eastAsia="zh-CN"/>
        </w:rPr>
      </w:pPr>
      <w:r>
        <w:rPr>
          <w:rFonts w:ascii="Times New Roman" w:hAnsi="Times New Roman" w:cs="Times New Roman"/>
          <w:noProof/>
          <w:lang w:eastAsia="zh-CN"/>
        </w:rPr>
        <w:drawing>
          <wp:inline distT="0" distB="0" distL="0" distR="0" wp14:anchorId="2C22E31F" wp14:editId="2FA4E4AB">
            <wp:extent cx="4782625" cy="4099146"/>
            <wp:effectExtent l="0" t="0" r="0" b="0"/>
            <wp:docPr id="18975952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5250" name="图片 1897595250"/>
                    <pic:cNvPicPr/>
                  </pic:nvPicPr>
                  <pic:blipFill>
                    <a:blip r:embed="rId16"/>
                    <a:stretch>
                      <a:fillRect/>
                    </a:stretch>
                  </pic:blipFill>
                  <pic:spPr>
                    <a:xfrm>
                      <a:off x="0" y="0"/>
                      <a:ext cx="4786515" cy="4102480"/>
                    </a:xfrm>
                    <a:prstGeom prst="rect">
                      <a:avLst/>
                    </a:prstGeom>
                  </pic:spPr>
                </pic:pic>
              </a:graphicData>
            </a:graphic>
          </wp:inline>
        </w:drawing>
      </w:r>
    </w:p>
    <w:p w14:paraId="04F896B8" w14:textId="676AD433" w:rsidR="002C315C" w:rsidRDefault="002C315C" w:rsidP="002C315C">
      <w:pPr>
        <w:spacing w:beforeLines="50" w:before="156" w:afterLines="50" w:after="156"/>
        <w:rPr>
          <w:rFonts w:ascii="Times New Roman" w:hAnsi="Times New Roman" w:cs="Times New Roman"/>
          <w:color w:val="000000"/>
          <w:kern w:val="2"/>
          <w:lang w:eastAsia="zh-CN"/>
        </w:rPr>
      </w:pPr>
      <w:r w:rsidRPr="00602E6E">
        <w:rPr>
          <w:rFonts w:ascii="Times New Roman" w:hAnsi="Times New Roman" w:cs="Times New Roman"/>
          <w:b/>
          <w:bCs/>
          <w:color w:val="000000"/>
          <w:kern w:val="2"/>
          <w:lang w:eastAsia="zh-CN"/>
        </w:rPr>
        <w:t xml:space="preserve">Figure 3. </w:t>
      </w:r>
      <w:r w:rsidRPr="002C315C">
        <w:rPr>
          <w:rFonts w:ascii="Times New Roman" w:hAnsi="Times New Roman" w:cs="Times New Roman"/>
          <w:b/>
          <w:bCs/>
          <w:color w:val="000000"/>
          <w:kern w:val="2"/>
          <w:lang w:eastAsia="zh-CN"/>
        </w:rPr>
        <w:t xml:space="preserve">Expected </w:t>
      </w:r>
      <w:del w:id="464" w:author="Lu, Junsong" w:date="2025-08-22T08:54:00Z" w16du:dateUtc="2025-08-22T00:54:00Z">
        <w:r w:rsidR="00474F33" w:rsidDel="00B1508A">
          <w:rPr>
            <w:rFonts w:ascii="Times New Roman" w:hAnsi="Times New Roman" w:cs="Times New Roman"/>
            <w:b/>
            <w:bCs/>
            <w:color w:val="000000"/>
            <w:kern w:val="2"/>
            <w:lang w:eastAsia="zh-CN"/>
          </w:rPr>
          <w:delText xml:space="preserve">Count </w:delText>
        </w:r>
      </w:del>
      <w:ins w:id="465" w:author="Lu, Junsong" w:date="2025-08-22T08:54:00Z" w16du:dateUtc="2025-08-22T00:54:00Z">
        <w:r w:rsidR="00B1508A">
          <w:rPr>
            <w:rFonts w:ascii="Times New Roman" w:hAnsi="Times New Roman" w:cs="Times New Roman" w:hint="eastAsia"/>
            <w:b/>
            <w:bCs/>
            <w:color w:val="000000"/>
            <w:kern w:val="2"/>
            <w:lang w:eastAsia="zh-CN"/>
          </w:rPr>
          <w:t>Number</w:t>
        </w:r>
        <w:r w:rsidR="00B1508A">
          <w:rPr>
            <w:rFonts w:ascii="Times New Roman" w:hAnsi="Times New Roman" w:cs="Times New Roman"/>
            <w:b/>
            <w:bCs/>
            <w:color w:val="000000"/>
            <w:kern w:val="2"/>
            <w:lang w:eastAsia="zh-CN"/>
          </w:rPr>
          <w:t xml:space="preserve"> </w:t>
        </w:r>
      </w:ins>
      <w:r w:rsidR="00474F33">
        <w:rPr>
          <w:rFonts w:ascii="Times New Roman" w:hAnsi="Times New Roman" w:cs="Times New Roman"/>
          <w:b/>
          <w:bCs/>
          <w:color w:val="000000"/>
          <w:kern w:val="2"/>
          <w:lang w:eastAsia="zh-CN"/>
        </w:rPr>
        <w:t xml:space="preserve">of </w:t>
      </w:r>
      <w:ins w:id="466" w:author="Lu, Junsong" w:date="2025-08-22T08:54:00Z" w16du:dateUtc="2025-08-22T00:54:00Z">
        <w:r w:rsidR="00B1508A">
          <w:rPr>
            <w:rFonts w:ascii="Times New Roman" w:hAnsi="Times New Roman" w:cs="Times New Roman" w:hint="eastAsia"/>
            <w:b/>
            <w:bCs/>
            <w:color w:val="000000"/>
            <w:kern w:val="2"/>
            <w:lang w:eastAsia="zh-CN"/>
          </w:rPr>
          <w:t>Link</w:t>
        </w:r>
      </w:ins>
      <w:del w:id="467" w:author="Lu, Junsong" w:date="2025-08-22T08:54:00Z" w16du:dateUtc="2025-08-22T00:54:00Z">
        <w:r w:rsidR="00474F33" w:rsidDel="00B1508A">
          <w:rPr>
            <w:rFonts w:ascii="Times New Roman" w:hAnsi="Times New Roman" w:cs="Times New Roman"/>
            <w:b/>
            <w:bCs/>
            <w:color w:val="000000"/>
            <w:kern w:val="2"/>
            <w:lang w:eastAsia="zh-CN"/>
          </w:rPr>
          <w:delText>Path</w:delText>
        </w:r>
      </w:del>
      <w:r w:rsidR="00474F33">
        <w:rPr>
          <w:rFonts w:ascii="Times New Roman" w:hAnsi="Times New Roman" w:cs="Times New Roman"/>
          <w:b/>
          <w:bCs/>
          <w:color w:val="000000"/>
          <w:kern w:val="2"/>
          <w:lang w:eastAsia="zh-CN"/>
        </w:rPr>
        <w:t xml:space="preserve">s between </w:t>
      </w:r>
      <w:r>
        <w:rPr>
          <w:rFonts w:ascii="Times New Roman" w:hAnsi="Times New Roman" w:cs="Times New Roman" w:hint="eastAsia"/>
          <w:b/>
          <w:bCs/>
          <w:color w:val="000000"/>
          <w:kern w:val="2"/>
          <w:lang w:eastAsia="zh-CN"/>
        </w:rPr>
        <w:t xml:space="preserve">Two </w:t>
      </w:r>
      <w:r w:rsidRPr="002C315C">
        <w:rPr>
          <w:rFonts w:ascii="Times New Roman" w:hAnsi="Times New Roman" w:cs="Times New Roman"/>
          <w:b/>
          <w:bCs/>
          <w:color w:val="000000"/>
          <w:kern w:val="2"/>
          <w:lang w:eastAsia="zh-CN"/>
        </w:rPr>
        <w:t>Nodes of Given Degrees</w:t>
      </w:r>
      <w:r>
        <w:rPr>
          <w:rFonts w:ascii="Times New Roman" w:hAnsi="Times New Roman" w:cs="Times New Roman" w:hint="eastAsia"/>
          <w:b/>
          <w:bCs/>
          <w:color w:val="000000"/>
          <w:kern w:val="2"/>
          <w:lang w:eastAsia="zh-CN"/>
        </w:rPr>
        <w:t>.</w:t>
      </w:r>
      <w:r w:rsidRPr="00602E6E">
        <w:rPr>
          <w:rFonts w:ascii="Times New Roman" w:hAnsi="Times New Roman" w:cs="Times New Roman"/>
          <w:b/>
          <w:bCs/>
          <w:color w:val="000000"/>
          <w:kern w:val="2"/>
          <w:lang w:eastAsia="zh-CN"/>
        </w:rPr>
        <w:t xml:space="preserve"> </w:t>
      </w:r>
      <w:r w:rsidR="002961E3">
        <w:rPr>
          <w:rFonts w:ascii="Times New Roman" w:hAnsi="Times New Roman" w:cs="Times New Roman"/>
          <w:color w:val="000000"/>
          <w:kern w:val="2"/>
          <w:lang w:eastAsia="zh-CN"/>
        </w:rPr>
        <w:t>Each</w:t>
      </w:r>
      <w:r w:rsidRPr="002C315C">
        <w:rPr>
          <w:rFonts w:ascii="Times New Roman" w:hAnsi="Times New Roman" w:cs="Times New Roman"/>
          <w:color w:val="000000"/>
          <w:kern w:val="2"/>
          <w:lang w:eastAsia="zh-CN"/>
        </w:rPr>
        <w:t xml:space="preserve"> density map display</w:t>
      </w:r>
      <w:r w:rsidR="00E633A9">
        <w:rPr>
          <w:rFonts w:ascii="Times New Roman" w:hAnsi="Times New Roman" w:cs="Times New Roman"/>
          <w:color w:val="000000"/>
          <w:kern w:val="2"/>
          <w:lang w:eastAsia="zh-CN"/>
        </w:rPr>
        <w:t>s</w:t>
      </w:r>
      <w:r w:rsidRPr="002C315C">
        <w:rPr>
          <w:rFonts w:ascii="Times New Roman" w:hAnsi="Times New Roman" w:cs="Times New Roman"/>
          <w:color w:val="000000"/>
          <w:kern w:val="2"/>
          <w:lang w:eastAsia="zh-CN"/>
        </w:rPr>
        <w:t xml:space="preserve"> the expected number of </w:t>
      </w:r>
      <w:del w:id="468" w:author="Lu, Junsong" w:date="2025-08-22T08:56:00Z" w16du:dateUtc="2025-08-22T00:56:00Z">
        <w:r w:rsidR="00EF4CE2" w:rsidDel="00D82F41">
          <w:rPr>
            <w:rFonts w:ascii="Times New Roman" w:hAnsi="Times New Roman" w:cs="Times New Roman"/>
            <w:color w:val="000000"/>
            <w:kern w:val="2"/>
            <w:lang w:eastAsia="zh-CN"/>
          </w:rPr>
          <w:delText>paths</w:delText>
        </w:r>
        <w:r w:rsidR="00A11E8B" w:rsidDel="00D82F41">
          <w:rPr>
            <w:rFonts w:ascii="Times New Roman" w:hAnsi="Times New Roman" w:cs="Times New Roman"/>
            <w:color w:val="000000"/>
            <w:kern w:val="2"/>
            <w:lang w:eastAsia="zh-CN"/>
          </w:rPr>
          <w:delText xml:space="preserve"> </w:delText>
        </w:r>
      </w:del>
      <w:ins w:id="469" w:author="Lu, Junsong" w:date="2025-08-22T08:56:00Z" w16du:dateUtc="2025-08-22T00:56:00Z">
        <w:r w:rsidR="00D82F41">
          <w:rPr>
            <w:rFonts w:ascii="Times New Roman" w:hAnsi="Times New Roman" w:cs="Times New Roman" w:hint="eastAsia"/>
            <w:color w:val="000000"/>
            <w:kern w:val="2"/>
            <w:lang w:eastAsia="zh-CN"/>
          </w:rPr>
          <w:t>links</w:t>
        </w:r>
        <w:r w:rsidR="00D82F41">
          <w:rPr>
            <w:rFonts w:ascii="Times New Roman" w:hAnsi="Times New Roman" w:cs="Times New Roman"/>
            <w:color w:val="000000"/>
            <w:kern w:val="2"/>
            <w:lang w:eastAsia="zh-CN"/>
          </w:rPr>
          <w:t xml:space="preserve"> </w:t>
        </w:r>
      </w:ins>
      <w:r w:rsidR="00A11E8B">
        <w:rPr>
          <w:rFonts w:ascii="Times New Roman" w:hAnsi="Times New Roman" w:cs="Times New Roman"/>
          <w:color w:val="000000"/>
          <w:kern w:val="2"/>
          <w:lang w:eastAsia="zh-CN"/>
        </w:rPr>
        <w:t>(color)</w:t>
      </w:r>
      <w:r w:rsidRPr="002C315C">
        <w:rPr>
          <w:rFonts w:ascii="Times New Roman" w:hAnsi="Times New Roman" w:cs="Times New Roman"/>
          <w:color w:val="000000"/>
          <w:kern w:val="2"/>
          <w:lang w:eastAsia="zh-CN"/>
        </w:rPr>
        <w:t xml:space="preserve"> </w:t>
      </w:r>
      <w:del w:id="470" w:author="Lu, Junsong" w:date="2025-08-22T08:56:00Z" w16du:dateUtc="2025-08-22T00:56:00Z">
        <w:r w:rsidR="00EF4CE2" w:rsidDel="00D82F41">
          <w:rPr>
            <w:rFonts w:ascii="Times New Roman" w:hAnsi="Times New Roman" w:cs="Times New Roman"/>
            <w:color w:val="000000"/>
            <w:kern w:val="2"/>
            <w:lang w:eastAsia="zh-CN"/>
          </w:rPr>
          <w:delText>linking</w:delText>
        </w:r>
        <w:r w:rsidRPr="002C315C" w:rsidDel="00D82F41">
          <w:rPr>
            <w:rFonts w:ascii="Times New Roman" w:hAnsi="Times New Roman" w:cs="Times New Roman"/>
            <w:color w:val="000000"/>
            <w:kern w:val="2"/>
            <w:lang w:eastAsia="zh-CN"/>
          </w:rPr>
          <w:delText xml:space="preserve"> </w:delText>
        </w:r>
      </w:del>
      <w:ins w:id="471" w:author="Lu, Junsong" w:date="2025-08-22T08:56:00Z" w16du:dateUtc="2025-08-22T00:56:00Z">
        <w:r w:rsidR="00D82F41">
          <w:rPr>
            <w:rFonts w:ascii="Times New Roman" w:hAnsi="Times New Roman" w:cs="Times New Roman" w:hint="eastAsia"/>
            <w:color w:val="000000"/>
            <w:kern w:val="2"/>
            <w:lang w:eastAsia="zh-CN"/>
          </w:rPr>
          <w:t>connecting</w:t>
        </w:r>
        <w:r w:rsidR="00D82F41" w:rsidRPr="002C315C">
          <w:rPr>
            <w:rFonts w:ascii="Times New Roman" w:hAnsi="Times New Roman" w:cs="Times New Roman"/>
            <w:color w:val="000000"/>
            <w:kern w:val="2"/>
            <w:lang w:eastAsia="zh-CN"/>
          </w:rPr>
          <w:t xml:space="preserve"> </w:t>
        </w:r>
      </w:ins>
      <w:r w:rsidRPr="002C315C">
        <w:rPr>
          <w:rFonts w:ascii="Times New Roman" w:hAnsi="Times New Roman" w:cs="Times New Roman"/>
          <w:color w:val="000000"/>
          <w:kern w:val="2"/>
          <w:lang w:eastAsia="zh-CN"/>
        </w:rPr>
        <w:t xml:space="preserve">two nodes with degrees </w:t>
      </w:r>
      <w:proofErr w:type="spellStart"/>
      <w:r w:rsidRPr="002C315C">
        <w:rPr>
          <w:rFonts w:ascii="Times New Roman" w:hAnsi="Times New Roman" w:cs="Times New Roman"/>
          <w:color w:val="000000"/>
          <w:kern w:val="2"/>
          <w:lang w:eastAsia="zh-CN"/>
        </w:rPr>
        <w:t>k1</w:t>
      </w:r>
      <w:proofErr w:type="spellEnd"/>
      <w:r w:rsidRPr="002C315C">
        <w:rPr>
          <w:rFonts w:ascii="Times New Roman" w:hAnsi="Times New Roman" w:cs="Times New Roman"/>
          <w:color w:val="000000"/>
          <w:kern w:val="2"/>
          <w:lang w:eastAsia="zh-CN"/>
        </w:rPr>
        <w:t>​</w:t>
      </w:r>
      <w:r w:rsidR="00A11E8B">
        <w:rPr>
          <w:rFonts w:ascii="Times New Roman" w:hAnsi="Times New Roman" w:cs="Times New Roman"/>
          <w:color w:val="000000"/>
          <w:kern w:val="2"/>
          <w:lang w:eastAsia="zh-CN"/>
        </w:rPr>
        <w:t xml:space="preserve"> (x-axis)</w:t>
      </w:r>
      <w:r w:rsidRPr="002C315C">
        <w:rPr>
          <w:rFonts w:ascii="Times New Roman" w:hAnsi="Times New Roman" w:cs="Times New Roman"/>
          <w:color w:val="000000"/>
          <w:kern w:val="2"/>
          <w:lang w:eastAsia="zh-CN"/>
        </w:rPr>
        <w:t xml:space="preserve"> and </w:t>
      </w:r>
      <w:proofErr w:type="spellStart"/>
      <w:r w:rsidRPr="002C315C">
        <w:rPr>
          <w:rFonts w:ascii="Times New Roman" w:hAnsi="Times New Roman" w:cs="Times New Roman"/>
          <w:color w:val="000000"/>
          <w:kern w:val="2"/>
          <w:lang w:eastAsia="zh-CN"/>
        </w:rPr>
        <w:t>k</w:t>
      </w:r>
      <w:r>
        <w:rPr>
          <w:rFonts w:ascii="Times New Roman" w:hAnsi="Times New Roman" w:cs="Times New Roman" w:hint="eastAsia"/>
          <w:color w:val="000000"/>
          <w:kern w:val="2"/>
          <w:lang w:eastAsia="zh-CN"/>
        </w:rPr>
        <w:t>2</w:t>
      </w:r>
      <w:proofErr w:type="spellEnd"/>
      <w:r w:rsidR="00A11E8B">
        <w:rPr>
          <w:rFonts w:ascii="Times New Roman" w:hAnsi="Times New Roman" w:cs="Times New Roman"/>
          <w:color w:val="000000"/>
          <w:kern w:val="2"/>
          <w:lang w:eastAsia="zh-CN"/>
        </w:rPr>
        <w:t xml:space="preserve"> (y-axis)</w:t>
      </w:r>
      <w:r w:rsidRPr="002C315C">
        <w:rPr>
          <w:rFonts w:ascii="Times New Roman" w:hAnsi="Times New Roman" w:cs="Times New Roman"/>
          <w:color w:val="000000"/>
          <w:kern w:val="2"/>
          <w:lang w:eastAsia="zh-CN"/>
        </w:rPr>
        <w:t xml:space="preserve">​, calculated based on their degrees and the total number of edges in the network. The left panel </w:t>
      </w:r>
      <w:r>
        <w:rPr>
          <w:rFonts w:ascii="Times New Roman" w:hAnsi="Times New Roman" w:cs="Times New Roman" w:hint="eastAsia"/>
          <w:color w:val="000000"/>
          <w:kern w:val="2"/>
          <w:lang w:eastAsia="zh-CN"/>
        </w:rPr>
        <w:t>is based on</w:t>
      </w:r>
      <w:r w:rsidRPr="002C315C">
        <w:rPr>
          <w:rFonts w:ascii="Times New Roman" w:hAnsi="Times New Roman" w:cs="Times New Roman"/>
          <w:color w:val="000000"/>
          <w:kern w:val="2"/>
          <w:lang w:eastAsia="zh-CN"/>
        </w:rPr>
        <w:t xml:space="preserve"> a network of 500 nodes with 3 </w:t>
      </w:r>
      <w:ins w:id="472" w:author="Lu, Junsong" w:date="2025-08-22T08:57:00Z" w16du:dateUtc="2025-08-22T00:57:00Z">
        <w:r w:rsidR="00D82F41">
          <w:rPr>
            <w:rFonts w:ascii="Times New Roman" w:hAnsi="Times New Roman" w:cs="Times New Roman" w:hint="eastAsia"/>
            <w:color w:val="000000"/>
            <w:kern w:val="2"/>
            <w:lang w:eastAsia="zh-CN"/>
          </w:rPr>
          <w:t>links</w:t>
        </w:r>
        <w:r w:rsidR="00D82F41">
          <w:rPr>
            <w:rFonts w:ascii="Times New Roman" w:hAnsi="Times New Roman" w:cs="Times New Roman"/>
            <w:color w:val="000000"/>
            <w:kern w:val="2"/>
            <w:lang w:eastAsia="zh-CN"/>
          </w:rPr>
          <w:t xml:space="preserve"> </w:t>
        </w:r>
      </w:ins>
      <w:del w:id="473" w:author="Lu, Junsong" w:date="2025-08-22T08:57:00Z" w16du:dateUtc="2025-08-22T00:57:00Z">
        <w:r w:rsidR="008E73AD" w:rsidDel="00D82F41">
          <w:rPr>
            <w:rFonts w:ascii="Times New Roman" w:hAnsi="Times New Roman" w:cs="Times New Roman"/>
            <w:color w:val="000000"/>
            <w:kern w:val="2"/>
            <w:lang w:eastAsia="zh-CN"/>
          </w:rPr>
          <w:delText>connections</w:delText>
        </w:r>
        <w:r w:rsidRPr="002C315C" w:rsidDel="00D82F41">
          <w:rPr>
            <w:rFonts w:ascii="Times New Roman" w:hAnsi="Times New Roman" w:cs="Times New Roman"/>
            <w:color w:val="000000"/>
            <w:kern w:val="2"/>
            <w:lang w:eastAsia="zh-CN"/>
          </w:rPr>
          <w:delText xml:space="preserve"> </w:delText>
        </w:r>
      </w:del>
      <w:r w:rsidRPr="002C315C">
        <w:rPr>
          <w:rFonts w:ascii="Times New Roman" w:hAnsi="Times New Roman" w:cs="Times New Roman"/>
          <w:color w:val="000000"/>
          <w:kern w:val="2"/>
          <w:lang w:eastAsia="zh-CN"/>
        </w:rPr>
        <w:t xml:space="preserve">added at each time step; the right panel </w:t>
      </w:r>
      <w:r>
        <w:rPr>
          <w:rFonts w:ascii="Times New Roman" w:hAnsi="Times New Roman" w:cs="Times New Roman" w:hint="eastAsia"/>
          <w:color w:val="000000"/>
          <w:kern w:val="2"/>
          <w:lang w:eastAsia="zh-CN"/>
        </w:rPr>
        <w:t>is based on</w:t>
      </w:r>
      <w:r w:rsidRPr="002C315C">
        <w:rPr>
          <w:rFonts w:ascii="Times New Roman" w:hAnsi="Times New Roman" w:cs="Times New Roman"/>
          <w:color w:val="000000"/>
          <w:kern w:val="2"/>
          <w:lang w:eastAsia="zh-CN"/>
        </w:rPr>
        <w:t xml:space="preserve"> a network of 200 nodes with 2 </w:t>
      </w:r>
      <w:ins w:id="474" w:author="Lu, Junsong" w:date="2025-08-22T08:57:00Z" w16du:dateUtc="2025-08-22T00:57:00Z">
        <w:r w:rsidR="00D82F41">
          <w:rPr>
            <w:rFonts w:ascii="Times New Roman" w:hAnsi="Times New Roman" w:cs="Times New Roman" w:hint="eastAsia"/>
            <w:color w:val="000000"/>
            <w:kern w:val="2"/>
            <w:lang w:eastAsia="zh-CN"/>
          </w:rPr>
          <w:t>links</w:t>
        </w:r>
        <w:r w:rsidR="00D82F41">
          <w:rPr>
            <w:rFonts w:ascii="Times New Roman" w:hAnsi="Times New Roman" w:cs="Times New Roman"/>
            <w:color w:val="000000"/>
            <w:kern w:val="2"/>
            <w:lang w:eastAsia="zh-CN"/>
          </w:rPr>
          <w:t xml:space="preserve"> </w:t>
        </w:r>
      </w:ins>
      <w:del w:id="475" w:author="Lu, Junsong" w:date="2025-08-22T08:57:00Z" w16du:dateUtc="2025-08-22T00:57:00Z">
        <w:r w:rsidR="008E73AD" w:rsidDel="00D82F41">
          <w:rPr>
            <w:rFonts w:ascii="Times New Roman" w:hAnsi="Times New Roman" w:cs="Times New Roman"/>
            <w:color w:val="000000"/>
            <w:kern w:val="2"/>
            <w:lang w:eastAsia="zh-CN"/>
          </w:rPr>
          <w:delText>connections</w:delText>
        </w:r>
        <w:r w:rsidRPr="002C315C" w:rsidDel="00D82F41">
          <w:rPr>
            <w:rFonts w:ascii="Times New Roman" w:hAnsi="Times New Roman" w:cs="Times New Roman"/>
            <w:color w:val="000000"/>
            <w:kern w:val="2"/>
            <w:lang w:eastAsia="zh-CN"/>
          </w:rPr>
          <w:delText xml:space="preserve"> </w:delText>
        </w:r>
      </w:del>
      <w:r w:rsidRPr="002C315C">
        <w:rPr>
          <w:rFonts w:ascii="Times New Roman" w:hAnsi="Times New Roman" w:cs="Times New Roman"/>
          <w:color w:val="000000"/>
          <w:kern w:val="2"/>
          <w:lang w:eastAsia="zh-CN"/>
        </w:rPr>
        <w:t xml:space="preserve">added per step. Warmer colors indicate higher expected </w:t>
      </w:r>
      <w:del w:id="476" w:author="Lu, Junsong" w:date="2025-08-22T08:57:00Z" w16du:dateUtc="2025-08-22T00:57:00Z">
        <w:r w:rsidR="008E73AD" w:rsidDel="00D82F41">
          <w:rPr>
            <w:rFonts w:ascii="Times New Roman" w:hAnsi="Times New Roman" w:cs="Times New Roman"/>
            <w:color w:val="000000"/>
            <w:kern w:val="2"/>
            <w:lang w:eastAsia="zh-CN"/>
          </w:rPr>
          <w:delText xml:space="preserve">count </w:delText>
        </w:r>
      </w:del>
      <w:ins w:id="477" w:author="Lu, Junsong" w:date="2025-08-22T08:57:00Z" w16du:dateUtc="2025-08-22T00:57:00Z">
        <w:r w:rsidR="00D82F41">
          <w:rPr>
            <w:rFonts w:ascii="Times New Roman" w:hAnsi="Times New Roman" w:cs="Times New Roman" w:hint="eastAsia"/>
            <w:color w:val="000000"/>
            <w:kern w:val="2"/>
            <w:lang w:eastAsia="zh-CN"/>
          </w:rPr>
          <w:t>number</w:t>
        </w:r>
        <w:r w:rsidR="00D82F41">
          <w:rPr>
            <w:rFonts w:ascii="Times New Roman" w:hAnsi="Times New Roman" w:cs="Times New Roman"/>
            <w:color w:val="000000"/>
            <w:kern w:val="2"/>
            <w:lang w:eastAsia="zh-CN"/>
          </w:rPr>
          <w:t xml:space="preserve"> </w:t>
        </w:r>
      </w:ins>
      <w:r w:rsidR="008E73AD">
        <w:rPr>
          <w:rFonts w:ascii="Times New Roman" w:hAnsi="Times New Roman" w:cs="Times New Roman"/>
          <w:color w:val="000000"/>
          <w:kern w:val="2"/>
          <w:lang w:eastAsia="zh-CN"/>
        </w:rPr>
        <w:t xml:space="preserve">of </w:t>
      </w:r>
      <w:del w:id="478" w:author="Lu, Junsong" w:date="2025-08-22T08:57:00Z" w16du:dateUtc="2025-08-22T00:57:00Z">
        <w:r w:rsidR="008E73AD" w:rsidDel="00D82F41">
          <w:rPr>
            <w:rFonts w:ascii="Times New Roman" w:hAnsi="Times New Roman" w:cs="Times New Roman"/>
            <w:color w:val="000000"/>
            <w:kern w:val="2"/>
            <w:lang w:eastAsia="zh-CN"/>
          </w:rPr>
          <w:delText xml:space="preserve">paths </w:delText>
        </w:r>
      </w:del>
      <w:ins w:id="479" w:author="Lu, Junsong" w:date="2025-08-22T08:57:00Z" w16du:dateUtc="2025-08-22T00:57:00Z">
        <w:r w:rsidR="00D82F41">
          <w:rPr>
            <w:rFonts w:ascii="Times New Roman" w:hAnsi="Times New Roman" w:cs="Times New Roman" w:hint="eastAsia"/>
            <w:color w:val="000000"/>
            <w:kern w:val="2"/>
            <w:lang w:eastAsia="zh-CN"/>
          </w:rPr>
          <w:t>links</w:t>
        </w:r>
        <w:r w:rsidR="00D82F41">
          <w:rPr>
            <w:rFonts w:ascii="Times New Roman" w:hAnsi="Times New Roman" w:cs="Times New Roman"/>
            <w:color w:val="000000"/>
            <w:kern w:val="2"/>
            <w:lang w:eastAsia="zh-CN"/>
          </w:rPr>
          <w:t xml:space="preserve"> </w:t>
        </w:r>
      </w:ins>
      <w:r w:rsidR="008E73AD">
        <w:rPr>
          <w:rFonts w:ascii="Times New Roman" w:hAnsi="Times New Roman" w:cs="Times New Roman"/>
          <w:color w:val="000000"/>
          <w:kern w:val="2"/>
          <w:lang w:eastAsia="zh-CN"/>
        </w:rPr>
        <w:t>connecting the two nodes</w:t>
      </w:r>
      <w:r w:rsidRPr="002C315C">
        <w:rPr>
          <w:rFonts w:ascii="Times New Roman" w:hAnsi="Times New Roman" w:cs="Times New Roman"/>
          <w:color w:val="000000"/>
          <w:kern w:val="2"/>
          <w:lang w:eastAsia="zh-CN"/>
        </w:rPr>
        <w:t>. As predicted by the model, nodes with higher degrees are more likely to be connected.</w:t>
      </w:r>
    </w:p>
    <w:p w14:paraId="0F0F4503" w14:textId="77777777" w:rsidR="00157411" w:rsidRPr="00874395" w:rsidRDefault="00157411" w:rsidP="002C315C">
      <w:pPr>
        <w:spacing w:beforeLines="50" w:before="156" w:afterLines="50" w:after="156"/>
        <w:rPr>
          <w:rFonts w:ascii="Times New Roman" w:hAnsi="Times New Roman" w:cs="Times New Roman"/>
          <w:lang w:eastAsia="zh-CN"/>
        </w:rPr>
      </w:pPr>
    </w:p>
    <w:p w14:paraId="01B69FA1" w14:textId="1D773B52" w:rsidR="00874395" w:rsidRDefault="00A249B4" w:rsidP="000E72D1">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lastRenderedPageBreak/>
        <w:t xml:space="preserve">After </w:t>
      </w:r>
      <w:r w:rsidR="00C35739">
        <w:rPr>
          <w:rFonts w:ascii="Times New Roman" w:hAnsi="Times New Roman" w:cs="Times New Roman"/>
          <w:lang w:eastAsia="zh-CN"/>
        </w:rPr>
        <w:t>describing</w:t>
      </w:r>
      <w:r>
        <w:rPr>
          <w:rFonts w:ascii="Times New Roman" w:hAnsi="Times New Roman" w:cs="Times New Roman"/>
          <w:lang w:eastAsia="zh-CN"/>
        </w:rPr>
        <w:t xml:space="preserve"> the </w:t>
      </w:r>
      <w:ins w:id="480" w:author="Lu, Junsong" w:date="2025-08-22T08:58:00Z" w16du:dateUtc="2025-08-22T00:58:00Z">
        <w:r w:rsidR="00D82F41">
          <w:rPr>
            <w:rFonts w:ascii="Times New Roman" w:hAnsi="Times New Roman" w:cs="Times New Roman" w:hint="eastAsia"/>
            <w:lang w:eastAsia="zh-CN"/>
          </w:rPr>
          <w:t>distance</w:t>
        </w:r>
      </w:ins>
      <w:del w:id="481" w:author="Lu, Junsong" w:date="2025-08-22T08:58:00Z" w16du:dateUtc="2025-08-22T00:58:00Z">
        <w:r w:rsidDel="00D82F41">
          <w:rPr>
            <w:rFonts w:ascii="Times New Roman" w:hAnsi="Times New Roman" w:cs="Times New Roman"/>
            <w:lang w:eastAsia="zh-CN"/>
          </w:rPr>
          <w:delText>path length</w:delText>
        </w:r>
      </w:del>
      <w:r>
        <w:rPr>
          <w:rFonts w:ascii="Times New Roman" w:hAnsi="Times New Roman" w:cs="Times New Roman"/>
          <w:lang w:eastAsia="zh-CN"/>
        </w:rPr>
        <w:t xml:space="preserve"> between any two nodes in the network</w:t>
      </w:r>
      <w:del w:id="482" w:author="Lu, Junsong" w:date="2025-08-22T08:58:00Z" w16du:dateUtc="2025-08-22T00:58:00Z">
        <w:r w:rsidR="00C35739" w:rsidDel="00D82F41">
          <w:rPr>
            <w:rFonts w:ascii="Times New Roman" w:hAnsi="Times New Roman" w:cs="Times New Roman"/>
            <w:lang w:eastAsia="zh-CN"/>
          </w:rPr>
          <w:delText xml:space="preserve"> structure</w:delText>
        </w:r>
      </w:del>
      <w:r>
        <w:rPr>
          <w:rFonts w:ascii="Times New Roman" w:hAnsi="Times New Roman" w:cs="Times New Roman"/>
          <w:lang w:eastAsia="zh-CN"/>
        </w:rPr>
        <w:t>, we now</w:t>
      </w:r>
      <w:r w:rsidR="00E37FA3">
        <w:rPr>
          <w:rFonts w:ascii="Times New Roman" w:hAnsi="Times New Roman" w:cs="Times New Roman"/>
          <w:lang w:eastAsia="zh-CN"/>
        </w:rPr>
        <w:t xml:space="preserve"> turn to</w:t>
      </w:r>
      <w:r>
        <w:rPr>
          <w:rFonts w:ascii="Times New Roman" w:hAnsi="Times New Roman" w:cs="Times New Roman"/>
          <w:lang w:eastAsia="zh-CN"/>
        </w:rPr>
        <w:t xml:space="preserve"> how activation spreads between </w:t>
      </w:r>
      <w:r w:rsidR="00E37FA3">
        <w:rPr>
          <w:rFonts w:ascii="Times New Roman" w:hAnsi="Times New Roman" w:cs="Times New Roman"/>
          <w:lang w:eastAsia="zh-CN"/>
        </w:rPr>
        <w:t>them</w:t>
      </w:r>
      <w:r>
        <w:rPr>
          <w:rFonts w:ascii="Times New Roman" w:hAnsi="Times New Roman" w:cs="Times New Roman"/>
          <w:lang w:eastAsia="zh-CN"/>
        </w:rPr>
        <w:t>. When</w:t>
      </w:r>
      <w:r w:rsidR="000E72D1" w:rsidRPr="000E72D1">
        <w:rPr>
          <w:rFonts w:ascii="Times New Roman" w:hAnsi="Times New Roman" w:cs="Times New Roman"/>
          <w:lang w:eastAsia="zh-CN"/>
        </w:rPr>
        <w:t xml:space="preserve"> </w:t>
      </w:r>
      <w:r>
        <w:rPr>
          <w:rFonts w:ascii="Times New Roman" w:hAnsi="Times New Roman" w:cs="Times New Roman"/>
          <w:lang w:eastAsia="zh-CN"/>
        </w:rPr>
        <w:t xml:space="preserve">activation </w:t>
      </w:r>
      <w:r w:rsidR="000E72D1" w:rsidRPr="000E72D1">
        <w:rPr>
          <w:rFonts w:ascii="Times New Roman" w:hAnsi="Times New Roman" w:cs="Times New Roman"/>
          <w:lang w:eastAsia="zh-CN"/>
        </w:rPr>
        <w:t>spreads through a network with some random noise at each step</w:t>
      </w:r>
      <w:r>
        <w:rPr>
          <w:rFonts w:ascii="Times New Roman" w:hAnsi="Times New Roman" w:cs="Times New Roman"/>
          <w:lang w:eastAsia="zh-CN"/>
        </w:rPr>
        <w:t xml:space="preserve"> (</w:t>
      </w:r>
      <w:r w:rsidR="00455F6F">
        <w:rPr>
          <w:rFonts w:ascii="Times New Roman" w:hAnsi="Times New Roman" w:cs="Times New Roman"/>
          <w:lang w:eastAsia="zh-CN"/>
        </w:rPr>
        <w:t xml:space="preserve">i.e., moving </w:t>
      </w:r>
      <w:r w:rsidR="00BE46CF">
        <w:rPr>
          <w:rFonts w:ascii="Times New Roman" w:hAnsi="Times New Roman" w:cs="Times New Roman"/>
          <w:lang w:eastAsia="zh-CN"/>
        </w:rPr>
        <w:t>from one node to</w:t>
      </w:r>
      <w:r w:rsidR="00455F6F">
        <w:rPr>
          <w:rFonts w:ascii="Times New Roman" w:hAnsi="Times New Roman" w:cs="Times New Roman"/>
          <w:lang w:eastAsia="zh-CN"/>
        </w:rPr>
        <w:t xml:space="preserve"> the next</w:t>
      </w:r>
      <w:r>
        <w:rPr>
          <w:rFonts w:ascii="Times New Roman" w:hAnsi="Times New Roman" w:cs="Times New Roman"/>
          <w:lang w:eastAsia="zh-CN"/>
        </w:rPr>
        <w:t>)</w:t>
      </w:r>
      <w:r w:rsidR="000E72D1">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{"citationID":"WllrnbRE","properties":{"formattedCitation":"\\super 3\\nosupersub{}","plainCitation":"3","noteIndex":0},"citationItems":[{"id":623664,"uris":["http://zotero.org/users/6113531/items/KV6Q4YM5"],"itemData":{"id":623664,"type":"article-journal","abstract":"A dynamic interactive theory of person construal is proposed. It assumes that the perception of other people is accomplished by a dynamical system involving continuous interaction between social categories, stereotypes, high-level cognitive states, and the low-level processing of facial, vocal, and bodily cues. This system permits lower-level sensory perception and higher-order social cognition to dynamically coordinate across multiple interactive levels of processing to give rise to stable person construals. A recurrent connectionist model of this system is described, which accounts for major findings on (a) partial parallel activation and dynamic competition in categorization and stereotyping, (b) top-down influences of high-level cognitive states and stereotype activations on categorization, (c) bottom-up category interactions due to shared perceptual features, and (d) contextual and cross-modal effects on categorization. The system’s probabilistic and continuously evolving activation states permit multiple construals to be flexibly active in parallel. These activation states are also able to be tightly yoked to ongoing changes in external perceptual cues and to ongoing changes in high-level cognitive states. The implications of a rapidly adaptive, dynamic, and interactive person construal system are discussed.","container-title":"Psychological Review","DOI":"10.1037/a0022327","ISSN":"1939-1471, 0033-295X","issue":"2","journalAbbreviation":"Psychological Review","language":"en","page":"247-279","source":"DOI.org (Crossref)","title":"A dynamic interactive theory of person construal.","volume":"118","author":[{"family":"Freeman","given":"Jonathan B."},{"family":"Ambady","given":"Nalini"}],"issued":{"date-parts":[["2011"]]},"citation-key":"Freemandynamicinteractivetheory2011a"}}],"schema":"https://github.com/citation-style-language/schema/raw/master/csl-citation.json"} </w:instrText>
      </w:r>
      <w:r w:rsidR="000E72D1">
        <w:rPr>
          <w:rFonts w:ascii="Times New Roman" w:hAnsi="Times New Roman" w:cs="Times New Roman"/>
          <w:lang w:eastAsia="zh-CN"/>
        </w:rPr>
        <w:fldChar w:fldCharType="separate"/>
      </w:r>
      <w:r w:rsidR="000E72D1" w:rsidRPr="000E72D1">
        <w:rPr>
          <w:rFonts w:ascii="Times New Roman" w:hAnsi="Times New Roman" w:cs="Times New Roman"/>
          <w:vertAlign w:val="superscript"/>
        </w:rPr>
        <w:t>3</w:t>
      </w:r>
      <w:r w:rsidR="000E72D1">
        <w:rPr>
          <w:rFonts w:ascii="Times New Roman" w:hAnsi="Times New Roman" w:cs="Times New Roman"/>
          <w:lang w:eastAsia="zh-CN"/>
        </w:rPr>
        <w:fldChar w:fldCharType="end"/>
      </w:r>
      <w:r w:rsidR="000E72D1" w:rsidRPr="000E72D1">
        <w:rPr>
          <w:rFonts w:ascii="Times New Roman" w:hAnsi="Times New Roman" w:cs="Times New Roman"/>
          <w:lang w:eastAsia="zh-CN"/>
        </w:rPr>
        <w:t xml:space="preserve">, </w:t>
      </w:r>
      <w:ins w:id="483" w:author="Lu, Junsong" w:date="2025-08-22T09:01:00Z" w16du:dateUtc="2025-08-22T01:01:00Z">
        <w:r w:rsidR="007C15D9" w:rsidRPr="000E72D1">
          <w:rPr>
            <w:rFonts w:ascii="Times New Roman" w:hAnsi="Times New Roman" w:cs="Times New Roman"/>
            <w:lang w:eastAsia="zh-CN"/>
          </w:rPr>
          <w:t>the correlation between the activation levels of two nodes becomes a function of their distance—shorter distances produce stronger correlations</w:t>
        </w:r>
      </w:ins>
      <w:del w:id="484" w:author="Lu, Junsong" w:date="2025-08-22T09:01:00Z" w16du:dateUtc="2025-08-22T01:01:00Z">
        <w:r w:rsidR="000E72D1" w:rsidRPr="000E72D1" w:rsidDel="007C15D9">
          <w:rPr>
            <w:rFonts w:ascii="Times New Roman" w:hAnsi="Times New Roman" w:cs="Times New Roman"/>
            <w:lang w:eastAsia="zh-CN"/>
          </w:rPr>
          <w:delText xml:space="preserve">the correlation between the activation levels of two nodes </w:delText>
        </w:r>
        <w:r w:rsidR="002973C8" w:rsidDel="007C15D9">
          <w:rPr>
            <w:rFonts w:ascii="Times New Roman" w:hAnsi="Times New Roman" w:cs="Times New Roman"/>
            <w:lang w:eastAsia="zh-CN"/>
          </w:rPr>
          <w:delText>depends on</w:delText>
        </w:r>
        <w:r w:rsidR="000E72D1" w:rsidRPr="000E72D1" w:rsidDel="007C15D9">
          <w:rPr>
            <w:rFonts w:ascii="Times New Roman" w:hAnsi="Times New Roman" w:cs="Times New Roman"/>
            <w:lang w:eastAsia="zh-CN"/>
          </w:rPr>
          <w:delText xml:space="preserve"> </w:delText>
        </w:r>
        <w:r w:rsidDel="007C15D9">
          <w:rPr>
            <w:rFonts w:ascii="Times New Roman" w:hAnsi="Times New Roman" w:cs="Times New Roman"/>
            <w:lang w:eastAsia="zh-CN"/>
          </w:rPr>
          <w:delText>the length of the shortest path between them—shorter path lengths produce stronger correlations</w:delText>
        </w:r>
      </w:del>
      <w:r w:rsidR="000E72D1" w:rsidRPr="000E72D1">
        <w:rPr>
          <w:rFonts w:ascii="Times New Roman" w:hAnsi="Times New Roman" w:cs="Times New Roman"/>
          <w:lang w:eastAsia="zh-CN"/>
        </w:rPr>
        <w:t>. In a weighted network</w:t>
      </w:r>
      <w:r>
        <w:rPr>
          <w:rFonts w:ascii="Times New Roman" w:hAnsi="Times New Roman" w:cs="Times New Roman"/>
          <w:lang w:eastAsia="zh-CN"/>
        </w:rPr>
        <w:t xml:space="preserve"> (e.g., </w:t>
      </w:r>
      <w:ins w:id="485" w:author="Lu, Junsong" w:date="2025-08-22T09:02:00Z" w16du:dateUtc="2025-08-22T01:02:00Z">
        <w:r w:rsidR="007C15D9">
          <w:rPr>
            <w:rFonts w:ascii="Times New Roman" w:hAnsi="Times New Roman" w:cs="Times New Roman" w:hint="eastAsia"/>
            <w:lang w:eastAsia="zh-CN"/>
          </w:rPr>
          <w:t>only a proportion of the activation can be propagated</w:t>
        </w:r>
      </w:ins>
      <w:del w:id="486" w:author="Lu, Junsong" w:date="2025-08-22T09:02:00Z" w16du:dateUtc="2025-08-22T01:02:00Z">
        <w:r w:rsidR="003875BC" w:rsidDel="007C15D9">
          <w:rPr>
            <w:rFonts w:ascii="Times New Roman" w:hAnsi="Times New Roman" w:cs="Times New Roman"/>
            <w:lang w:eastAsia="zh-CN"/>
          </w:rPr>
          <w:delText>one representing</w:delText>
        </w:r>
        <w:r w:rsidR="005F0A48" w:rsidDel="007C15D9">
          <w:rPr>
            <w:rFonts w:ascii="Times New Roman" w:hAnsi="Times New Roman" w:cs="Times New Roman"/>
            <w:lang w:eastAsia="zh-CN"/>
          </w:rPr>
          <w:delText xml:space="preserve"> similarit</w:delText>
        </w:r>
      </w:del>
      <w:del w:id="487" w:author="Lu, Junsong" w:date="2025-08-22T09:01:00Z" w16du:dateUtc="2025-08-22T01:01:00Z">
        <w:r w:rsidR="005F0A48" w:rsidDel="007C15D9">
          <w:rPr>
            <w:rFonts w:ascii="Times New Roman" w:hAnsi="Times New Roman" w:cs="Times New Roman"/>
            <w:lang w:eastAsia="zh-CN"/>
          </w:rPr>
          <w:delText>ies between different semantic concepts</w:delText>
        </w:r>
      </w:del>
      <w:r w:rsidR="005F0A48">
        <w:rPr>
          <w:rFonts w:ascii="Times New Roman" w:hAnsi="Times New Roman" w:cs="Times New Roman"/>
          <w:lang w:eastAsia="zh-CN"/>
        </w:rPr>
        <w:t>)</w:t>
      </w:r>
      <w:del w:id="488" w:author="Lu, Junsong" w:date="2025-08-22T09:02:00Z" w16du:dateUtc="2025-08-22T01:02:00Z">
        <w:r w:rsidR="000E72D1" w:rsidRPr="000E72D1" w:rsidDel="007C15D9">
          <w:rPr>
            <w:rFonts w:ascii="Times New Roman" w:hAnsi="Times New Roman" w:cs="Times New Roman"/>
            <w:lang w:eastAsia="zh-CN"/>
          </w:rPr>
          <w:delText xml:space="preserve">, where each </w:delText>
        </w:r>
        <w:r w:rsidDel="007C15D9">
          <w:rPr>
            <w:rFonts w:ascii="Times New Roman" w:hAnsi="Times New Roman" w:cs="Times New Roman"/>
            <w:lang w:eastAsia="zh-CN"/>
          </w:rPr>
          <w:delText>connection</w:delText>
        </w:r>
        <w:r w:rsidR="000E72D1" w:rsidRPr="000E72D1" w:rsidDel="007C15D9">
          <w:rPr>
            <w:rFonts w:ascii="Times New Roman" w:hAnsi="Times New Roman" w:cs="Times New Roman"/>
            <w:lang w:eastAsia="zh-CN"/>
          </w:rPr>
          <w:delText xml:space="preserve"> has an associated strength</w:delText>
        </w:r>
        <w:r w:rsidR="005F0A48" w:rsidDel="007C15D9">
          <w:rPr>
            <w:rFonts w:ascii="Times New Roman" w:hAnsi="Times New Roman" w:cs="Times New Roman"/>
            <w:lang w:eastAsia="zh-CN"/>
          </w:rPr>
          <w:delText xml:space="preserve"> (e.g., semantic similarity)</w:delText>
        </w:r>
      </w:del>
      <w:r w:rsidR="000E72D1" w:rsidRPr="000E72D1">
        <w:rPr>
          <w:rFonts w:ascii="Times New Roman" w:hAnsi="Times New Roman" w:cs="Times New Roman"/>
          <w:lang w:eastAsia="zh-CN"/>
        </w:rPr>
        <w:t>, t</w:t>
      </w:r>
      <w:r w:rsidR="005F0A48">
        <w:rPr>
          <w:rFonts w:ascii="Times New Roman" w:hAnsi="Times New Roman" w:cs="Times New Roman"/>
          <w:lang w:eastAsia="zh-CN"/>
        </w:rPr>
        <w:t xml:space="preserve">hese activation </w:t>
      </w:r>
      <w:r w:rsidR="000E72D1" w:rsidRPr="000E72D1">
        <w:rPr>
          <w:rFonts w:ascii="Times New Roman" w:hAnsi="Times New Roman" w:cs="Times New Roman"/>
          <w:lang w:eastAsia="zh-CN"/>
        </w:rPr>
        <w:t>correlation</w:t>
      </w:r>
      <w:r w:rsidR="005F0A48">
        <w:rPr>
          <w:rFonts w:ascii="Times New Roman" w:hAnsi="Times New Roman" w:cs="Times New Roman"/>
          <w:lang w:eastAsia="zh-CN"/>
        </w:rPr>
        <w:t>s</w:t>
      </w:r>
      <w:r w:rsidR="000E72D1" w:rsidRPr="000E72D1">
        <w:rPr>
          <w:rFonts w:ascii="Times New Roman" w:hAnsi="Times New Roman" w:cs="Times New Roman"/>
          <w:lang w:eastAsia="zh-CN"/>
        </w:rPr>
        <w:t xml:space="preserve"> </w:t>
      </w:r>
      <w:r w:rsidR="005F0A48">
        <w:rPr>
          <w:rFonts w:ascii="Times New Roman" w:hAnsi="Times New Roman" w:cs="Times New Roman"/>
          <w:lang w:eastAsia="zh-CN"/>
        </w:rPr>
        <w:t>are</w:t>
      </w:r>
      <w:r w:rsidR="000E72D1" w:rsidRPr="000E72D1">
        <w:rPr>
          <w:rFonts w:ascii="Times New Roman" w:hAnsi="Times New Roman" w:cs="Times New Roman"/>
          <w:lang w:eastAsia="zh-CN"/>
        </w:rPr>
        <w:t xml:space="preserve"> further influenced by th</w:t>
      </w:r>
      <w:r w:rsidR="005F0A48">
        <w:rPr>
          <w:rFonts w:ascii="Times New Roman" w:hAnsi="Times New Roman" w:cs="Times New Roman"/>
          <w:lang w:eastAsia="zh-CN"/>
        </w:rPr>
        <w:t xml:space="preserve">e connection </w:t>
      </w:r>
      <w:r w:rsidR="000E72D1" w:rsidRPr="000E72D1">
        <w:rPr>
          <w:rFonts w:ascii="Times New Roman" w:hAnsi="Times New Roman" w:cs="Times New Roman"/>
          <w:lang w:eastAsia="zh-CN"/>
        </w:rPr>
        <w:t>weights.</w:t>
      </w:r>
      <w:r w:rsidR="000E72D1">
        <w:rPr>
          <w:rFonts w:ascii="Times New Roman" w:hAnsi="Times New Roman" w:cs="Times New Roman" w:hint="eastAsia"/>
          <w:lang w:eastAsia="zh-CN"/>
        </w:rPr>
        <w:t xml:space="preserve"> </w:t>
      </w:r>
      <w:r w:rsidR="000E72D1" w:rsidRPr="000E72D1">
        <w:rPr>
          <w:rFonts w:ascii="Times New Roman" w:hAnsi="Times New Roman" w:cs="Times New Roman"/>
          <w:lang w:eastAsia="zh-CN"/>
        </w:rPr>
        <w:t>In psychological networks</w:t>
      </w:r>
      <w:r w:rsidR="000E72D1">
        <w:rPr>
          <w:rFonts w:ascii="Times New Roman" w:hAnsi="Times New Roman" w:cs="Times New Roman" w:hint="eastAsia"/>
          <w:lang w:eastAsia="zh-CN"/>
        </w:rPr>
        <w:t xml:space="preserve">, </w:t>
      </w:r>
      <w:r w:rsidR="000E72D1" w:rsidRPr="000E72D1">
        <w:rPr>
          <w:rFonts w:ascii="Times New Roman" w:hAnsi="Times New Roman" w:cs="Times New Roman"/>
          <w:lang w:eastAsia="zh-CN"/>
        </w:rPr>
        <w:t xml:space="preserve">such as </w:t>
      </w:r>
      <w:r w:rsidR="005F0A48">
        <w:rPr>
          <w:rFonts w:ascii="Times New Roman" w:hAnsi="Times New Roman" w:cs="Times New Roman"/>
          <w:lang w:eastAsia="zh-CN"/>
        </w:rPr>
        <w:t>mental representations of social inferences</w:t>
      </w:r>
      <w:r w:rsidR="000E72D1">
        <w:rPr>
          <w:rFonts w:ascii="Times New Roman" w:hAnsi="Times New Roman" w:cs="Times New Roman" w:hint="eastAsia"/>
          <w:lang w:eastAsia="zh-CN"/>
        </w:rPr>
        <w:t xml:space="preserve">, </w:t>
      </w:r>
      <w:r w:rsidR="000E72D1" w:rsidRPr="000E72D1">
        <w:rPr>
          <w:rFonts w:ascii="Times New Roman" w:hAnsi="Times New Roman" w:cs="Times New Roman"/>
          <w:lang w:eastAsia="zh-CN"/>
        </w:rPr>
        <w:t xml:space="preserve">these </w:t>
      </w:r>
      <w:r w:rsidR="005F0A48">
        <w:rPr>
          <w:rFonts w:ascii="Times New Roman" w:hAnsi="Times New Roman" w:cs="Times New Roman"/>
          <w:lang w:eastAsia="zh-CN"/>
        </w:rPr>
        <w:t xml:space="preserve">connection </w:t>
      </w:r>
      <w:r w:rsidR="000E72D1" w:rsidRPr="000E72D1">
        <w:rPr>
          <w:rFonts w:ascii="Times New Roman" w:hAnsi="Times New Roman" w:cs="Times New Roman"/>
          <w:lang w:eastAsia="zh-CN"/>
        </w:rPr>
        <w:t>weights may be relatively high</w:t>
      </w:r>
      <w:r w:rsidR="005F0A48">
        <w:rPr>
          <w:rFonts w:ascii="Times New Roman" w:hAnsi="Times New Roman" w:cs="Times New Roman"/>
          <w:lang w:eastAsia="zh-CN"/>
        </w:rPr>
        <w:t xml:space="preserve"> due to the limited distinctiveness between different </w:t>
      </w:r>
      <w:proofErr w:type="spellStart"/>
      <w:r w:rsidR="005F0A48">
        <w:rPr>
          <w:rFonts w:ascii="Times New Roman" w:hAnsi="Times New Roman" w:cs="Times New Roman"/>
          <w:lang w:eastAsia="zh-CN"/>
        </w:rPr>
        <w:t>inferences</w:t>
      </w:r>
      <w:r w:rsidR="005F0A48">
        <w:rPr>
          <w:rFonts w:ascii="Times New Roman" w:hAnsi="Times New Roman" w:cs="Times New Roman"/>
          <w:lang w:eastAsia="zh-CN"/>
        </w:rPr>
        <w:fldChar w:fldCharType="begin"/>
      </w:r>
      <w:r w:rsidR="00DA12DE">
        <w:rPr>
          <w:rFonts w:ascii="Times New Roman" w:hAnsi="Times New Roman" w:cs="Times New Roman"/>
          <w:lang w:eastAsia="zh-CN"/>
        </w:rPr>
        <w:instrText xml:space="preserve"> ADDIN ZOTERO_ITEM CSL_CITATION {"citationID":"DLmlSRYH","properties":{"formattedCitation":"\\super 103\\nosupersub{}","plainCitation":"103","noteIndex":0},"citationItems":[{"id":524584,"uris":["http://zotero.org/users/6113531/items/G6CSMWXW"],"itemData":{"id":524584,"type":"article-journal","abstract":"In clinical psychology, networks of symptoms or affect states are increasingly used to study psychopathology. Such psychopathological networks are often further analyzed with centrality measures that indicate which symptoms or affect states are structurally important. We argue that the use of these centrality measures, which originally stem from social networks, is problematic in psychological networks, and propose several alternative ways forward.","container-title":"Journal of Abnormal Psychology","DOI":"10.1037/abn0000446","ISSN":"1939-1846, 0021-843X","issue":"8","journalAbbreviation":"Journal of Abnormal Psychology","language":"en","page":"892-903","source":"DOI.org (Crossref)","title":"What do centrality measures measure in psychological networks?","volume":"128","author":[{"family":"Bringmann","given":"Laura F."},{"family":"Elmer","given":"Timon"},{"family":"Epskamp","given":"Sacha"},{"family":"Krause","given":"Robert W."},{"family":"Schoch","given":"David"},{"family":"Wichers","given":"Marieke"},{"family":"Wigman","given":"Johanna T. W."},{"family":"Snippe","given":"Evelien"}],"issued":{"date-parts":[["2019",11]]},"citation-key":"BringmannWhatcentralitymeasures2019"}}],"schema":"https://github.com/citation-style-language/schema/raw/master/csl-citation.json"} </w:instrText>
      </w:r>
      <w:r w:rsidR="005F0A48">
        <w:rPr>
          <w:rFonts w:ascii="Times New Roman" w:hAnsi="Times New Roman" w:cs="Times New Roman"/>
          <w:lang w:eastAsia="zh-CN"/>
        </w:rPr>
        <w:fldChar w:fldCharType="separate"/>
      </w:r>
      <w:r w:rsidR="00DA12DE" w:rsidRPr="00DA12DE">
        <w:rPr>
          <w:rFonts w:ascii="Times New Roman" w:hAnsi="Times New Roman" w:cs="Times New Roman"/>
          <w:vertAlign w:val="superscript"/>
        </w:rPr>
        <w:t>103</w:t>
      </w:r>
      <w:proofErr w:type="spellEnd"/>
      <w:r w:rsidR="005F0A48">
        <w:rPr>
          <w:rFonts w:ascii="Times New Roman" w:hAnsi="Times New Roman" w:cs="Times New Roman"/>
          <w:lang w:eastAsia="zh-CN"/>
        </w:rPr>
        <w:fldChar w:fldCharType="end"/>
      </w:r>
      <w:r w:rsidR="005F0A48">
        <w:rPr>
          <w:rFonts w:ascii="Times New Roman" w:hAnsi="Times New Roman" w:cs="Times New Roman"/>
          <w:lang w:eastAsia="zh-CN"/>
        </w:rPr>
        <w:t xml:space="preserve"> (e.g., nice is semantically </w:t>
      </w:r>
      <w:del w:id="489" w:author="Lu, Junsong" w:date="2025-08-22T09:03:00Z" w16du:dateUtc="2025-08-22T01:03:00Z">
        <w:r w:rsidR="005F0A48" w:rsidDel="007C15D9">
          <w:rPr>
            <w:rFonts w:ascii="Times New Roman" w:hAnsi="Times New Roman" w:cs="Times New Roman"/>
            <w:lang w:eastAsia="zh-CN"/>
          </w:rPr>
          <w:delText xml:space="preserve">very </w:delText>
        </w:r>
      </w:del>
      <w:r w:rsidR="005F0A48">
        <w:rPr>
          <w:rFonts w:ascii="Times New Roman" w:hAnsi="Times New Roman" w:cs="Times New Roman"/>
          <w:lang w:eastAsia="zh-CN"/>
        </w:rPr>
        <w:t>similar to kind)</w:t>
      </w:r>
      <w:r w:rsidR="000E72D1" w:rsidRPr="000E72D1">
        <w:rPr>
          <w:rFonts w:ascii="Times New Roman" w:hAnsi="Times New Roman" w:cs="Times New Roman"/>
          <w:lang w:eastAsia="zh-CN"/>
        </w:rPr>
        <w:t xml:space="preserve">, leading to strong correlations in activation </w:t>
      </w:r>
      <w:r w:rsidR="005F0A48">
        <w:rPr>
          <w:rFonts w:ascii="Times New Roman" w:hAnsi="Times New Roman" w:cs="Times New Roman"/>
          <w:lang w:eastAsia="zh-CN"/>
        </w:rPr>
        <w:t>levels</w:t>
      </w:r>
      <w:r w:rsidR="000E72D1" w:rsidRPr="000E72D1">
        <w:rPr>
          <w:rFonts w:ascii="Times New Roman" w:hAnsi="Times New Roman" w:cs="Times New Roman"/>
          <w:lang w:eastAsia="zh-CN"/>
        </w:rPr>
        <w:t xml:space="preserve"> between nodes. As a result, </w:t>
      </w:r>
      <w:r w:rsidR="005F0A48">
        <w:rPr>
          <w:rFonts w:ascii="Times New Roman" w:hAnsi="Times New Roman" w:cs="Times New Roman"/>
          <w:lang w:eastAsia="zh-CN"/>
        </w:rPr>
        <w:t xml:space="preserve">the activation levels of </w:t>
      </w:r>
      <w:r w:rsidR="000E72D1" w:rsidRPr="000E72D1">
        <w:rPr>
          <w:rFonts w:ascii="Times New Roman" w:hAnsi="Times New Roman" w:cs="Times New Roman"/>
          <w:lang w:eastAsia="zh-CN"/>
        </w:rPr>
        <w:t>neighboring constructs</w:t>
      </w:r>
      <w:r w:rsidR="005F0A48">
        <w:rPr>
          <w:rFonts w:ascii="Times New Roman" w:hAnsi="Times New Roman" w:cs="Times New Roman"/>
          <w:lang w:eastAsia="zh-CN"/>
        </w:rPr>
        <w:t xml:space="preserve"> </w:t>
      </w:r>
      <w:del w:id="490" w:author="Lu, Junsong" w:date="2025-08-22T09:03:00Z" w16du:dateUtc="2025-08-22T01:03:00Z">
        <w:r w:rsidR="005F0A48" w:rsidDel="007C15D9">
          <w:rPr>
            <w:rFonts w:ascii="Times New Roman" w:hAnsi="Times New Roman" w:cs="Times New Roman"/>
            <w:lang w:eastAsia="zh-CN"/>
          </w:rPr>
          <w:delText xml:space="preserve">(i.e., nodes connected </w:delText>
        </w:r>
        <w:r w:rsidR="003875BC" w:rsidDel="007C15D9">
          <w:rPr>
            <w:rFonts w:ascii="Times New Roman" w:hAnsi="Times New Roman" w:cs="Times New Roman"/>
            <w:lang w:eastAsia="zh-CN"/>
          </w:rPr>
          <w:delText>by</w:delText>
        </w:r>
        <w:r w:rsidR="005F0A48" w:rsidDel="007C15D9">
          <w:rPr>
            <w:rFonts w:ascii="Times New Roman" w:hAnsi="Times New Roman" w:cs="Times New Roman"/>
            <w:lang w:eastAsia="zh-CN"/>
          </w:rPr>
          <w:delText xml:space="preserve"> short paths)</w:delText>
        </w:r>
        <w:r w:rsidR="000E72D1" w:rsidRPr="000E72D1" w:rsidDel="007C15D9">
          <w:rPr>
            <w:rFonts w:ascii="Times New Roman" w:hAnsi="Times New Roman" w:cs="Times New Roman"/>
            <w:lang w:eastAsia="zh-CN"/>
          </w:rPr>
          <w:delText xml:space="preserve"> </w:delText>
        </w:r>
      </w:del>
      <w:r w:rsidR="005F0A48">
        <w:rPr>
          <w:rFonts w:ascii="Times New Roman" w:hAnsi="Times New Roman" w:cs="Times New Roman"/>
          <w:lang w:eastAsia="zh-CN"/>
        </w:rPr>
        <w:t xml:space="preserve">tend to rise and fall together. This similarity in activation levels increases the correlations </w:t>
      </w:r>
      <w:r w:rsidR="003C50B0">
        <w:rPr>
          <w:rFonts w:ascii="Times New Roman" w:hAnsi="Times New Roman" w:cs="Times New Roman"/>
          <w:lang w:eastAsia="zh-CN"/>
        </w:rPr>
        <w:t>across the network</w:t>
      </w:r>
      <w:ins w:id="491" w:author="Lu, Junsong" w:date="2025-08-22T09:06:00Z" w16du:dateUtc="2025-08-22T01:06:00Z">
        <w:r w:rsidR="007C15D9">
          <w:rPr>
            <w:rFonts w:ascii="Times New Roman" w:hAnsi="Times New Roman" w:cs="Times New Roman" w:hint="eastAsia"/>
            <w:lang w:eastAsia="zh-CN"/>
          </w:rPr>
          <w:t xml:space="preserve">, </w:t>
        </w:r>
      </w:ins>
      <w:del w:id="492" w:author="Lu, Junsong" w:date="2025-08-22T09:06:00Z" w16du:dateUtc="2025-08-22T01:06:00Z">
        <w:r w:rsidR="003C50B0" w:rsidDel="007C15D9">
          <w:rPr>
            <w:rFonts w:ascii="Times New Roman" w:hAnsi="Times New Roman" w:cs="Times New Roman"/>
            <w:lang w:eastAsia="zh-CN"/>
          </w:rPr>
          <w:delText>—</w:delText>
        </w:r>
      </w:del>
      <w:r w:rsidR="005F0A48">
        <w:rPr>
          <w:rFonts w:ascii="Times New Roman" w:hAnsi="Times New Roman" w:cs="Times New Roman"/>
          <w:lang w:eastAsia="zh-CN"/>
        </w:rPr>
        <w:t>even</w:t>
      </w:r>
      <w:r w:rsidR="003C50B0">
        <w:rPr>
          <w:rFonts w:ascii="Times New Roman" w:hAnsi="Times New Roman" w:cs="Times New Roman"/>
          <w:lang w:eastAsia="zh-CN"/>
        </w:rPr>
        <w:t xml:space="preserve"> between nodes that are farther apar</w:t>
      </w:r>
      <w:ins w:id="493" w:author="Lu, Junsong" w:date="2025-08-22T09:06:00Z" w16du:dateUtc="2025-08-22T01:06:00Z">
        <w:r w:rsidR="007C15D9">
          <w:rPr>
            <w:rFonts w:ascii="Times New Roman" w:hAnsi="Times New Roman" w:cs="Times New Roman" w:hint="eastAsia"/>
            <w:lang w:eastAsia="zh-CN"/>
          </w:rPr>
          <w:t>t</w:t>
        </w:r>
      </w:ins>
      <w:del w:id="494" w:author="Lu, Junsong" w:date="2025-08-22T09:06:00Z" w16du:dateUtc="2025-08-22T01:06:00Z">
        <w:r w:rsidR="003C50B0" w:rsidDel="007C15D9">
          <w:rPr>
            <w:rFonts w:ascii="Times New Roman" w:hAnsi="Times New Roman" w:cs="Times New Roman"/>
            <w:lang w:eastAsia="zh-CN"/>
          </w:rPr>
          <w:delText>t—thereby</w:delText>
        </w:r>
        <w:r w:rsidR="009B3FAE" w:rsidDel="007C15D9">
          <w:rPr>
            <w:rFonts w:ascii="Times New Roman" w:hAnsi="Times New Roman" w:cs="Times New Roman" w:hint="eastAsia"/>
            <w:lang w:eastAsia="zh-CN"/>
          </w:rPr>
          <w:delText xml:space="preserve"> </w:delText>
        </w:r>
        <w:r w:rsidR="00E05B1F" w:rsidDel="007C15D9">
          <w:rPr>
            <w:rFonts w:ascii="Times New Roman" w:hAnsi="Times New Roman" w:cs="Times New Roman"/>
            <w:lang w:eastAsia="zh-CN"/>
          </w:rPr>
          <w:delText>strengthen</w:delText>
        </w:r>
        <w:r w:rsidR="00A97E8F" w:rsidDel="007C15D9">
          <w:rPr>
            <w:rFonts w:ascii="Times New Roman" w:hAnsi="Times New Roman" w:cs="Times New Roman"/>
            <w:lang w:eastAsia="zh-CN"/>
          </w:rPr>
          <w:delText>ing</w:delText>
        </w:r>
        <w:r w:rsidR="00E05B1F" w:rsidDel="007C15D9">
          <w:rPr>
            <w:rFonts w:ascii="Times New Roman" w:hAnsi="Times New Roman" w:cs="Times New Roman"/>
            <w:lang w:eastAsia="zh-CN"/>
          </w:rPr>
          <w:delText xml:space="preserve"> the high interconnectedness that characterizes small-world networks from </w:delText>
        </w:r>
        <w:r w:rsidR="00A97E8F" w:rsidDel="007C15D9">
          <w:rPr>
            <w:rFonts w:ascii="Times New Roman" w:hAnsi="Times New Roman" w:cs="Times New Roman"/>
            <w:lang w:eastAsia="zh-CN"/>
          </w:rPr>
          <w:delText>a</w:delText>
        </w:r>
        <w:r w:rsidR="00E05B1F" w:rsidDel="007C15D9">
          <w:rPr>
            <w:rFonts w:ascii="Times New Roman" w:hAnsi="Times New Roman" w:cs="Times New Roman"/>
            <w:lang w:eastAsia="zh-CN"/>
          </w:rPr>
          <w:delText xml:space="preserve"> functional perspective</w:delText>
        </w:r>
      </w:del>
      <w:r w:rsidR="00874395" w:rsidRPr="000E72D1">
        <w:rPr>
          <w:rFonts w:ascii="Times New Roman" w:hAnsi="Times New Roman" w:cs="Times New Roman"/>
          <w:lang w:eastAsia="zh-CN"/>
        </w:rPr>
        <w:t xml:space="preserve">. </w:t>
      </w:r>
    </w:p>
    <w:p w14:paraId="0F202D70" w14:textId="0C7E0BEA" w:rsidR="007E791E" w:rsidRPr="007E791E" w:rsidRDefault="007E791E" w:rsidP="007E791E">
      <w:pPr>
        <w:pStyle w:val="2"/>
        <w:spacing w:beforeLines="50" w:before="156" w:afterLines="50" w:after="156"/>
        <w:rPr>
          <w:rFonts w:ascii="Times New Roman" w:hAnsi="Times New Roman" w:cs="Times New Roman"/>
          <w:b/>
          <w:bCs/>
          <w:color w:val="000000" w:themeColor="text1"/>
          <w:sz w:val="24"/>
          <w:szCs w:val="24"/>
          <w:lang w:eastAsia="zh-CN"/>
        </w:rPr>
      </w:pPr>
      <w:r>
        <w:rPr>
          <w:rFonts w:ascii="Times New Roman" w:hAnsi="Times New Roman" w:cs="Times New Roman" w:hint="eastAsia"/>
          <w:b/>
          <w:bCs/>
          <w:color w:val="000000" w:themeColor="text1"/>
          <w:sz w:val="24"/>
          <w:szCs w:val="24"/>
          <w:lang w:eastAsia="zh-CN"/>
        </w:rPr>
        <w:t>Reinterpret</w:t>
      </w:r>
      <w:r w:rsidR="00D85D21">
        <w:rPr>
          <w:rFonts w:ascii="Times New Roman" w:hAnsi="Times New Roman" w:cs="Times New Roman"/>
          <w:b/>
          <w:bCs/>
          <w:color w:val="000000" w:themeColor="text1"/>
          <w:sz w:val="24"/>
          <w:szCs w:val="24"/>
          <w:lang w:eastAsia="zh-CN"/>
        </w:rPr>
        <w:t>ing</w:t>
      </w:r>
      <w:r>
        <w:rPr>
          <w:rFonts w:ascii="Times New Roman" w:hAnsi="Times New Roman" w:cs="Times New Roman" w:hint="eastAsia"/>
          <w:b/>
          <w:bCs/>
          <w:color w:val="000000" w:themeColor="text1"/>
          <w:sz w:val="24"/>
          <w:szCs w:val="24"/>
          <w:lang w:eastAsia="zh-CN"/>
        </w:rPr>
        <w:t xml:space="preserve"> Beauty-is-Good </w:t>
      </w:r>
      <w:r w:rsidR="00D85D21">
        <w:rPr>
          <w:rFonts w:ascii="Times New Roman" w:hAnsi="Times New Roman" w:cs="Times New Roman"/>
          <w:b/>
          <w:bCs/>
          <w:color w:val="000000" w:themeColor="text1"/>
          <w:sz w:val="24"/>
          <w:szCs w:val="24"/>
          <w:lang w:eastAsia="zh-CN"/>
        </w:rPr>
        <w:t>in the Small-World Mind Framework</w:t>
      </w:r>
    </w:p>
    <w:p w14:paraId="25A90A4A" w14:textId="2201CFAD" w:rsidR="005C71ED" w:rsidRDefault="00E35316" w:rsidP="004574BD">
      <w:pPr>
        <w:spacing w:beforeLines="50" w:before="156" w:afterLines="50" w:after="156"/>
        <w:ind w:firstLine="420"/>
        <w:rPr>
          <w:rFonts w:ascii="Times New Roman" w:hAnsi="Times New Roman" w:cs="Times New Roman"/>
          <w:lang w:eastAsia="zh-CN"/>
        </w:rPr>
      </w:pPr>
      <w:ins w:id="495" w:author="Lu, Junsong" w:date="2025-08-22T09:14:00Z" w16du:dateUtc="2025-08-22T01:14:00Z">
        <w:r>
          <w:rPr>
            <w:rFonts w:ascii="Times New Roman" w:hAnsi="Times New Roman" w:cs="Times New Roman" w:hint="eastAsia"/>
            <w:lang w:eastAsia="zh-CN"/>
          </w:rPr>
          <w:t>T</w:t>
        </w:r>
      </w:ins>
      <w:ins w:id="496" w:author="Lu, Junsong" w:date="2025-08-22T09:13:00Z">
        <w:r w:rsidRPr="00E35316">
          <w:rPr>
            <w:rFonts w:ascii="Times New Roman" w:hAnsi="Times New Roman" w:cs="Times New Roman"/>
            <w:lang w:eastAsia="zh-CN"/>
          </w:rPr>
          <w:t xml:space="preserve">he beauty-is-good stereotype </w:t>
        </w:r>
        <w:proofErr w:type="gramStart"/>
        <w:r w:rsidRPr="00E35316">
          <w:rPr>
            <w:rFonts w:ascii="Times New Roman" w:hAnsi="Times New Roman" w:cs="Times New Roman"/>
            <w:lang w:eastAsia="zh-CN"/>
          </w:rPr>
          <w:t>are</w:t>
        </w:r>
        <w:proofErr w:type="gramEnd"/>
        <w:r w:rsidRPr="00E35316">
          <w:rPr>
            <w:rFonts w:ascii="Times New Roman" w:hAnsi="Times New Roman" w:cs="Times New Roman"/>
            <w:lang w:eastAsia="zh-CN"/>
          </w:rPr>
          <w:t xml:space="preserve"> often seen as evidence for low-dimensional </w:t>
        </w:r>
      </w:ins>
      <w:ins w:id="497" w:author="Lu, Junsong" w:date="2025-08-22T09:14:00Z" w16du:dateUtc="2025-08-22T01:14:00Z">
        <w:r>
          <w:rPr>
            <w:rFonts w:ascii="Times New Roman" w:hAnsi="Times New Roman" w:cs="Times New Roman" w:hint="eastAsia"/>
            <w:lang w:eastAsia="zh-CN"/>
          </w:rPr>
          <w:t>social inferences</w:t>
        </w:r>
      </w:ins>
      <w:ins w:id="498" w:author="Lu, Junsong" w:date="2025-08-22T09:13:00Z">
        <w:r w:rsidRPr="00E35316">
          <w:rPr>
            <w:rFonts w:ascii="Times New Roman" w:hAnsi="Times New Roman" w:cs="Times New Roman"/>
            <w:lang w:eastAsia="zh-CN"/>
          </w:rPr>
          <w:t xml:space="preserve">. We propose instead that a small-world </w:t>
        </w:r>
      </w:ins>
      <w:ins w:id="499" w:author="Lu, Junsong" w:date="2025-08-22T09:14:00Z" w16du:dateUtc="2025-08-22T01:14:00Z">
        <w:r>
          <w:rPr>
            <w:rFonts w:ascii="Times New Roman" w:hAnsi="Times New Roman" w:cs="Times New Roman" w:hint="eastAsia"/>
            <w:lang w:eastAsia="zh-CN"/>
          </w:rPr>
          <w:t>mind</w:t>
        </w:r>
      </w:ins>
      <w:ins w:id="500" w:author="Lu, Junsong" w:date="2025-08-22T09:13:00Z">
        <w:r w:rsidRPr="00E35316">
          <w:rPr>
            <w:rFonts w:ascii="Times New Roman" w:hAnsi="Times New Roman" w:cs="Times New Roman"/>
            <w:lang w:eastAsia="zh-CN"/>
          </w:rPr>
          <w:t xml:space="preserve"> can explain th</w:t>
        </w:r>
      </w:ins>
      <w:ins w:id="501" w:author="Lu, Junsong" w:date="2025-08-22T09:14:00Z" w16du:dateUtc="2025-08-22T01:14:00Z">
        <w:r>
          <w:rPr>
            <w:rFonts w:ascii="Times New Roman" w:hAnsi="Times New Roman" w:cs="Times New Roman" w:hint="eastAsia"/>
            <w:lang w:eastAsia="zh-CN"/>
          </w:rPr>
          <w:t>is</w:t>
        </w:r>
      </w:ins>
      <w:ins w:id="502" w:author="Lu, Junsong" w:date="2025-08-22T09:13:00Z">
        <w:r w:rsidRPr="00E35316">
          <w:rPr>
            <w:rFonts w:ascii="Times New Roman" w:hAnsi="Times New Roman" w:cs="Times New Roman"/>
            <w:lang w:eastAsia="zh-CN"/>
          </w:rPr>
          <w:t xml:space="preserve"> effect</w:t>
        </w:r>
      </w:ins>
      <w:del w:id="503" w:author="Lu, Junsong" w:date="2025-08-22T09:13:00Z" w16du:dateUtc="2025-08-22T01:13:00Z">
        <w:r w:rsidR="005C71ED" w:rsidDel="00E35316">
          <w:rPr>
            <w:rFonts w:ascii="Times New Roman" w:hAnsi="Times New Roman" w:cs="Times New Roman"/>
            <w:lang w:eastAsia="zh-CN"/>
          </w:rPr>
          <w:delText xml:space="preserve">Psychological heuristics such as the beauty-is-good stereotype </w:delText>
        </w:r>
        <w:r w:rsidR="00784A8E" w:rsidDel="00E35316">
          <w:rPr>
            <w:rFonts w:ascii="Times New Roman" w:hAnsi="Times New Roman" w:cs="Times New Roman"/>
            <w:lang w:eastAsia="zh-CN"/>
          </w:rPr>
          <w:delText>are</w:delText>
        </w:r>
        <w:r w:rsidR="005C71ED" w:rsidDel="00E35316">
          <w:rPr>
            <w:rFonts w:ascii="Times New Roman" w:hAnsi="Times New Roman" w:cs="Times New Roman"/>
            <w:lang w:eastAsia="zh-CN"/>
          </w:rPr>
          <w:delText xml:space="preserve"> typically interpreted as evidence for a low-dimensional mental representation of social inferences. However, a</w:delText>
        </w:r>
      </w:del>
      <w:del w:id="504" w:author="Lu, Junsong" w:date="2025-08-22T09:12:00Z" w16du:dateUtc="2025-08-22T01:12:00Z">
        <w:r w:rsidR="00784A8E" w:rsidDel="00E35316">
          <w:rPr>
            <w:rFonts w:ascii="Times New Roman" w:hAnsi="Times New Roman" w:cs="Times New Roman"/>
            <w:lang w:eastAsia="zh-CN"/>
          </w:rPr>
          <w:delText>n</w:delText>
        </w:r>
        <w:r w:rsidR="005C71ED" w:rsidDel="00E35316">
          <w:rPr>
            <w:rFonts w:ascii="Times New Roman" w:hAnsi="Times New Roman" w:cs="Times New Roman"/>
            <w:lang w:eastAsia="zh-CN"/>
          </w:rPr>
          <w:delText xml:space="preserve"> inherently high-dimensional mental representation—the</w:delText>
        </w:r>
      </w:del>
      <w:del w:id="505" w:author="Lu, Junsong" w:date="2025-08-22T09:13:00Z" w16du:dateUtc="2025-08-22T01:13:00Z">
        <w:r w:rsidR="005C71ED" w:rsidDel="00E35316">
          <w:rPr>
            <w:rFonts w:ascii="Times New Roman" w:hAnsi="Times New Roman" w:cs="Times New Roman"/>
            <w:lang w:eastAsia="zh-CN"/>
          </w:rPr>
          <w:delText xml:space="preserve"> small-world mind—can also explain these phenomena</w:delText>
        </w:r>
      </w:del>
      <w:r w:rsidR="005C71ED">
        <w:rPr>
          <w:rFonts w:ascii="Times New Roman" w:hAnsi="Times New Roman" w:cs="Times New Roman"/>
          <w:lang w:eastAsia="zh-CN"/>
        </w:rPr>
        <w:t xml:space="preserve">. </w:t>
      </w:r>
      <w:commentRangeStart w:id="506"/>
      <w:del w:id="507" w:author="Lu, Junsong" w:date="2025-08-22T09:16:00Z" w16du:dateUtc="2025-08-22T01:16:00Z">
        <w:r w:rsidR="005C71ED" w:rsidDel="00E35316">
          <w:rPr>
            <w:rFonts w:ascii="Times New Roman" w:hAnsi="Times New Roman" w:cs="Times New Roman"/>
            <w:lang w:eastAsia="zh-CN"/>
          </w:rPr>
          <w:delText>Specifically</w:delText>
        </w:r>
      </w:del>
      <w:commentRangeEnd w:id="506"/>
      <w:ins w:id="508" w:author="Lu, Junsong" w:date="2025-08-22T09:16:00Z" w16du:dateUtc="2025-08-22T01:16:00Z">
        <w:r>
          <w:rPr>
            <w:rFonts w:ascii="Times New Roman" w:hAnsi="Times New Roman" w:cs="Times New Roman"/>
            <w:lang w:eastAsia="zh-CN"/>
          </w:rPr>
          <w:t>Specifically,</w:t>
        </w:r>
      </w:ins>
      <w:r w:rsidR="004574BD">
        <w:rPr>
          <w:rStyle w:val="af3"/>
        </w:rPr>
        <w:commentReference w:id="506"/>
      </w:r>
      <w:del w:id="509" w:author="Lu, Junsong" w:date="2025-08-22T09:16:00Z" w16du:dateUtc="2025-08-22T01:16:00Z">
        <w:r w:rsidR="005C71ED" w:rsidDel="00E35316">
          <w:rPr>
            <w:rFonts w:ascii="Times New Roman" w:hAnsi="Times New Roman" w:cs="Times New Roman"/>
            <w:lang w:eastAsia="zh-CN"/>
          </w:rPr>
          <w:delText>,</w:delText>
        </w:r>
      </w:del>
      <w:r w:rsidR="005C71ED">
        <w:rPr>
          <w:rFonts w:ascii="Times New Roman" w:hAnsi="Times New Roman" w:cs="Times New Roman"/>
          <w:lang w:eastAsia="zh-CN"/>
        </w:rPr>
        <w:t xml:space="preserve"> </w:t>
      </w:r>
      <w:r w:rsidR="004574BD">
        <w:rPr>
          <w:rFonts w:ascii="Times New Roman" w:hAnsi="Times New Roman" w:cs="Times New Roman"/>
          <w:lang w:eastAsia="zh-CN"/>
        </w:rPr>
        <w:t xml:space="preserve">we argue that previously found high correlations between perceived attractiveness and other positive traits are due to the efficient activation spreading in a small-world mind </w:t>
      </w:r>
      <w:r w:rsidR="004C7382">
        <w:rPr>
          <w:rFonts w:ascii="Times New Roman" w:hAnsi="Times New Roman" w:cs="Times New Roman"/>
          <w:lang w:eastAsia="zh-CN"/>
        </w:rPr>
        <w:t>under</w:t>
      </w:r>
      <w:r w:rsidR="004574BD">
        <w:rPr>
          <w:rFonts w:ascii="Times New Roman" w:hAnsi="Times New Roman" w:cs="Times New Roman"/>
          <w:lang w:eastAsia="zh-CN"/>
        </w:rPr>
        <w:t xml:space="preserve"> constrained environmental inputs</w:t>
      </w:r>
      <w:ins w:id="510" w:author="Lu, Junsong" w:date="2025-08-22T09:16:00Z" w16du:dateUtc="2025-08-22T01:16:00Z">
        <w:r>
          <w:rPr>
            <w:rFonts w:ascii="Times New Roman" w:hAnsi="Times New Roman" w:cs="Times New Roman" w:hint="eastAsia"/>
            <w:lang w:eastAsia="zh-CN"/>
          </w:rPr>
          <w:t xml:space="preserve">, indicating an </w:t>
        </w:r>
        <w:r>
          <w:rPr>
            <w:rFonts w:ascii="Times New Roman" w:hAnsi="Times New Roman" w:cs="Times New Roman"/>
            <w:lang w:eastAsia="zh-CN"/>
          </w:rPr>
          <w:t>emergent</w:t>
        </w:r>
        <w:r>
          <w:rPr>
            <w:rFonts w:ascii="Times New Roman" w:hAnsi="Times New Roman" w:cs="Times New Roman" w:hint="eastAsia"/>
            <w:lang w:eastAsia="zh-CN"/>
          </w:rPr>
          <w:t xml:space="preserve"> property of activation patterns</w:t>
        </w:r>
      </w:ins>
      <w:commentRangeStart w:id="511"/>
      <w:ins w:id="512" w:author="Lu, Junsong" w:date="2025-08-22T09:18:00Z" w16du:dateUtc="2025-08-22T01:18:00Z">
        <w:r>
          <w:rPr>
            <w:rFonts w:ascii="Times New Roman" w:hAnsi="Times New Roman" w:cs="Times New Roman" w:hint="eastAsia"/>
            <w:lang w:eastAsia="zh-CN"/>
          </w:rPr>
          <w:t xml:space="preserve"> </w:t>
        </w:r>
      </w:ins>
      <w:commentRangeEnd w:id="511"/>
      <w:ins w:id="513" w:author="Lu, Junsong" w:date="2025-08-22T09:19:00Z" w16du:dateUtc="2025-08-22T01:19:00Z">
        <w:r w:rsidR="00615865">
          <w:rPr>
            <w:rStyle w:val="af3"/>
          </w:rPr>
          <w:commentReference w:id="511"/>
        </w:r>
      </w:ins>
      <w:del w:id="514" w:author="Lu, Junsong" w:date="2025-08-22T09:18:00Z" w16du:dateUtc="2025-08-22T01:18:00Z">
        <w:r w:rsidR="004C7382" w:rsidDel="00E35316">
          <w:rPr>
            <w:rFonts w:ascii="Times New Roman" w:hAnsi="Times New Roman" w:cs="Times New Roman"/>
            <w:lang w:eastAsia="zh-CN"/>
          </w:rPr>
          <w:delText xml:space="preserve">. This allows </w:delText>
        </w:r>
        <w:r w:rsidR="004574BD" w:rsidDel="00E35316">
          <w:rPr>
            <w:rFonts w:ascii="Times New Roman" w:hAnsi="Times New Roman" w:cs="Times New Roman"/>
            <w:lang w:eastAsia="zh-CN"/>
          </w:rPr>
          <w:delText xml:space="preserve">activations of input-relevant inferences such as attractiveness to spread to conceptually distinct inferences that occupy distant parts of the network, driving high correlations between them </w:delText>
        </w:r>
      </w:del>
      <w:r w:rsidR="00442307">
        <w:rPr>
          <w:rFonts w:ascii="Times New Roman" w:hAnsi="Times New Roman" w:cs="Times New Roman"/>
          <w:lang w:eastAsia="zh-CN"/>
        </w:rPr>
        <w:t>(Fi</w:t>
      </w:r>
      <w:ins w:id="515" w:author="Lu, Junsong" w:date="2025-08-22T16:05:00Z" w16du:dateUtc="2025-08-22T08:05:00Z">
        <w:r w:rsidR="00CC4019">
          <w:rPr>
            <w:rFonts w:ascii="Times New Roman" w:hAnsi="Times New Roman" w:cs="Times New Roman" w:hint="eastAsia"/>
            <w:lang w:eastAsia="zh-CN"/>
          </w:rPr>
          <w:t>g.</w:t>
        </w:r>
      </w:ins>
      <w:del w:id="516" w:author="Lu, Junsong" w:date="2025-08-22T16:05:00Z" w16du:dateUtc="2025-08-22T08:05:00Z">
        <w:r w:rsidR="00442307" w:rsidDel="00CC4019">
          <w:rPr>
            <w:rFonts w:ascii="Times New Roman" w:hAnsi="Times New Roman" w:cs="Times New Roman"/>
            <w:lang w:eastAsia="zh-CN"/>
          </w:rPr>
          <w:delText>gure</w:delText>
        </w:r>
      </w:del>
      <w:r w:rsidR="00442307">
        <w:rPr>
          <w:rFonts w:ascii="Times New Roman" w:hAnsi="Times New Roman" w:cs="Times New Roman"/>
          <w:lang w:eastAsia="zh-CN"/>
        </w:rPr>
        <w:t xml:space="preserve"> 4)</w:t>
      </w:r>
      <w:r w:rsidR="00BE19BC" w:rsidRPr="00BE19BC">
        <w:rPr>
          <w:rFonts w:ascii="Times New Roman" w:hAnsi="Times New Roman" w:cs="Times New Roman"/>
          <w:lang w:eastAsia="zh-CN"/>
        </w:rPr>
        <w:t>.</w:t>
      </w:r>
      <w:r w:rsidR="004C7382">
        <w:rPr>
          <w:rFonts w:ascii="Times New Roman" w:hAnsi="Times New Roman" w:cs="Times New Roman"/>
          <w:lang w:eastAsia="zh-CN"/>
        </w:rPr>
        <w:t xml:space="preserve"> In this section, we first provide theoretical demonstration of this argument. We then support this argument with</w:t>
      </w:r>
      <w:del w:id="517" w:author="Lu, Junsong" w:date="2025-08-22T09:20:00Z" w16du:dateUtc="2025-08-22T01:20:00Z">
        <w:r w:rsidR="004C7382" w:rsidDel="00615865">
          <w:rPr>
            <w:rFonts w:ascii="Times New Roman" w:hAnsi="Times New Roman" w:cs="Times New Roman"/>
            <w:lang w:eastAsia="zh-CN"/>
          </w:rPr>
          <w:delText xml:space="preserve"> empirical findings from our</w:delText>
        </w:r>
      </w:del>
      <w:r w:rsidR="004C7382">
        <w:rPr>
          <w:rFonts w:ascii="Times New Roman" w:hAnsi="Times New Roman" w:cs="Times New Roman"/>
          <w:lang w:eastAsia="zh-CN"/>
        </w:rPr>
        <w:t xml:space="preserve"> simulation studies. </w:t>
      </w:r>
    </w:p>
    <w:p w14:paraId="389F5674" w14:textId="0BD8BA4E" w:rsidR="00874395" w:rsidRDefault="00BE19BC" w:rsidP="000D14FA">
      <w:pPr>
        <w:spacing w:beforeLines="50" w:before="156" w:afterLines="50" w:after="156"/>
        <w:ind w:firstLine="420"/>
        <w:rPr>
          <w:rFonts w:ascii="Times New Roman" w:hAnsi="Times New Roman" w:cs="Times New Roman"/>
          <w:lang w:eastAsia="zh-CN"/>
        </w:rPr>
      </w:pPr>
      <w:r w:rsidRPr="00BE19BC">
        <w:rPr>
          <w:rFonts w:ascii="Times New Roman" w:hAnsi="Times New Roman" w:cs="Times New Roman"/>
          <w:lang w:eastAsia="zh-CN"/>
        </w:rPr>
        <w:t xml:space="preserve">Consider the commonly reported correlation between </w:t>
      </w:r>
      <w:r w:rsidR="00F231BC">
        <w:rPr>
          <w:rFonts w:ascii="Times New Roman" w:hAnsi="Times New Roman" w:cs="Times New Roman"/>
          <w:lang w:eastAsia="zh-CN"/>
        </w:rPr>
        <w:t xml:space="preserve">perceived </w:t>
      </w:r>
      <w:r w:rsidRPr="00BE19BC">
        <w:rPr>
          <w:rFonts w:ascii="Times New Roman" w:hAnsi="Times New Roman" w:cs="Times New Roman"/>
          <w:lang w:eastAsia="zh-CN"/>
        </w:rPr>
        <w:t xml:space="preserve">attractiveness and </w:t>
      </w:r>
      <w:r>
        <w:rPr>
          <w:rFonts w:ascii="Times New Roman" w:hAnsi="Times New Roman" w:cs="Times New Roman" w:hint="eastAsia"/>
          <w:lang w:eastAsia="zh-CN"/>
        </w:rPr>
        <w:t xml:space="preserve">perceived </w:t>
      </w:r>
      <w:proofErr w:type="spellStart"/>
      <w:r w:rsidRPr="00BE19BC">
        <w:rPr>
          <w:rFonts w:ascii="Times New Roman" w:hAnsi="Times New Roman" w:cs="Times New Roman"/>
          <w:lang w:eastAsia="zh-CN"/>
        </w:rPr>
        <w:t>intelligence</w:t>
      </w:r>
      <w:r>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{"citationID":"OGPPyUjX","properties":{"formattedCitation":"\\super 17,43\\nosupersub{}","plainCitation":"17,43","noteIndex":0},"citationItems":[{"id":539784,"uris":["http://zotero.org/users/6113531/items/F8YYPGJL"],"itemData":{"id":539784,"type":"article-journal","abstract":"The authors investigated accuracy of judging intelligence from facial photos of strangers across the lifespan, facial qualities contributing to accuracy, and developmental paths producing correlations between facial qualities and IQ scores. Judgments were more accurate than chance in childhood and puberty, marginally more accurate in middle adulthood, but not more accurate than chance in adolescence or late adulthood. Reliance on the valid cue of facial attractiveness could explain judges? accuracy. Multiple developmental paths contributed to relationships between facial attractiveness and IQ: biological, environmental, influences of intelligence on attractiveness, influences of attractiveness on intelligence. The findings provide a caveat to evolutionary psychologists? assumption that relationships between attractiveness and intelligence or other traits reflect an influence of ?good genes? on both, as well as to social and developmental psychologists? assumption that such relationships reflect self-fulfilling prophecy effects. Each of these mechanisms failed to explain some observed correlations.","container-title":"Personality and Social Psychology Bulletin","DOI":"10.1177/0146167202282009","ISSN":"0146-1672","issue":"2","journalAbbreviation":"Pers Soc Psychol Bull","note":"publisher: SAGE Publications Inc","page":"238-249","source":"SAGE Journals","title":"Looking Smart and Looking Good: Facial Cues to Intelligence and their Origins","title-short":"Looking Smart and Looking Good","volume":"28","author":[{"family":"Zebrowitz","given":"Leslie A."},{"family":"Hall","given":"Judith A."},{"family":"Murphy","given":"Nora A."},{"family":"Rhodes","given":"Gillian"}],"issued":{"date-parts":[["2002",2,1]]},"citation-key":"ZebrowitzLookingSmartLooking2002"}},{"id":543016,"uris":["http://zotero.org/users/6113531/items/YHFIWQAD"],"itemData":{"id":543016,"type":"article-journal","abstract":"Despite the old adage not to ‘judge a book by its cover’, facial cues often guide first impressions and these first impressions guide our decisions. Literature suggests there are valid facial cues that assist us in assessing someone’s health or intelligence, but such cues are overshadowed by an ‘attractiveness halo’ whereby desirable attributions are preferentially ascribed to attractive people. The impact of the attractiveness halo effect on perceptions of academic performance in the classroom is concerning as this has shown to influence students’ future performance. We investigated the limiting effects of the attractiveness halo on perceptions of actual academic performance in faces of 100 university students. Given the ambiguity and various perspectives on the definition of intelligence and the growing consensus on the importance of conscientiousness over intelligence in predicting actual academic performance, we also investigated whether perceived conscientiousness was a more accurate predictor of academic performance than perceived intelligence. Perceived conscientiousness was found to be a better predictor of actual academic performance when compared to perceived intelligence and perceived academic performance, and accuracy was improved when controlling for the influence of attractiveness on judgments. These findings emphasize the misleading effect of attractiveness on the accuracy of first impressions of competence, which can have serious consequences in areas such as education and hiring. The findings also have implications for future research investigating impression accuracy based on facial stimuli.","container-title":"PLOS ONE","DOI":"10.1371/journal.pone.0148284","ISSN":"1932-6203","issue":"2","journalAbbreviation":"PLOS ONE","language":"en","note":"publisher: Public Library of Science","page":"e0148284","source":"PLoS Journals","title":"Blinded by Beauty: Attractiveness Bias and Accurate Perceptions of Academic Performance","title-short":"Blinded by Beauty","volume":"11","author":[{"family":"Talamas","given":"Sean N."},{"family":"Mavor","given":"Kenneth I."},{"family":"Perrett","given":"David I."}],"issued":{"date-parts":[["2016",2,17]]},"citation-key":"TalamasBlindedBeautyAttractiveness2016"}}],"schema":"https://github.com/citation-style-language/schema/raw/master/csl-citation.json"} </w:instrText>
      </w:r>
      <w:r>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17,43</w:t>
      </w:r>
      <w:proofErr w:type="spellEnd"/>
      <w:r>
        <w:rPr>
          <w:rFonts w:ascii="Times New Roman" w:hAnsi="Times New Roman" w:cs="Times New Roman"/>
          <w:lang w:eastAsia="zh-CN"/>
        </w:rPr>
        <w:fldChar w:fldCharType="end"/>
      </w:r>
      <w:r w:rsidRPr="00BE19BC">
        <w:rPr>
          <w:rFonts w:ascii="Times New Roman" w:hAnsi="Times New Roman" w:cs="Times New Roman"/>
          <w:lang w:eastAsia="zh-CN"/>
        </w:rPr>
        <w:t xml:space="preserve">. </w:t>
      </w:r>
      <w:commentRangeStart w:id="518"/>
      <w:commentRangeStart w:id="519"/>
      <w:r w:rsidRPr="00BE19BC">
        <w:rPr>
          <w:rFonts w:ascii="Times New Roman" w:hAnsi="Times New Roman" w:cs="Times New Roman"/>
          <w:lang w:eastAsia="zh-CN"/>
        </w:rPr>
        <w:t xml:space="preserve">If </w:t>
      </w:r>
      <w:commentRangeEnd w:id="518"/>
      <w:r w:rsidR="00F231BC">
        <w:rPr>
          <w:rStyle w:val="af3"/>
        </w:rPr>
        <w:commentReference w:id="518"/>
      </w:r>
      <w:commentRangeEnd w:id="519"/>
      <w:r w:rsidR="00615865">
        <w:rPr>
          <w:rStyle w:val="af3"/>
        </w:rPr>
        <w:commentReference w:id="519"/>
      </w:r>
      <w:r w:rsidRPr="00BE19BC">
        <w:rPr>
          <w:rFonts w:ascii="Times New Roman" w:hAnsi="Times New Roman" w:cs="Times New Roman"/>
          <w:lang w:eastAsia="zh-CN"/>
        </w:rPr>
        <w:t xml:space="preserve">these two </w:t>
      </w:r>
      <w:r w:rsidR="00F231BC">
        <w:rPr>
          <w:rFonts w:ascii="Times New Roman" w:hAnsi="Times New Roman" w:cs="Times New Roman"/>
          <w:lang w:eastAsia="zh-CN"/>
        </w:rPr>
        <w:t>inferences</w:t>
      </w:r>
      <w:r w:rsidR="00F231BC" w:rsidRPr="00BE19BC">
        <w:rPr>
          <w:rFonts w:ascii="Times New Roman" w:hAnsi="Times New Roman" w:cs="Times New Roman"/>
          <w:lang w:eastAsia="zh-CN"/>
        </w:rPr>
        <w:t xml:space="preserve"> </w:t>
      </w:r>
      <w:r w:rsidRPr="00BE19BC">
        <w:rPr>
          <w:rFonts w:ascii="Times New Roman" w:hAnsi="Times New Roman" w:cs="Times New Roman"/>
          <w:lang w:eastAsia="zh-CN"/>
        </w:rPr>
        <w:t xml:space="preserve">are closely connected in a </w:t>
      </w:r>
      <w:r w:rsidR="00F231BC">
        <w:rPr>
          <w:rFonts w:ascii="Times New Roman" w:hAnsi="Times New Roman" w:cs="Times New Roman"/>
          <w:lang w:eastAsia="zh-CN"/>
        </w:rPr>
        <w:t>small-world</w:t>
      </w:r>
      <w:r w:rsidRPr="00BE19BC">
        <w:rPr>
          <w:rFonts w:ascii="Times New Roman" w:hAnsi="Times New Roman" w:cs="Times New Roman"/>
          <w:lang w:eastAsia="zh-CN"/>
        </w:rPr>
        <w:t xml:space="preserve"> network, their short </w:t>
      </w:r>
      <w:r w:rsidR="00F231BC">
        <w:rPr>
          <w:rFonts w:ascii="Times New Roman" w:hAnsi="Times New Roman" w:cs="Times New Roman"/>
          <w:lang w:eastAsia="zh-CN"/>
        </w:rPr>
        <w:t>path</w:t>
      </w:r>
      <w:r w:rsidRPr="00BE19BC">
        <w:rPr>
          <w:rFonts w:ascii="Times New Roman" w:hAnsi="Times New Roman" w:cs="Times New Roman"/>
          <w:lang w:eastAsia="zh-CN"/>
        </w:rPr>
        <w:t xml:space="preserve"> explain</w:t>
      </w:r>
      <w:r w:rsidR="00F231BC">
        <w:rPr>
          <w:rFonts w:ascii="Times New Roman" w:hAnsi="Times New Roman" w:cs="Times New Roman"/>
          <w:lang w:eastAsia="zh-CN"/>
        </w:rPr>
        <w:t>s</w:t>
      </w:r>
      <w:r w:rsidRPr="00BE19BC">
        <w:rPr>
          <w:rFonts w:ascii="Times New Roman" w:hAnsi="Times New Roman" w:cs="Times New Roman"/>
          <w:lang w:eastAsia="zh-CN"/>
        </w:rPr>
        <w:t xml:space="preserve"> the strong correlation in </w:t>
      </w:r>
      <w:r w:rsidR="00F231BC">
        <w:rPr>
          <w:rFonts w:ascii="Times New Roman" w:hAnsi="Times New Roman" w:cs="Times New Roman"/>
          <w:lang w:eastAsia="zh-CN"/>
        </w:rPr>
        <w:t xml:space="preserve">their </w:t>
      </w:r>
      <w:r w:rsidRPr="00BE19BC">
        <w:rPr>
          <w:rFonts w:ascii="Times New Roman" w:hAnsi="Times New Roman" w:cs="Times New Roman"/>
          <w:lang w:eastAsia="zh-CN"/>
        </w:rPr>
        <w:t>activation</w:t>
      </w:r>
      <w:r w:rsidR="001E265C">
        <w:rPr>
          <w:rFonts w:ascii="Times New Roman" w:hAnsi="Times New Roman" w:cs="Times New Roman"/>
          <w:lang w:eastAsia="zh-CN"/>
        </w:rPr>
        <w:t>s</w:t>
      </w:r>
      <w:r w:rsidR="0037485E">
        <w:rPr>
          <w:rFonts w:ascii="Times New Roman" w:hAnsi="Times New Roman" w:cs="Times New Roman"/>
          <w:lang w:eastAsia="zh-CN"/>
        </w:rPr>
        <w:t xml:space="preserve"> (e.g., behavioral ratings of these inferences)</w:t>
      </w:r>
      <w:r w:rsidR="00874395" w:rsidRPr="00874395">
        <w:rPr>
          <w:rFonts w:ascii="Times New Roman" w:hAnsi="Times New Roman" w:cs="Times New Roman"/>
          <w:lang w:eastAsia="zh-CN"/>
        </w:rPr>
        <w:t xml:space="preserve">. </w:t>
      </w:r>
      <w:r w:rsidR="00442307">
        <w:rPr>
          <w:rFonts w:ascii="Times New Roman" w:hAnsi="Times New Roman" w:cs="Times New Roman"/>
          <w:lang w:eastAsia="zh-CN"/>
        </w:rPr>
        <w:t>Indeed, empirically, perceived a</w:t>
      </w:r>
      <w:r w:rsidR="00B729ED" w:rsidRPr="00B729ED">
        <w:rPr>
          <w:rFonts w:ascii="Times New Roman" w:hAnsi="Times New Roman" w:cs="Times New Roman"/>
          <w:lang w:eastAsia="zh-CN"/>
        </w:rPr>
        <w:t>ttractiveness</w:t>
      </w:r>
      <w:r w:rsidR="00B729ED">
        <w:rPr>
          <w:rFonts w:ascii="Times New Roman" w:hAnsi="Times New Roman" w:cs="Times New Roman" w:hint="eastAsia"/>
          <w:lang w:eastAsia="zh-CN"/>
        </w:rPr>
        <w:t xml:space="preserve"> </w:t>
      </w:r>
      <w:r w:rsidR="00442307">
        <w:rPr>
          <w:rFonts w:ascii="Times New Roman" w:hAnsi="Times New Roman" w:cs="Times New Roman"/>
          <w:lang w:eastAsia="zh-CN"/>
        </w:rPr>
        <w:t>and</w:t>
      </w:r>
      <w:r w:rsidR="00B729ED">
        <w:rPr>
          <w:rFonts w:ascii="Times New Roman" w:hAnsi="Times New Roman" w:cs="Times New Roman" w:hint="eastAsia"/>
          <w:lang w:eastAsia="zh-CN"/>
        </w:rPr>
        <w:t xml:space="preserve"> related inference</w:t>
      </w:r>
      <w:r w:rsidR="00F231BC">
        <w:rPr>
          <w:rFonts w:ascii="Times New Roman" w:hAnsi="Times New Roman" w:cs="Times New Roman"/>
          <w:lang w:eastAsia="zh-CN"/>
        </w:rPr>
        <w:t>s</w:t>
      </w:r>
      <w:r w:rsidR="00B729ED">
        <w:rPr>
          <w:rFonts w:ascii="Times New Roman" w:hAnsi="Times New Roman" w:cs="Times New Roman" w:hint="eastAsia"/>
          <w:lang w:eastAsia="zh-CN"/>
        </w:rPr>
        <w:t xml:space="preserve"> like </w:t>
      </w:r>
      <w:r w:rsidR="00B729ED">
        <w:rPr>
          <w:rFonts w:ascii="Times New Roman" w:hAnsi="Times New Roman" w:cs="Times New Roman"/>
          <w:lang w:eastAsia="zh-CN"/>
        </w:rPr>
        <w:t>“</w:t>
      </w:r>
      <w:r w:rsidR="00B729ED">
        <w:rPr>
          <w:rFonts w:ascii="Times New Roman" w:hAnsi="Times New Roman" w:cs="Times New Roman" w:hint="eastAsia"/>
          <w:lang w:eastAsia="zh-CN"/>
        </w:rPr>
        <w:t>pretty</w:t>
      </w:r>
      <w:r w:rsidR="00B729ED">
        <w:rPr>
          <w:rFonts w:ascii="Times New Roman" w:hAnsi="Times New Roman" w:cs="Times New Roman"/>
          <w:lang w:eastAsia="zh-CN"/>
        </w:rPr>
        <w:t>”</w:t>
      </w:r>
      <w:r w:rsidR="00CF293C">
        <w:rPr>
          <w:rFonts w:ascii="Times New Roman" w:hAnsi="Times New Roman" w:cs="Times New Roman"/>
          <w:lang w:eastAsia="zh-CN"/>
        </w:rPr>
        <w:t xml:space="preserve">, “handsome” </w:t>
      </w:r>
      <w:r w:rsidR="00442307">
        <w:rPr>
          <w:rFonts w:ascii="Times New Roman" w:hAnsi="Times New Roman" w:cs="Times New Roman"/>
          <w:lang w:eastAsia="zh-CN"/>
        </w:rPr>
        <w:t>often</w:t>
      </w:r>
      <w:r w:rsidR="00B729ED" w:rsidRPr="00B729ED">
        <w:rPr>
          <w:rFonts w:ascii="Times New Roman" w:hAnsi="Times New Roman" w:cs="Times New Roman"/>
          <w:lang w:eastAsia="zh-CN"/>
        </w:rPr>
        <w:t xml:space="preserve"> hold a central position in the network due to its early acquisition and high accessibility, giving it </w:t>
      </w:r>
      <w:commentRangeStart w:id="520"/>
      <w:commentRangeStart w:id="521"/>
      <w:r w:rsidR="00B729ED" w:rsidRPr="00B729ED">
        <w:rPr>
          <w:rFonts w:ascii="Times New Roman" w:hAnsi="Times New Roman" w:cs="Times New Roman"/>
          <w:lang w:eastAsia="zh-CN"/>
        </w:rPr>
        <w:t xml:space="preserve">a “first-mover” </w:t>
      </w:r>
      <w:proofErr w:type="spellStart"/>
      <w:r w:rsidR="00B729ED" w:rsidRPr="00B729ED">
        <w:rPr>
          <w:rFonts w:ascii="Times New Roman" w:hAnsi="Times New Roman" w:cs="Times New Roman"/>
          <w:lang w:eastAsia="zh-CN"/>
        </w:rPr>
        <w:t>advantage</w:t>
      </w:r>
      <w:commentRangeEnd w:id="520"/>
      <w:r w:rsidR="00586A4A">
        <w:rPr>
          <w:rStyle w:val="af3"/>
        </w:rPr>
        <w:commentReference w:id="520"/>
      </w:r>
      <w:commentRangeEnd w:id="521"/>
      <w:r w:rsidR="007B7775">
        <w:rPr>
          <w:rStyle w:val="af3"/>
        </w:rPr>
        <w:commentReference w:id="521"/>
      </w:r>
      <w:r w:rsidR="00CF293C">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{"citationID":"B5DL0Rza","properties":{"formattedCitation":"\\super 20\\nosupersub{}","plainCitation":"20","noteIndex":0},"citationItems":[{"id":637534,"uris":["http://zotero.org/users/6113531/items/357RVBSC"],"itemData":{"id":637534,"type":"article-journal","abstract":"Abstract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schema":"https://github.com/citation-style-language/schema/raw/master/csl-citation.json"} </w:instrText>
      </w:r>
      <w:r w:rsidR="00CF293C">
        <w:rPr>
          <w:rFonts w:ascii="Times New Roman" w:hAnsi="Times New Roman" w:cs="Times New Roman"/>
          <w:lang w:eastAsia="zh-CN"/>
        </w:rPr>
        <w:fldChar w:fldCharType="separate"/>
      </w:r>
      <w:r w:rsidR="00CF293C" w:rsidRPr="00F675E0">
        <w:rPr>
          <w:rFonts w:ascii="Times New Roman" w:hAnsi="Times New Roman" w:cs="Times New Roman"/>
          <w:vertAlign w:val="superscript"/>
        </w:rPr>
        <w:t>20</w:t>
      </w:r>
      <w:proofErr w:type="spellEnd"/>
      <w:r w:rsidR="00CF293C">
        <w:rPr>
          <w:rFonts w:ascii="Times New Roman" w:hAnsi="Times New Roman" w:cs="Times New Roman"/>
          <w:lang w:eastAsia="zh-CN"/>
        </w:rPr>
        <w:fldChar w:fldCharType="end"/>
      </w:r>
      <w:r w:rsidR="00CF293C">
        <w:rPr>
          <w:rFonts w:ascii="Times New Roman" w:hAnsi="Times New Roman" w:cs="Times New Roman"/>
          <w:lang w:eastAsia="zh-CN"/>
        </w:rPr>
        <w:t xml:space="preserve"> (Fig. </w:t>
      </w:r>
      <w:proofErr w:type="spellStart"/>
      <w:r w:rsidR="00CF293C">
        <w:rPr>
          <w:rFonts w:ascii="Times New Roman" w:hAnsi="Times New Roman" w:cs="Times New Roman"/>
          <w:lang w:eastAsia="zh-CN"/>
        </w:rPr>
        <w:t>4</w:t>
      </w:r>
      <w:r w:rsidR="001D5DE9">
        <w:rPr>
          <w:rFonts w:ascii="Times New Roman" w:hAnsi="Times New Roman" w:cs="Times New Roman"/>
          <w:lang w:eastAsia="zh-CN"/>
        </w:rPr>
        <w:t>b</w:t>
      </w:r>
      <w:proofErr w:type="spellEnd"/>
      <w:r w:rsidR="00CF293C">
        <w:rPr>
          <w:rFonts w:ascii="Times New Roman" w:hAnsi="Times New Roman" w:cs="Times New Roman"/>
          <w:lang w:eastAsia="zh-CN"/>
        </w:rPr>
        <w:t>)</w:t>
      </w:r>
      <w:r w:rsidR="00B729ED" w:rsidRPr="00B729ED">
        <w:rPr>
          <w:rFonts w:ascii="Times New Roman" w:hAnsi="Times New Roman" w:cs="Times New Roman"/>
          <w:lang w:eastAsia="zh-CN"/>
        </w:rPr>
        <w:t>.</w:t>
      </w:r>
      <w:r w:rsidR="00874395" w:rsidRPr="00874395">
        <w:rPr>
          <w:rFonts w:ascii="Times New Roman" w:hAnsi="Times New Roman" w:cs="Times New Roman"/>
          <w:lang w:eastAsia="zh-CN"/>
        </w:rPr>
        <w:t xml:space="preserve"> </w:t>
      </w:r>
      <w:r w:rsidR="00A34483">
        <w:rPr>
          <w:rFonts w:ascii="Times New Roman" w:hAnsi="Times New Roman" w:cs="Times New Roman"/>
          <w:lang w:eastAsia="zh-CN"/>
        </w:rPr>
        <w:t>Perceived i</w:t>
      </w:r>
      <w:r w:rsidR="00B729ED" w:rsidRPr="00B729ED">
        <w:rPr>
          <w:rFonts w:ascii="Times New Roman" w:hAnsi="Times New Roman" w:cs="Times New Roman"/>
          <w:lang w:eastAsia="zh-CN"/>
        </w:rPr>
        <w:t xml:space="preserve">ntelligence, shaped by cultural norms and folk </w:t>
      </w:r>
      <w:proofErr w:type="spellStart"/>
      <w:r w:rsidR="00B729ED" w:rsidRPr="00B729ED">
        <w:rPr>
          <w:rFonts w:ascii="Times New Roman" w:hAnsi="Times New Roman" w:cs="Times New Roman"/>
          <w:lang w:eastAsia="zh-CN"/>
        </w:rPr>
        <w:t>theories</w:t>
      </w:r>
      <w:del w:id="522" w:author="Lu, Junsong" w:date="2025-08-22T10:36:00Z" w16du:dateUtc="2025-08-22T02:36:00Z">
        <w:r w:rsidR="00A34483" w:rsidDel="003F72D8">
          <w:rPr>
            <w:rFonts w:ascii="Times New Roman" w:hAnsi="Times New Roman" w:cs="Times New Roman"/>
            <w:lang w:eastAsia="zh-CN"/>
          </w:rPr>
          <w:delText xml:space="preserve"> </w:delText>
        </w:r>
        <w:commentRangeStart w:id="523"/>
        <w:commentRangeStart w:id="524"/>
        <w:r w:rsidR="00A34483" w:rsidDel="003F72D8">
          <w:rPr>
            <w:rFonts w:ascii="Times New Roman" w:hAnsi="Times New Roman" w:cs="Times New Roman"/>
            <w:lang w:eastAsia="zh-CN"/>
          </w:rPr>
          <w:delText xml:space="preserve">(e.g., </w:delText>
        </w:r>
      </w:del>
      <w:r w:rsidR="003F72D8">
        <w:rPr>
          <w:rFonts w:ascii="Times New Roman" w:hAnsi="Times New Roman" w:cs="Times New Roman"/>
          <w:lang w:eastAsia="zh-CN"/>
        </w:rPr>
        <w:fldChar w:fldCharType="begin"/>
      </w:r>
      <w:r w:rsidR="003F72D8">
        <w:rPr>
          <w:rFonts w:ascii="Times New Roman" w:hAnsi="Times New Roman" w:cs="Times New Roman"/>
          <w:lang w:eastAsia="zh-CN"/>
        </w:rPr>
        <w:instrText xml:space="preserve"> ADDIN ZOTERO_ITEM CSL_CITATION {"citationID":"yy3lir8a","properties":{"formattedCitation":"\\super 43,104\\nosupersub{}","plainCitation":"43,104","noteIndex":0},"citationItems":[{"id":543016,"uris":["http://zotero.org/users/6113531/items/YHFIWQAD"],"itemData":{"id":543016,"type":"article-journal","abstract":"Despite the old adage not to ‘judge a book by its cover’, facial cues often guide first impressions and these first impressions guide our decisions. Literature suggests there are valid facial cues that assist us in assessing someone’s health or intelligence, but such cues are overshadowed by an ‘attractiveness halo’ whereby desirable attributions are preferentially ascribed to attractive people. The impact of the attractiveness halo effect on perceptions of academic performance in the classroom is concerning as this has shown to influence students’ future performance. We investigated the limiting effects of the attractiveness halo on perceptions of actual academic performance in faces of 100 university students. Given the ambiguity and various perspectives on the definition of intelligence and the growing consensus on the importance of conscientiousness over intelligence in predicting actual academic performance, we also investigated whether perceived conscientiousness was a more accurate predictor of academic performance than perceived intelligence. Perceived conscientiousness was found to be a better predictor of actual academic performance when compared to perceived intelligence and perceived academic performance, and accuracy was improved when controlling for the influence of attractiveness on judgments. These findings emphasize the misleading effect of attractiveness on the accuracy of first impressions of competence, which can have serious consequences in areas such as education and hiring. The findings also have implications for future research investigating impression accuracy based on facial stimuli.","container-title":"PLOS ONE","DOI":"10.1371/journal.pone.0148284","ISSN":"1932-6203","issue":"2","journalAbbreviation":"PLOS ONE","language":"en","note":"publisher: Public Library of Science","page":"e0148284","source":"PLoS Journals","title":"Blinded by Beauty: Attractiveness Bias and Accurate Perceptions of Academic Performance","title-short":"Blinded by Beauty","volume":"11","author":[{"family":"Talamas","given":"Sean N."},{"family":"Mavor","given":"Kenneth I."},{"family":"Perrett","given":"David I."}],"issued":{"date-parts":[["2016",2,17]]},"citation-key":"TalamasBlindedBeautyAttractiveness2016"}},{"id":647724,"uris":["http://zotero.org/users/6113531/items/HWLAMF65"],"itemData":{"id":647724,"type":"book","publisher":"WW Norton &amp; company","source":"Google Scholar","title":"Mismeasure of man","URL":"https://www.google.com/books?hl=zh-CN&amp;lr=&amp;id=WTtTiG4eda0C&amp;oi=fnd&amp;pg=PA19&amp;dq=the+mismeasure+of+man&amp;ots=881UNMy7Yr&amp;sig=xEBGelO4MpuxQMVKAwm2dtKKYRU","author":[{"family":"Gould","given":"Stephen Jay"}],"accessed":{"date-parts":[["2025",8,22]]},"issued":{"date-parts":[["1996"]]},"citation-key":"GouldMismeasureman1996"}}],"schema":"https://github.com/citation-style-language/schema/raw/master/csl-citation.json"} </w:instrText>
      </w:r>
      <w:r w:rsidR="003F72D8">
        <w:rPr>
          <w:rFonts w:ascii="Times New Roman" w:hAnsi="Times New Roman" w:cs="Times New Roman"/>
          <w:lang w:eastAsia="zh-CN"/>
        </w:rPr>
        <w:fldChar w:fldCharType="separate"/>
      </w:r>
      <w:r w:rsidR="003F72D8" w:rsidRPr="003F72D8">
        <w:rPr>
          <w:rFonts w:ascii="Times New Roman" w:hAnsi="Times New Roman" w:cs="Times New Roman"/>
          <w:vertAlign w:val="superscript"/>
        </w:rPr>
        <w:t>43,104</w:t>
      </w:r>
      <w:proofErr w:type="spellEnd"/>
      <w:r w:rsidR="003F72D8">
        <w:rPr>
          <w:rFonts w:ascii="Times New Roman" w:hAnsi="Times New Roman" w:cs="Times New Roman"/>
          <w:lang w:eastAsia="zh-CN"/>
        </w:rPr>
        <w:fldChar w:fldCharType="end"/>
      </w:r>
      <w:del w:id="525" w:author="Lu, Junsong" w:date="2025-08-22T10:36:00Z" w16du:dateUtc="2025-08-22T02:36:00Z">
        <w:r w:rsidR="00A34483" w:rsidDel="003F72D8">
          <w:rPr>
            <w:rFonts w:ascii="Times New Roman" w:hAnsi="Times New Roman" w:cs="Times New Roman"/>
            <w:lang w:eastAsia="zh-CN"/>
          </w:rPr>
          <w:delText>)</w:delText>
        </w:r>
      </w:del>
      <w:r w:rsidR="00B729ED" w:rsidRPr="00B729ED">
        <w:rPr>
          <w:rFonts w:ascii="Times New Roman" w:hAnsi="Times New Roman" w:cs="Times New Roman"/>
          <w:lang w:eastAsia="zh-CN"/>
        </w:rPr>
        <w:t xml:space="preserve">, </w:t>
      </w:r>
      <w:commentRangeEnd w:id="523"/>
      <w:r w:rsidR="00A34483">
        <w:rPr>
          <w:rStyle w:val="af3"/>
        </w:rPr>
        <w:commentReference w:id="523"/>
      </w:r>
      <w:commentRangeEnd w:id="524"/>
      <w:r w:rsidR="003F72D8">
        <w:rPr>
          <w:rStyle w:val="af3"/>
        </w:rPr>
        <w:commentReference w:id="524"/>
      </w:r>
      <w:r w:rsidR="00B729ED" w:rsidRPr="00B729ED">
        <w:rPr>
          <w:rFonts w:ascii="Times New Roman" w:hAnsi="Times New Roman" w:cs="Times New Roman"/>
          <w:lang w:eastAsia="zh-CN"/>
        </w:rPr>
        <w:t>is broadly connected to various trait</w:t>
      </w:r>
      <w:r w:rsidR="00A34483">
        <w:rPr>
          <w:rFonts w:ascii="Times New Roman" w:hAnsi="Times New Roman" w:cs="Times New Roman"/>
          <w:lang w:eastAsia="zh-CN"/>
        </w:rPr>
        <w:t xml:space="preserve"> inferences</w:t>
      </w:r>
      <w:r w:rsidR="00B729ED" w:rsidRPr="00B729ED">
        <w:rPr>
          <w:rFonts w:ascii="Times New Roman" w:hAnsi="Times New Roman" w:cs="Times New Roman"/>
          <w:lang w:eastAsia="zh-CN"/>
        </w:rPr>
        <w:t>, contributing to its high degree</w:t>
      </w:r>
      <w:r w:rsidR="00874395" w:rsidRPr="00874395">
        <w:rPr>
          <w:rFonts w:ascii="Times New Roman" w:hAnsi="Times New Roman" w:cs="Times New Roman"/>
          <w:lang w:eastAsia="zh-CN"/>
        </w:rPr>
        <w:t xml:space="preserve">. When constrained stimuli </w:t>
      </w:r>
      <w:r w:rsidR="00A34483">
        <w:rPr>
          <w:rFonts w:ascii="Times New Roman" w:hAnsi="Times New Roman" w:cs="Times New Roman"/>
          <w:lang w:eastAsia="zh-CN"/>
        </w:rPr>
        <w:t>such as</w:t>
      </w:r>
      <w:r w:rsidR="00874395" w:rsidRPr="00874395">
        <w:rPr>
          <w:rFonts w:ascii="Times New Roman" w:hAnsi="Times New Roman" w:cs="Times New Roman"/>
          <w:lang w:eastAsia="zh-CN"/>
        </w:rPr>
        <w:t xml:space="preserve"> </w:t>
      </w:r>
      <w:r w:rsidR="00A34483">
        <w:rPr>
          <w:rFonts w:ascii="Times New Roman" w:hAnsi="Times New Roman" w:cs="Times New Roman"/>
          <w:lang w:eastAsia="zh-CN"/>
        </w:rPr>
        <w:t xml:space="preserve">cropped-out </w:t>
      </w:r>
      <w:r w:rsidR="00874395" w:rsidRPr="00874395">
        <w:rPr>
          <w:rFonts w:ascii="Times New Roman" w:hAnsi="Times New Roman" w:cs="Times New Roman"/>
          <w:lang w:eastAsia="zh-CN"/>
        </w:rPr>
        <w:t>face</w:t>
      </w:r>
      <w:r w:rsidR="00A34483">
        <w:rPr>
          <w:rFonts w:ascii="Times New Roman" w:hAnsi="Times New Roman" w:cs="Times New Roman"/>
          <w:lang w:eastAsia="zh-CN"/>
        </w:rPr>
        <w:t xml:space="preserve"> images are observed</w:t>
      </w:r>
      <w:r w:rsidR="00874395" w:rsidRPr="00874395">
        <w:rPr>
          <w:rFonts w:ascii="Times New Roman" w:hAnsi="Times New Roman" w:cs="Times New Roman"/>
          <w:lang w:eastAsia="zh-CN"/>
        </w:rPr>
        <w:t xml:space="preserve"> without auditory</w:t>
      </w:r>
      <w:r w:rsidR="00A34483">
        <w:rPr>
          <w:rFonts w:ascii="Times New Roman" w:hAnsi="Times New Roman" w:cs="Times New Roman"/>
          <w:lang w:eastAsia="zh-CN"/>
        </w:rPr>
        <w:t>, semantic, or</w:t>
      </w:r>
      <w:r w:rsidR="00874395" w:rsidRPr="00874395">
        <w:rPr>
          <w:rFonts w:ascii="Times New Roman" w:hAnsi="Times New Roman" w:cs="Times New Roman"/>
          <w:lang w:eastAsia="zh-CN"/>
        </w:rPr>
        <w:t xml:space="preserve"> </w:t>
      </w:r>
      <w:r w:rsidR="00A34483">
        <w:rPr>
          <w:rFonts w:ascii="Times New Roman" w:hAnsi="Times New Roman" w:cs="Times New Roman"/>
          <w:lang w:eastAsia="zh-CN"/>
        </w:rPr>
        <w:t>behavioral information</w:t>
      </w:r>
      <w:r w:rsidR="00FF0739">
        <w:rPr>
          <w:rFonts w:ascii="Times New Roman" w:hAnsi="Times New Roman" w:cs="Times New Roman"/>
          <w:lang w:eastAsia="zh-CN"/>
        </w:rPr>
        <w:t xml:space="preserve"> (Fig. </w:t>
      </w:r>
      <w:proofErr w:type="spellStart"/>
      <w:r w:rsidR="00FF0739">
        <w:rPr>
          <w:rFonts w:ascii="Times New Roman" w:hAnsi="Times New Roman" w:cs="Times New Roman"/>
          <w:lang w:eastAsia="zh-CN"/>
        </w:rPr>
        <w:t>4a</w:t>
      </w:r>
      <w:proofErr w:type="spellEnd"/>
      <w:r w:rsidR="00FF0739">
        <w:rPr>
          <w:rFonts w:ascii="Times New Roman" w:hAnsi="Times New Roman" w:cs="Times New Roman"/>
          <w:lang w:eastAsia="zh-CN"/>
        </w:rPr>
        <w:t>)</w:t>
      </w:r>
      <w:r w:rsidR="00874395" w:rsidRPr="00874395">
        <w:rPr>
          <w:rFonts w:ascii="Times New Roman" w:hAnsi="Times New Roman" w:cs="Times New Roman"/>
          <w:lang w:eastAsia="zh-CN"/>
        </w:rPr>
        <w:t>, the activation in the network is sparse</w:t>
      </w:r>
      <w:r w:rsidR="00A34483">
        <w:rPr>
          <w:rFonts w:ascii="Times New Roman" w:hAnsi="Times New Roman" w:cs="Times New Roman"/>
          <w:lang w:eastAsia="zh-CN"/>
        </w:rPr>
        <w:t xml:space="preserve"> (i.e., only a few social inferences are activated</w:t>
      </w:r>
      <w:r w:rsidR="00FF0739">
        <w:rPr>
          <w:rFonts w:ascii="Times New Roman" w:hAnsi="Times New Roman" w:cs="Times New Roman"/>
          <w:lang w:eastAsia="zh-CN"/>
        </w:rPr>
        <w:t xml:space="preserve">) </w:t>
      </w:r>
      <w:r w:rsidR="00B729ED" w:rsidRPr="00B729ED">
        <w:rPr>
          <w:rFonts w:ascii="Times New Roman" w:hAnsi="Times New Roman" w:cs="Times New Roman"/>
          <w:lang w:eastAsia="zh-CN"/>
        </w:rPr>
        <w:t>and concentrated on accessible nodes like attractiveness</w:t>
      </w:r>
      <w:del w:id="526" w:author="Lu, Junsong" w:date="2025-08-22T15:53:00Z" w16du:dateUtc="2025-08-22T07:53:00Z">
        <w:r w:rsidR="00FF0739" w:rsidDel="00877C55">
          <w:rPr>
            <w:rFonts w:ascii="Times New Roman" w:hAnsi="Times New Roman" w:cs="Times New Roman"/>
            <w:lang w:eastAsia="zh-CN"/>
          </w:rPr>
          <w:delText xml:space="preserve"> (Fig. 4c)</w:delText>
        </w:r>
      </w:del>
      <w:r w:rsidR="00874395" w:rsidRPr="00874395">
        <w:rPr>
          <w:rFonts w:ascii="Times New Roman" w:hAnsi="Times New Roman" w:cs="Times New Roman"/>
          <w:lang w:eastAsia="zh-CN"/>
        </w:rPr>
        <w:t xml:space="preserve">. The activation of attractiveness </w:t>
      </w:r>
      <w:r w:rsidR="00B729ED">
        <w:rPr>
          <w:rFonts w:ascii="Times New Roman" w:hAnsi="Times New Roman" w:cs="Times New Roman" w:hint="eastAsia"/>
          <w:lang w:eastAsia="zh-CN"/>
        </w:rPr>
        <w:t>is then</w:t>
      </w:r>
      <w:r w:rsidR="00874395" w:rsidRPr="00874395">
        <w:rPr>
          <w:rFonts w:ascii="Times New Roman" w:hAnsi="Times New Roman" w:cs="Times New Roman"/>
          <w:lang w:eastAsia="zh-CN"/>
        </w:rPr>
        <w:t xml:space="preserve"> quickly passed to intelligence without significant </w:t>
      </w:r>
      <w:r w:rsidR="00B729ED">
        <w:rPr>
          <w:rFonts w:ascii="Times New Roman" w:hAnsi="Times New Roman" w:cs="Times New Roman" w:hint="eastAsia"/>
          <w:lang w:eastAsia="zh-CN"/>
        </w:rPr>
        <w:t>decay</w:t>
      </w:r>
      <w:r w:rsidR="00874395" w:rsidRPr="00874395">
        <w:rPr>
          <w:rFonts w:ascii="Times New Roman" w:hAnsi="Times New Roman" w:cs="Times New Roman"/>
          <w:lang w:eastAsia="zh-CN"/>
        </w:rPr>
        <w:t xml:space="preserve"> due to the short </w:t>
      </w:r>
      <w:r w:rsidR="00984F7B">
        <w:rPr>
          <w:rFonts w:ascii="Times New Roman" w:hAnsi="Times New Roman" w:cs="Times New Roman"/>
          <w:lang w:eastAsia="zh-CN"/>
        </w:rPr>
        <w:t xml:space="preserve">paths </w:t>
      </w:r>
      <w:del w:id="527" w:author="Lu, Junsong" w:date="2025-08-22T09:27:00Z" w16du:dateUtc="2025-08-22T01:27:00Z">
        <w:r w:rsidR="00984F7B" w:rsidDel="00615865">
          <w:rPr>
            <w:rFonts w:ascii="Times New Roman" w:hAnsi="Times New Roman" w:cs="Times New Roman"/>
            <w:lang w:eastAsia="zh-CN"/>
          </w:rPr>
          <w:delText xml:space="preserve">connecting them </w:delText>
        </w:r>
      </w:del>
      <w:r w:rsidR="00984F7B">
        <w:rPr>
          <w:rFonts w:ascii="Times New Roman" w:hAnsi="Times New Roman" w:cs="Times New Roman"/>
          <w:lang w:eastAsia="zh-CN"/>
        </w:rPr>
        <w:t>in a small-world mind</w:t>
      </w:r>
      <w:ins w:id="528" w:author="Lu, Junsong" w:date="2025-08-22T15:53:00Z" w16du:dateUtc="2025-08-22T07:53:00Z">
        <w:r w:rsidR="00877C55">
          <w:rPr>
            <w:rFonts w:ascii="Times New Roman" w:hAnsi="Times New Roman" w:cs="Times New Roman" w:hint="eastAsia"/>
            <w:lang w:eastAsia="zh-CN"/>
          </w:rPr>
          <w:t xml:space="preserve"> </w:t>
        </w:r>
        <w:r w:rsidR="00877C55">
          <w:rPr>
            <w:rFonts w:ascii="Times New Roman" w:hAnsi="Times New Roman" w:cs="Times New Roman"/>
            <w:lang w:eastAsia="zh-CN"/>
          </w:rPr>
          <w:t xml:space="preserve">(Fig. </w:t>
        </w:r>
        <w:proofErr w:type="spellStart"/>
        <w:r w:rsidR="00877C55">
          <w:rPr>
            <w:rFonts w:ascii="Times New Roman" w:hAnsi="Times New Roman" w:cs="Times New Roman"/>
            <w:lang w:eastAsia="zh-CN"/>
          </w:rPr>
          <w:t>4</w:t>
        </w:r>
        <w:r w:rsidR="00877C55">
          <w:rPr>
            <w:rFonts w:ascii="Times New Roman" w:hAnsi="Times New Roman" w:cs="Times New Roman" w:hint="eastAsia"/>
            <w:lang w:eastAsia="zh-CN"/>
          </w:rPr>
          <w:t>b</w:t>
        </w:r>
        <w:proofErr w:type="spellEnd"/>
        <w:r w:rsidR="00877C55">
          <w:rPr>
            <w:rFonts w:ascii="Times New Roman" w:hAnsi="Times New Roman" w:cs="Times New Roman"/>
            <w:lang w:eastAsia="zh-CN"/>
          </w:rPr>
          <w:t>)</w:t>
        </w:r>
      </w:ins>
      <w:r w:rsidR="00931FD9">
        <w:rPr>
          <w:rFonts w:ascii="Times New Roman" w:hAnsi="Times New Roman" w:cs="Times New Roman" w:hint="eastAsia"/>
          <w:lang w:eastAsia="zh-CN"/>
        </w:rPr>
        <w:t xml:space="preserve">, creating the appearance of </w:t>
      </w:r>
      <w:r w:rsidR="00984F7B">
        <w:rPr>
          <w:rFonts w:ascii="Times New Roman" w:hAnsi="Times New Roman" w:cs="Times New Roman"/>
          <w:lang w:eastAsia="zh-CN"/>
        </w:rPr>
        <w:t>high</w:t>
      </w:r>
      <w:r w:rsidR="00984F7B">
        <w:rPr>
          <w:rFonts w:ascii="Times New Roman" w:hAnsi="Times New Roman" w:cs="Times New Roman" w:hint="eastAsia"/>
          <w:lang w:eastAsia="zh-CN"/>
        </w:rPr>
        <w:t xml:space="preserve"> </w:t>
      </w:r>
      <w:del w:id="529" w:author="Lu, Junsong" w:date="2025-08-22T09:27:00Z" w16du:dateUtc="2025-08-22T01:27:00Z">
        <w:r w:rsidR="00931FD9" w:rsidDel="00615865">
          <w:rPr>
            <w:rFonts w:ascii="Times New Roman" w:hAnsi="Times New Roman" w:cs="Times New Roman" w:hint="eastAsia"/>
            <w:lang w:eastAsia="zh-CN"/>
          </w:rPr>
          <w:delText>association</w:delText>
        </w:r>
        <w:r w:rsidR="00984F7B" w:rsidDel="00615865">
          <w:rPr>
            <w:rFonts w:ascii="Times New Roman" w:hAnsi="Times New Roman" w:cs="Times New Roman"/>
            <w:lang w:eastAsia="zh-CN"/>
          </w:rPr>
          <w:delText xml:space="preserve"> </w:delText>
        </w:r>
      </w:del>
      <w:ins w:id="530" w:author="Lu, Junsong" w:date="2025-08-22T09:27:00Z" w16du:dateUtc="2025-08-22T01:27:00Z">
        <w:r w:rsidR="00615865">
          <w:rPr>
            <w:rFonts w:ascii="Times New Roman" w:hAnsi="Times New Roman" w:cs="Times New Roman" w:hint="eastAsia"/>
            <w:lang w:eastAsia="zh-CN"/>
          </w:rPr>
          <w:t>correlation</w:t>
        </w:r>
        <w:r w:rsidR="00615865">
          <w:rPr>
            <w:rFonts w:ascii="Times New Roman" w:hAnsi="Times New Roman" w:cs="Times New Roman"/>
            <w:lang w:eastAsia="zh-CN"/>
          </w:rPr>
          <w:t xml:space="preserve"> </w:t>
        </w:r>
      </w:ins>
      <w:r w:rsidR="00984F7B">
        <w:rPr>
          <w:rFonts w:ascii="Times New Roman" w:hAnsi="Times New Roman" w:cs="Times New Roman"/>
          <w:lang w:eastAsia="zh-CN"/>
        </w:rPr>
        <w:t xml:space="preserve">(Fig. </w:t>
      </w:r>
      <w:proofErr w:type="spellStart"/>
      <w:r w:rsidR="00984F7B">
        <w:rPr>
          <w:rFonts w:ascii="Times New Roman" w:hAnsi="Times New Roman" w:cs="Times New Roman"/>
          <w:lang w:eastAsia="zh-CN"/>
        </w:rPr>
        <w:t>4</w:t>
      </w:r>
      <w:ins w:id="531" w:author="Lu, Junsong" w:date="2025-08-22T15:53:00Z" w16du:dateUtc="2025-08-22T07:53:00Z">
        <w:r w:rsidR="00877C55">
          <w:rPr>
            <w:rFonts w:ascii="Times New Roman" w:hAnsi="Times New Roman" w:cs="Times New Roman" w:hint="eastAsia"/>
            <w:lang w:eastAsia="zh-CN"/>
          </w:rPr>
          <w:t>c</w:t>
        </w:r>
      </w:ins>
      <w:proofErr w:type="spellEnd"/>
      <w:del w:id="532" w:author="Lu, Junsong" w:date="2025-08-22T15:53:00Z" w16du:dateUtc="2025-08-22T07:53:00Z">
        <w:r w:rsidR="00984F7B" w:rsidDel="00877C55">
          <w:rPr>
            <w:rFonts w:ascii="Times New Roman" w:hAnsi="Times New Roman" w:cs="Times New Roman"/>
            <w:lang w:eastAsia="zh-CN"/>
          </w:rPr>
          <w:delText>d</w:delText>
        </w:r>
      </w:del>
      <w:r w:rsidR="00984F7B">
        <w:rPr>
          <w:rFonts w:ascii="Times New Roman" w:hAnsi="Times New Roman" w:cs="Times New Roman"/>
          <w:lang w:eastAsia="zh-CN"/>
        </w:rPr>
        <w:t>)</w:t>
      </w:r>
      <w:r w:rsidR="00874395" w:rsidRPr="00874395">
        <w:rPr>
          <w:rFonts w:ascii="Times New Roman" w:hAnsi="Times New Roman" w:cs="Times New Roman"/>
          <w:lang w:eastAsia="zh-CN"/>
        </w:rPr>
        <w:t xml:space="preserve">. </w:t>
      </w:r>
      <w:r w:rsidR="00931FD9" w:rsidRPr="00931FD9">
        <w:rPr>
          <w:rFonts w:ascii="Times New Roman" w:hAnsi="Times New Roman" w:cs="Times New Roman"/>
          <w:lang w:eastAsia="zh-CN"/>
        </w:rPr>
        <w:t xml:space="preserve">In such </w:t>
      </w:r>
      <w:r w:rsidR="00931FD9">
        <w:rPr>
          <w:rFonts w:ascii="Times New Roman" w:hAnsi="Times New Roman" w:cs="Times New Roman" w:hint="eastAsia"/>
          <w:lang w:eastAsia="zh-CN"/>
        </w:rPr>
        <w:t>constrained</w:t>
      </w:r>
      <w:r w:rsidR="00931FD9" w:rsidRPr="00931FD9">
        <w:rPr>
          <w:rFonts w:ascii="Times New Roman" w:hAnsi="Times New Roman" w:cs="Times New Roman"/>
          <w:lang w:eastAsia="zh-CN"/>
        </w:rPr>
        <w:t xml:space="preserve"> experimental settings</w:t>
      </w:r>
      <w:r w:rsidR="00931FD9">
        <w:rPr>
          <w:rFonts w:ascii="Times New Roman" w:hAnsi="Times New Roman" w:cs="Times New Roman" w:hint="eastAsia"/>
          <w:lang w:eastAsia="zh-CN"/>
        </w:rPr>
        <w:t xml:space="preserve"> whe</w:t>
      </w:r>
      <w:r w:rsidR="00D5581B">
        <w:rPr>
          <w:rFonts w:ascii="Times New Roman" w:hAnsi="Times New Roman" w:cs="Times New Roman"/>
          <w:lang w:eastAsia="zh-CN"/>
        </w:rPr>
        <w:t>re</w:t>
      </w:r>
      <w:r w:rsidR="00931FD9">
        <w:rPr>
          <w:rFonts w:ascii="Times New Roman" w:hAnsi="Times New Roman" w:cs="Times New Roman" w:hint="eastAsia"/>
          <w:lang w:eastAsia="zh-CN"/>
        </w:rPr>
        <w:t xml:space="preserve"> </w:t>
      </w:r>
      <w:r w:rsidR="00167C7A">
        <w:rPr>
          <w:rFonts w:ascii="Times New Roman" w:hAnsi="Times New Roman" w:cs="Times New Roman"/>
          <w:lang w:eastAsia="zh-CN"/>
        </w:rPr>
        <w:t xml:space="preserve">richer, </w:t>
      </w:r>
      <w:r w:rsidR="00931FD9">
        <w:rPr>
          <w:rFonts w:ascii="Times New Roman" w:hAnsi="Times New Roman" w:cs="Times New Roman" w:hint="eastAsia"/>
          <w:lang w:eastAsia="zh-CN"/>
        </w:rPr>
        <w:t>multisensory social cues are missing</w:t>
      </w:r>
      <w:r w:rsidR="00931FD9" w:rsidRPr="00931FD9">
        <w:rPr>
          <w:rFonts w:ascii="Times New Roman" w:hAnsi="Times New Roman" w:cs="Times New Roman"/>
          <w:lang w:eastAsia="zh-CN"/>
        </w:rPr>
        <w:t xml:space="preserve">, abstract </w:t>
      </w:r>
      <w:r w:rsidR="00D5581B">
        <w:rPr>
          <w:rFonts w:ascii="Times New Roman" w:hAnsi="Times New Roman" w:cs="Times New Roman"/>
          <w:lang w:eastAsia="zh-CN"/>
        </w:rPr>
        <w:t xml:space="preserve">social </w:t>
      </w:r>
      <w:r w:rsidR="00167C7A">
        <w:rPr>
          <w:rFonts w:ascii="Times New Roman" w:hAnsi="Times New Roman" w:cs="Times New Roman"/>
          <w:lang w:eastAsia="zh-CN"/>
        </w:rPr>
        <w:t>inferences</w:t>
      </w:r>
      <w:r w:rsidR="00931FD9" w:rsidRPr="00931FD9">
        <w:rPr>
          <w:rFonts w:ascii="Times New Roman" w:hAnsi="Times New Roman" w:cs="Times New Roman"/>
          <w:lang w:eastAsia="zh-CN"/>
        </w:rPr>
        <w:t xml:space="preserve"> (e.g., intelligence</w:t>
      </w:r>
      <w:r w:rsidR="00167C7A">
        <w:rPr>
          <w:rFonts w:ascii="Times New Roman" w:hAnsi="Times New Roman" w:cs="Times New Roman"/>
          <w:lang w:eastAsia="zh-CN"/>
        </w:rPr>
        <w:t>,</w:t>
      </w:r>
      <w:r w:rsidR="00931FD9" w:rsidRPr="00931FD9">
        <w:rPr>
          <w:rFonts w:ascii="Times New Roman" w:hAnsi="Times New Roman" w:cs="Times New Roman"/>
          <w:lang w:eastAsia="zh-CN"/>
        </w:rPr>
        <w:t xml:space="preserve"> morality) receive little direct activation from the environment</w:t>
      </w:r>
      <w:r w:rsidR="00167C7A">
        <w:rPr>
          <w:rFonts w:ascii="Times New Roman" w:hAnsi="Times New Roman" w:cs="Times New Roman"/>
          <w:lang w:eastAsia="zh-CN"/>
        </w:rPr>
        <w:t>al inputs but eventually obtain</w:t>
      </w:r>
      <w:r w:rsidR="00AA7316">
        <w:rPr>
          <w:rFonts w:ascii="Times New Roman" w:hAnsi="Times New Roman" w:cs="Times New Roman"/>
          <w:lang w:eastAsia="zh-CN"/>
        </w:rPr>
        <w:t xml:space="preserve"> efficient</w:t>
      </w:r>
      <w:r w:rsidR="00167C7A">
        <w:rPr>
          <w:rFonts w:ascii="Times New Roman" w:hAnsi="Times New Roman" w:cs="Times New Roman"/>
          <w:lang w:eastAsia="zh-CN"/>
        </w:rPr>
        <w:t xml:space="preserve"> activation</w:t>
      </w:r>
      <w:r w:rsidR="00931FD9" w:rsidRPr="00931FD9">
        <w:rPr>
          <w:rFonts w:ascii="Times New Roman" w:hAnsi="Times New Roman" w:cs="Times New Roman"/>
          <w:lang w:eastAsia="zh-CN"/>
        </w:rPr>
        <w:t xml:space="preserve"> </w:t>
      </w:r>
      <w:r w:rsidR="00167C7A">
        <w:rPr>
          <w:rFonts w:ascii="Times New Roman" w:hAnsi="Times New Roman" w:cs="Times New Roman"/>
          <w:lang w:eastAsia="zh-CN"/>
        </w:rPr>
        <w:t>through</w:t>
      </w:r>
      <w:r w:rsidR="00931FD9" w:rsidRPr="00931FD9">
        <w:rPr>
          <w:rFonts w:ascii="Times New Roman" w:hAnsi="Times New Roman" w:cs="Times New Roman"/>
          <w:lang w:eastAsia="zh-CN"/>
        </w:rPr>
        <w:t xml:space="preserve"> </w:t>
      </w:r>
      <w:r w:rsidR="00167C7A">
        <w:rPr>
          <w:rFonts w:ascii="Times New Roman" w:hAnsi="Times New Roman" w:cs="Times New Roman"/>
          <w:lang w:eastAsia="zh-CN"/>
        </w:rPr>
        <w:t xml:space="preserve">their short </w:t>
      </w:r>
      <w:del w:id="533" w:author="Lu, Junsong" w:date="2025-08-22T09:27:00Z" w16du:dateUtc="2025-08-22T01:27:00Z">
        <w:r w:rsidR="00167C7A" w:rsidDel="00615865">
          <w:rPr>
            <w:rFonts w:ascii="Times New Roman" w:hAnsi="Times New Roman" w:cs="Times New Roman"/>
            <w:lang w:eastAsia="zh-CN"/>
          </w:rPr>
          <w:delText xml:space="preserve">connections </w:delText>
        </w:r>
      </w:del>
      <w:ins w:id="534" w:author="Lu, Junsong" w:date="2025-08-22T09:27:00Z" w16du:dateUtc="2025-08-22T01:27:00Z">
        <w:r w:rsidR="00615865">
          <w:rPr>
            <w:rFonts w:ascii="Times New Roman" w:hAnsi="Times New Roman" w:cs="Times New Roman" w:hint="eastAsia"/>
            <w:lang w:eastAsia="zh-CN"/>
          </w:rPr>
          <w:t>distance</w:t>
        </w:r>
        <w:r w:rsidR="00615865">
          <w:rPr>
            <w:rFonts w:ascii="Times New Roman" w:hAnsi="Times New Roman" w:cs="Times New Roman"/>
            <w:lang w:eastAsia="zh-CN"/>
          </w:rPr>
          <w:t xml:space="preserve"> </w:t>
        </w:r>
      </w:ins>
      <w:r w:rsidR="00167C7A">
        <w:rPr>
          <w:rFonts w:ascii="Times New Roman" w:hAnsi="Times New Roman" w:cs="Times New Roman"/>
          <w:lang w:eastAsia="zh-CN"/>
        </w:rPr>
        <w:t xml:space="preserve">to </w:t>
      </w:r>
      <w:r w:rsidR="00931FD9" w:rsidRPr="00931FD9">
        <w:rPr>
          <w:rFonts w:ascii="Times New Roman" w:hAnsi="Times New Roman" w:cs="Times New Roman"/>
          <w:lang w:eastAsia="zh-CN"/>
        </w:rPr>
        <w:t xml:space="preserve">frequently activated </w:t>
      </w:r>
      <w:r w:rsidR="00167C7A">
        <w:rPr>
          <w:rFonts w:ascii="Times New Roman" w:hAnsi="Times New Roman" w:cs="Times New Roman"/>
          <w:lang w:eastAsia="zh-CN"/>
        </w:rPr>
        <w:t>social inferences</w:t>
      </w:r>
      <w:r w:rsidR="00874395" w:rsidRPr="00874395">
        <w:rPr>
          <w:rFonts w:ascii="Times New Roman" w:hAnsi="Times New Roman" w:cs="Times New Roman"/>
          <w:lang w:eastAsia="zh-CN"/>
        </w:rPr>
        <w:t xml:space="preserve">. </w:t>
      </w:r>
    </w:p>
    <w:p w14:paraId="11ABE5B7" w14:textId="7C466F0D" w:rsidR="0023274B" w:rsidRDefault="00072086" w:rsidP="00D07F05">
      <w:pPr>
        <w:spacing w:beforeLines="50" w:before="156" w:afterLines="50" w:after="156"/>
        <w:ind w:firstLine="420"/>
        <w:rPr>
          <w:rFonts w:ascii="Times New Roman" w:hAnsi="Times New Roman" w:cs="Times New Roman"/>
          <w:lang w:eastAsia="zh-CN"/>
        </w:rPr>
      </w:pPr>
      <w:del w:id="535" w:author="Lu, Junsong" w:date="2025-08-22T11:11:00Z" w16du:dateUtc="2025-08-22T03:11:00Z">
        <w:r w:rsidDel="00EE733C">
          <w:rPr>
            <w:rFonts w:ascii="Times New Roman" w:hAnsi="Times New Roman" w:cs="Times New Roman"/>
            <w:noProof/>
            <w:lang w:eastAsia="zh-CN"/>
          </w:rPr>
          <w:lastRenderedPageBreak/>
          <w:drawing>
            <wp:inline distT="0" distB="0" distL="0" distR="0" wp14:anchorId="668CD56D" wp14:editId="5BE1F916">
              <wp:extent cx="5274310" cy="3125470"/>
              <wp:effectExtent l="0" t="0" r="2540" b="0"/>
              <wp:docPr id="10423285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8598" name="图片 1042328598"/>
                      <pic:cNvPicPr/>
                    </pic:nvPicPr>
                    <pic:blipFill>
                      <a:blip r:embed="rId17"/>
                      <a:stretch>
                        <a:fillRect/>
                      </a:stretch>
                    </pic:blipFill>
                    <pic:spPr>
                      <a:xfrm>
                        <a:off x="0" y="0"/>
                        <a:ext cx="5274310" cy="3125470"/>
                      </a:xfrm>
                      <a:prstGeom prst="rect">
                        <a:avLst/>
                      </a:prstGeom>
                    </pic:spPr>
                  </pic:pic>
                </a:graphicData>
              </a:graphic>
            </wp:inline>
          </w:drawing>
        </w:r>
      </w:del>
      <w:ins w:id="536" w:author="Lu, Junsong" w:date="2025-08-22T11:11:00Z" w16du:dateUtc="2025-08-22T03:11:00Z">
        <w:r w:rsidR="00EE733C">
          <w:rPr>
            <w:rFonts w:ascii="Times New Roman" w:hAnsi="Times New Roman" w:cs="Times New Roman"/>
            <w:noProof/>
            <w:lang w:eastAsia="zh-CN"/>
          </w:rPr>
          <w:drawing>
            <wp:inline distT="0" distB="0" distL="0" distR="0" wp14:anchorId="351F34B1" wp14:editId="6B121211">
              <wp:extent cx="5031685" cy="2993513"/>
              <wp:effectExtent l="0" t="0" r="0" b="0"/>
              <wp:docPr id="274855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65" name="图片 274855465"/>
                      <pic:cNvPicPr/>
                    </pic:nvPicPr>
                    <pic:blipFill rotWithShape="1">
                      <a:blip r:embed="rId18"/>
                      <a:srcRect l="4975" t="1608" r="2000"/>
                      <a:stretch>
                        <a:fillRect/>
                      </a:stretch>
                    </pic:blipFill>
                    <pic:spPr bwMode="auto">
                      <a:xfrm>
                        <a:off x="0" y="0"/>
                        <a:ext cx="5036073" cy="2996123"/>
                      </a:xfrm>
                      <a:prstGeom prst="rect">
                        <a:avLst/>
                      </a:prstGeom>
                      <a:ln>
                        <a:noFill/>
                      </a:ln>
                      <a:extLst>
                        <a:ext uri="{53640926-AAD7-44D8-BBD7-CCE9431645EC}">
                          <a14:shadowObscured xmlns:a14="http://schemas.microsoft.com/office/drawing/2010/main"/>
                        </a:ext>
                      </a:extLst>
                    </pic:spPr>
                  </pic:pic>
                </a:graphicData>
              </a:graphic>
            </wp:inline>
          </w:drawing>
        </w:r>
      </w:ins>
    </w:p>
    <w:p w14:paraId="610A0C35" w14:textId="3E36747B" w:rsidR="0023274B" w:rsidRDefault="00602E6E" w:rsidP="0023274B">
      <w:pPr>
        <w:pStyle w:val="af"/>
        <w:rPr>
          <w:ins w:id="537" w:author="Lu, Junsong" w:date="2025-08-22T11:21:00Z" w16du:dateUtc="2025-08-22T03:21:00Z"/>
          <w:rFonts w:ascii="Times New Roman" w:hAnsi="Times New Roman" w:cs="Times New Roman"/>
          <w:color w:val="000000"/>
          <w:kern w:val="2"/>
          <w:lang w:eastAsia="zh-CN"/>
        </w:rPr>
      </w:pPr>
      <w:r w:rsidRPr="00602E6E">
        <w:rPr>
          <w:rFonts w:ascii="Times New Roman" w:hAnsi="Times New Roman" w:cs="Times New Roman"/>
          <w:b/>
          <w:bCs/>
          <w:color w:val="000000"/>
          <w:kern w:val="2"/>
          <w:lang w:eastAsia="zh-CN"/>
        </w:rPr>
        <w:t xml:space="preserve">Figure </w:t>
      </w:r>
      <w:r w:rsidR="00997DB8">
        <w:rPr>
          <w:rFonts w:ascii="Times New Roman" w:hAnsi="Times New Roman" w:cs="Times New Roman" w:hint="eastAsia"/>
          <w:b/>
          <w:bCs/>
          <w:color w:val="000000"/>
          <w:kern w:val="2"/>
          <w:lang w:eastAsia="zh-CN"/>
        </w:rPr>
        <w:t>4</w:t>
      </w:r>
      <w:r w:rsidRPr="00602E6E">
        <w:rPr>
          <w:rFonts w:ascii="Times New Roman" w:hAnsi="Times New Roman" w:cs="Times New Roman"/>
          <w:b/>
          <w:bCs/>
          <w:color w:val="000000"/>
          <w:kern w:val="2"/>
          <w:lang w:eastAsia="zh-CN"/>
        </w:rPr>
        <w:t>. Beauty-is-Good and Psychological Dimensions</w:t>
      </w:r>
      <w:r w:rsidR="00C84E28">
        <w:rPr>
          <w:rFonts w:ascii="Times New Roman" w:hAnsi="Times New Roman" w:cs="Times New Roman"/>
          <w:b/>
          <w:bCs/>
          <w:color w:val="000000"/>
          <w:kern w:val="2"/>
          <w:lang w:eastAsia="zh-CN"/>
        </w:rPr>
        <w:t xml:space="preserve"> in </w:t>
      </w:r>
      <w:ins w:id="538" w:author="Lu, Junsong" w:date="2025-08-22T10:50:00Z" w16du:dateUtc="2025-08-22T02:50:00Z">
        <w:r w:rsidR="007B7775">
          <w:rPr>
            <w:rFonts w:ascii="Times New Roman" w:hAnsi="Times New Roman" w:cs="Times New Roman" w:hint="eastAsia"/>
            <w:b/>
            <w:bCs/>
            <w:color w:val="000000"/>
            <w:kern w:val="2"/>
            <w:lang w:eastAsia="zh-CN"/>
          </w:rPr>
          <w:t>a</w:t>
        </w:r>
      </w:ins>
      <w:del w:id="539" w:author="Lu, Junsong" w:date="2025-08-22T10:50:00Z" w16du:dateUtc="2025-08-22T02:50:00Z">
        <w:r w:rsidR="00C84E28" w:rsidDel="007B7775">
          <w:rPr>
            <w:rFonts w:ascii="Times New Roman" w:hAnsi="Times New Roman" w:cs="Times New Roman"/>
            <w:b/>
            <w:bCs/>
            <w:color w:val="000000"/>
            <w:kern w:val="2"/>
            <w:lang w:eastAsia="zh-CN"/>
          </w:rPr>
          <w:delText>A</w:delText>
        </w:r>
      </w:del>
      <w:r w:rsidR="00C84E28">
        <w:rPr>
          <w:rFonts w:ascii="Times New Roman" w:hAnsi="Times New Roman" w:cs="Times New Roman"/>
          <w:b/>
          <w:bCs/>
          <w:color w:val="000000"/>
          <w:kern w:val="2"/>
          <w:lang w:eastAsia="zh-CN"/>
        </w:rPr>
        <w:t xml:space="preserve"> Small-World Mind</w:t>
      </w:r>
      <w:r w:rsidRPr="00602E6E">
        <w:rPr>
          <w:rFonts w:ascii="Times New Roman" w:hAnsi="Times New Roman" w:cs="Times New Roman"/>
          <w:b/>
          <w:bCs/>
          <w:color w:val="000000"/>
          <w:kern w:val="2"/>
          <w:lang w:eastAsia="zh-CN"/>
        </w:rPr>
        <w:t xml:space="preserve">. </w:t>
      </w:r>
      <w:r w:rsidRPr="00602E6E">
        <w:rPr>
          <w:rFonts w:ascii="Times New Roman" w:hAnsi="Times New Roman" w:cs="Times New Roman"/>
          <w:color w:val="000000"/>
          <w:kern w:val="2"/>
          <w:lang w:eastAsia="zh-CN"/>
        </w:rPr>
        <w:t>(a) In typical studies, constrained stimuli, such as isolated face images, are used to elicit social attributions.</w:t>
      </w:r>
      <w:r w:rsidR="00000456">
        <w:rPr>
          <w:rFonts w:ascii="Times New Roman" w:hAnsi="Times New Roman" w:cs="Times New Roman"/>
          <w:color w:val="000000"/>
          <w:kern w:val="2"/>
          <w:lang w:eastAsia="zh-CN"/>
        </w:rPr>
        <w:t xml:space="preserve"> </w:t>
      </w:r>
      <w:commentRangeStart w:id="540"/>
      <w:commentRangeStart w:id="541"/>
      <w:commentRangeStart w:id="542"/>
      <w:r w:rsidR="00000456">
        <w:rPr>
          <w:rFonts w:ascii="Times New Roman" w:hAnsi="Times New Roman" w:cs="Times New Roman"/>
          <w:color w:val="000000"/>
          <w:kern w:val="2"/>
          <w:lang w:eastAsia="zh-CN"/>
        </w:rPr>
        <w:t xml:space="preserve">(b) Empirical </w:t>
      </w:r>
      <w:proofErr w:type="spellStart"/>
      <w:r w:rsidR="00000456">
        <w:rPr>
          <w:rFonts w:ascii="Times New Roman" w:hAnsi="Times New Roman" w:cs="Times New Roman"/>
          <w:color w:val="000000"/>
          <w:kern w:val="2"/>
          <w:lang w:eastAsia="zh-CN"/>
        </w:rPr>
        <w:t>evidence</w:t>
      </w:r>
      <w:r w:rsidR="00D219D6">
        <w:rPr>
          <w:rFonts w:ascii="Times New Roman" w:hAnsi="Times New Roman" w:cs="Times New Roman"/>
          <w:color w:val="000000"/>
          <w:kern w:val="2"/>
          <w:lang w:eastAsia="zh-CN"/>
        </w:rPr>
        <w:fldChar w:fldCharType="begin"/>
      </w:r>
      <w:r w:rsidR="00EE733C">
        <w:rPr>
          <w:rFonts w:ascii="Times New Roman" w:hAnsi="Times New Roman" w:cs="Times New Roman"/>
          <w:color w:val="000000"/>
          <w:kern w:val="2"/>
          <w:lang w:eastAsia="zh-CN"/>
        </w:rPr>
        <w:instrText xml:space="preserve"> ADDIN ZOTERO_ITEM CSL_CITATION {"citationID":"gw0hMoeq","properties":{"formattedCitation":"\\super 105\\nosupersub{}","plainCitation":"105","noteIndex":0},"citationItems":[{"id":647729,"uris":["http://zotero.org/users/6113531/items/NEFWD72Y"],"itemData":{"id":647729,"type":"paper-conference","container-title":"Proceedings of the Annual Meeting of the Cognitive Science Society","note":"issue: 45","source":"Google Scholar","title":"Situational affordances constrain first impressions from faces","URL":"https://escholarship.org/uc/item/8ks7s409","volume":"45","author":[{"family":"Xie","given":"Sally Y."},{"family":"Hehman","given":"Dr Eric"}],"accessed":{"date-parts":[["2025",8,22]]},"issued":{"date-parts":[["2023"]]},"citation-key":"XieSituationalaffordancesconstrain2023"}}],"schema":"https://github.com/citation-style-language/schema/raw/master/csl-citation.json"} </w:instrText>
      </w:r>
      <w:r w:rsidR="00D219D6">
        <w:rPr>
          <w:rFonts w:ascii="Times New Roman" w:hAnsi="Times New Roman" w:cs="Times New Roman"/>
          <w:color w:val="000000"/>
          <w:kern w:val="2"/>
          <w:lang w:eastAsia="zh-CN"/>
        </w:rPr>
        <w:fldChar w:fldCharType="separate"/>
      </w:r>
      <w:r w:rsidR="00EE733C" w:rsidRPr="00EE733C">
        <w:rPr>
          <w:rFonts w:ascii="Times New Roman" w:hAnsi="Times New Roman" w:cs="Times New Roman"/>
          <w:vertAlign w:val="superscript"/>
        </w:rPr>
        <w:t>105</w:t>
      </w:r>
      <w:proofErr w:type="spellEnd"/>
      <w:r w:rsidR="00D219D6">
        <w:rPr>
          <w:rFonts w:ascii="Times New Roman" w:hAnsi="Times New Roman" w:cs="Times New Roman"/>
          <w:color w:val="000000"/>
          <w:kern w:val="2"/>
          <w:lang w:eastAsia="zh-CN"/>
        </w:rPr>
        <w:fldChar w:fldCharType="end"/>
      </w:r>
      <w:ins w:id="543" w:author="Lu, Junsong" w:date="2025-08-22T11:04:00Z" w16du:dateUtc="2025-08-22T03:04:00Z">
        <w:r w:rsidR="00D219D6">
          <w:rPr>
            <w:rFonts w:ascii="Times New Roman" w:hAnsi="Times New Roman" w:cs="Times New Roman" w:hint="eastAsia"/>
            <w:color w:val="000000"/>
            <w:kern w:val="2"/>
            <w:lang w:eastAsia="zh-CN"/>
          </w:rPr>
          <w:t>,</w:t>
        </w:r>
      </w:ins>
      <w:r w:rsidR="00000456">
        <w:rPr>
          <w:rFonts w:ascii="Times New Roman" w:hAnsi="Times New Roman" w:cs="Times New Roman"/>
          <w:color w:val="000000"/>
          <w:kern w:val="2"/>
          <w:lang w:eastAsia="zh-CN"/>
        </w:rPr>
        <w:t xml:space="preserve"> </w:t>
      </w:r>
      <w:del w:id="544" w:author="Lu, Junsong" w:date="2025-08-22T11:04:00Z" w16du:dateUtc="2025-08-22T03:04:00Z">
        <w:r w:rsidR="00000456" w:rsidDel="00D219D6">
          <w:rPr>
            <w:rFonts w:ascii="Times New Roman" w:hAnsi="Times New Roman" w:cs="Times New Roman"/>
            <w:color w:val="000000"/>
            <w:kern w:val="2"/>
            <w:lang w:eastAsia="zh-CN"/>
          </w:rPr>
          <w:delText xml:space="preserve">from </w:delText>
        </w:r>
      </w:del>
      <w:ins w:id="545" w:author="Lu, Junsong" w:date="2025-08-22T11:04:00Z" w16du:dateUtc="2025-08-22T03:04:00Z">
        <w:r w:rsidR="00D219D6">
          <w:rPr>
            <w:rFonts w:ascii="Times New Roman" w:hAnsi="Times New Roman" w:cs="Times New Roman" w:hint="eastAsia"/>
            <w:color w:val="000000"/>
            <w:kern w:val="2"/>
            <w:lang w:eastAsia="zh-CN"/>
          </w:rPr>
          <w:t>including</w:t>
        </w:r>
        <w:r w:rsidR="00D219D6">
          <w:rPr>
            <w:rFonts w:ascii="Times New Roman" w:hAnsi="Times New Roman" w:cs="Times New Roman"/>
            <w:color w:val="000000"/>
            <w:kern w:val="2"/>
            <w:lang w:eastAsia="zh-CN"/>
          </w:rPr>
          <w:t xml:space="preserve"> </w:t>
        </w:r>
      </w:ins>
      <w:r w:rsidR="00000456">
        <w:rPr>
          <w:rFonts w:ascii="Times New Roman" w:hAnsi="Times New Roman" w:cs="Times New Roman"/>
          <w:color w:val="000000"/>
          <w:kern w:val="2"/>
          <w:lang w:eastAsia="zh-CN"/>
        </w:rPr>
        <w:t xml:space="preserve">our prior </w:t>
      </w:r>
      <w:proofErr w:type="spellStart"/>
      <w:r w:rsidR="00000456">
        <w:rPr>
          <w:rFonts w:ascii="Times New Roman" w:hAnsi="Times New Roman" w:cs="Times New Roman"/>
          <w:color w:val="000000"/>
          <w:kern w:val="2"/>
          <w:lang w:eastAsia="zh-CN"/>
        </w:rPr>
        <w:t>work</w:t>
      </w:r>
      <w:r w:rsidR="00000456">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{"citationID":"69oYt1jF","properties":{"formattedCitation":"\\super 20\\nosupersub{}","plainCitation":"20","noteIndex":0},"citationItems":[{"id":637534,"uris":["http://zotero.org/users/6113531/items/357RVBSC"],"itemData":{"id":637534,"type":"article-journal","abstract":"Abstract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schema":"https://github.com/citation-style-language/schema/raw/master/csl-citation.json"} </w:instrText>
      </w:r>
      <w:r w:rsidR="00000456">
        <w:rPr>
          <w:rFonts w:ascii="Times New Roman" w:hAnsi="Times New Roman" w:cs="Times New Roman"/>
          <w:lang w:eastAsia="zh-CN"/>
        </w:rPr>
        <w:fldChar w:fldCharType="separate"/>
      </w:r>
      <w:r w:rsidR="00000456" w:rsidRPr="00F675E0">
        <w:rPr>
          <w:rFonts w:ascii="Times New Roman" w:hAnsi="Times New Roman" w:cs="Times New Roman"/>
          <w:vertAlign w:val="superscript"/>
        </w:rPr>
        <w:t>20</w:t>
      </w:r>
      <w:proofErr w:type="spellEnd"/>
      <w:r w:rsidR="00000456">
        <w:rPr>
          <w:rFonts w:ascii="Times New Roman" w:hAnsi="Times New Roman" w:cs="Times New Roman"/>
          <w:lang w:eastAsia="zh-CN"/>
        </w:rPr>
        <w:fldChar w:fldCharType="end"/>
      </w:r>
      <w:ins w:id="546" w:author="Lu, Junsong" w:date="2025-08-22T11:04:00Z" w16du:dateUtc="2025-08-22T03:04:00Z">
        <w:r w:rsidR="00D219D6">
          <w:rPr>
            <w:rFonts w:ascii="Times New Roman" w:hAnsi="Times New Roman" w:cs="Times New Roman" w:hint="eastAsia"/>
            <w:lang w:eastAsia="zh-CN"/>
          </w:rPr>
          <w:t>,</w:t>
        </w:r>
      </w:ins>
      <w:r w:rsidR="00000456">
        <w:rPr>
          <w:rFonts w:ascii="Times New Roman" w:hAnsi="Times New Roman" w:cs="Times New Roman"/>
          <w:lang w:eastAsia="zh-CN"/>
        </w:rPr>
        <w:t xml:space="preserve"> demonstrat</w:t>
      </w:r>
      <w:ins w:id="547" w:author="Lu, Junsong" w:date="2025-08-22T11:04:00Z" w16du:dateUtc="2025-08-22T03:04:00Z">
        <w:r w:rsidR="00D219D6">
          <w:rPr>
            <w:rFonts w:ascii="Times New Roman" w:hAnsi="Times New Roman" w:cs="Times New Roman" w:hint="eastAsia"/>
            <w:lang w:eastAsia="zh-CN"/>
          </w:rPr>
          <w:t>ed</w:t>
        </w:r>
      </w:ins>
      <w:del w:id="548" w:author="Lu, Junsong" w:date="2025-08-22T11:04:00Z" w16du:dateUtc="2025-08-22T03:04:00Z">
        <w:r w:rsidR="00000456" w:rsidDel="00D219D6">
          <w:rPr>
            <w:rFonts w:ascii="Times New Roman" w:hAnsi="Times New Roman" w:cs="Times New Roman"/>
            <w:lang w:eastAsia="zh-CN"/>
          </w:rPr>
          <w:delText>ing</w:delText>
        </w:r>
      </w:del>
      <w:r w:rsidR="00000456">
        <w:rPr>
          <w:rFonts w:ascii="Times New Roman" w:hAnsi="Times New Roman" w:cs="Times New Roman"/>
          <w:lang w:eastAsia="zh-CN"/>
        </w:rPr>
        <w:t xml:space="preserve"> that </w:t>
      </w:r>
      <w:r w:rsidR="00000456">
        <w:rPr>
          <w:rFonts w:ascii="Times New Roman" w:hAnsi="Times New Roman" w:cs="Times New Roman"/>
          <w:color w:val="000000"/>
          <w:kern w:val="2"/>
          <w:lang w:eastAsia="zh-CN"/>
        </w:rPr>
        <w:t>attractiveness-related inferences are often well-connected with other inferences, acting as a hub in the network.</w:t>
      </w:r>
      <w:r w:rsidRPr="00602E6E">
        <w:rPr>
          <w:rFonts w:ascii="Times New Roman" w:hAnsi="Times New Roman" w:cs="Times New Roman"/>
          <w:color w:val="000000"/>
          <w:kern w:val="2"/>
          <w:lang w:eastAsia="zh-CN"/>
        </w:rPr>
        <w:t xml:space="preserve"> </w:t>
      </w:r>
      <w:commentRangeEnd w:id="540"/>
      <w:r w:rsidR="00000456">
        <w:rPr>
          <w:rStyle w:val="af3"/>
        </w:rPr>
        <w:commentReference w:id="540"/>
      </w:r>
      <w:commentRangeEnd w:id="541"/>
      <w:r w:rsidR="001A63A6">
        <w:rPr>
          <w:rStyle w:val="af3"/>
        </w:rPr>
        <w:commentReference w:id="541"/>
      </w:r>
      <w:commentRangeEnd w:id="542"/>
      <w:r w:rsidR="001A63A6">
        <w:rPr>
          <w:rStyle w:val="af3"/>
        </w:rPr>
        <w:commentReference w:id="542"/>
      </w:r>
      <w:del w:id="549" w:author="Lu, Junsong" w:date="2025-08-22T11:13:00Z" w16du:dateUtc="2025-08-22T03:13:00Z">
        <w:r w:rsidRPr="00602E6E" w:rsidDel="00EE733C">
          <w:rPr>
            <w:rFonts w:ascii="Times New Roman" w:hAnsi="Times New Roman" w:cs="Times New Roman"/>
            <w:color w:val="000000"/>
            <w:kern w:val="2"/>
            <w:lang w:eastAsia="zh-CN"/>
          </w:rPr>
          <w:delText>(</w:delText>
        </w:r>
        <w:r w:rsidR="00000456" w:rsidDel="00EE733C">
          <w:rPr>
            <w:rFonts w:ascii="Times New Roman" w:hAnsi="Times New Roman" w:cs="Times New Roman"/>
            <w:color w:val="000000"/>
            <w:kern w:val="2"/>
            <w:lang w:eastAsia="zh-CN"/>
          </w:rPr>
          <w:delText>c</w:delText>
        </w:r>
        <w:r w:rsidRPr="00602E6E" w:rsidDel="00EE733C">
          <w:rPr>
            <w:rFonts w:ascii="Times New Roman" w:hAnsi="Times New Roman" w:cs="Times New Roman"/>
            <w:color w:val="000000"/>
            <w:kern w:val="2"/>
            <w:lang w:eastAsia="zh-CN"/>
          </w:rPr>
          <w:delText>)</w:delText>
        </w:r>
      </w:del>
      <w:del w:id="550" w:author="Lu, Junsong" w:date="2025-08-22T11:14:00Z" w16du:dateUtc="2025-08-22T03:14:00Z">
        <w:r w:rsidRPr="00602E6E" w:rsidDel="00EE733C">
          <w:rPr>
            <w:rFonts w:ascii="Times New Roman" w:hAnsi="Times New Roman" w:cs="Times New Roman"/>
            <w:color w:val="000000"/>
            <w:kern w:val="2"/>
            <w:lang w:eastAsia="zh-CN"/>
          </w:rPr>
          <w:delText xml:space="preserve"> </w:delText>
        </w:r>
      </w:del>
      <w:r w:rsidRPr="00602E6E">
        <w:rPr>
          <w:rFonts w:ascii="Times New Roman" w:hAnsi="Times New Roman" w:cs="Times New Roman"/>
          <w:color w:val="000000"/>
          <w:kern w:val="2"/>
          <w:lang w:eastAsia="zh-CN"/>
        </w:rPr>
        <w:t xml:space="preserve">The node representing </w:t>
      </w:r>
      <w:r w:rsidR="00000456">
        <w:rPr>
          <w:rFonts w:ascii="Times New Roman" w:hAnsi="Times New Roman" w:cs="Times New Roman"/>
          <w:color w:val="000000"/>
          <w:kern w:val="2"/>
          <w:lang w:eastAsia="zh-CN"/>
        </w:rPr>
        <w:t xml:space="preserve">perceived </w:t>
      </w:r>
      <w:r w:rsidRPr="00602E6E">
        <w:rPr>
          <w:rFonts w:ascii="Times New Roman" w:hAnsi="Times New Roman" w:cs="Times New Roman"/>
          <w:color w:val="000000"/>
          <w:kern w:val="2"/>
          <w:lang w:eastAsia="zh-CN"/>
        </w:rPr>
        <w:t xml:space="preserve">attractiveness </w:t>
      </w:r>
      <w:r w:rsidR="00000456">
        <w:rPr>
          <w:rFonts w:ascii="Times New Roman" w:hAnsi="Times New Roman" w:cs="Times New Roman"/>
          <w:color w:val="000000"/>
          <w:kern w:val="2"/>
          <w:lang w:eastAsia="zh-CN"/>
        </w:rPr>
        <w:t>is</w:t>
      </w:r>
      <w:r w:rsidRPr="00602E6E">
        <w:rPr>
          <w:rFonts w:ascii="Times New Roman" w:hAnsi="Times New Roman" w:cs="Times New Roman"/>
          <w:color w:val="000000"/>
          <w:kern w:val="2"/>
          <w:lang w:eastAsia="zh-CN"/>
        </w:rPr>
        <w:t xml:space="preserve"> easily activated by environmental </w:t>
      </w:r>
      <w:proofErr w:type="spellStart"/>
      <w:r w:rsidRPr="00602E6E">
        <w:rPr>
          <w:rFonts w:ascii="Times New Roman" w:hAnsi="Times New Roman" w:cs="Times New Roman"/>
          <w:color w:val="000000"/>
          <w:kern w:val="2"/>
          <w:lang w:eastAsia="zh-CN"/>
        </w:rPr>
        <w:t>inputs</w:t>
      </w:r>
      <w:r w:rsidR="00D219D6">
        <w:rPr>
          <w:rFonts w:ascii="Times New Roman" w:hAnsi="Times New Roman" w:cs="Times New Roman"/>
          <w:color w:val="000000"/>
          <w:kern w:val="2"/>
          <w:lang w:eastAsia="zh-CN"/>
        </w:rPr>
        <w:fldChar w:fldCharType="begin"/>
      </w:r>
      <w:r w:rsidR="00EE733C">
        <w:rPr>
          <w:rFonts w:ascii="Times New Roman" w:hAnsi="Times New Roman" w:cs="Times New Roman"/>
          <w:color w:val="000000"/>
          <w:kern w:val="2"/>
          <w:lang w:eastAsia="zh-CN"/>
        </w:rPr>
        <w:instrText xml:space="preserve"> ADDIN ZOTERO_ITEM CSL_CITATION {"citationID":"eAOChaIG","properties":{"formattedCitation":"\\super 106,107\\nosupersub{}","plainCitation":"106,107","noteIndex":0},"citationItems":[{"id":647727,"uris":["http://zotero.org/users/6113531/items/H6Z9HJIQ"],"itemData":{"id":647727,"type":"article-journal","container-title":"Proceedings of the Royal Society of London. Series B: Biological Sciences","DOI":"10.1098/rspb.1999.0866","ISSN":"0962-8452, 1471-2954","issue":"1431","journalAbbreviation":"Proc. R. Soc. Lond. B","language":"en","page":"1913-1917","source":"DOI.org (Crossref)","title":"Facial attractiveness, symmetry and cues of good genes","volume":"266","author":[{"family":"Scheib","given":"Joanna E."},{"family":"Gangestad","given":"Steven W."},{"family":"Thornhill","given":"Randy"}],"issued":{"date-parts":[["1999",9,22]]},"citation-key":"ScheibFacialattractivenesssymmetry1999"}},{"id":647725,"uris":["http://zotero.org/users/6113531/items/4VV3TWUX"],"itemData":{"id":647725,"type":"article-journal","abstract":"Evolutionary psychology suggests that a woman's sexual attractiveness is based on\ncues of health and reproductive potential. In recent years, research has focused on\nthe ratio of the width of the waist to the width of the hips (the waist–to–hip ratio\n(...","archive_location":"world","container-title":"Proceedings of the Royal Society of London. Series B: Biological Sciences","DOI":"10.1098/rspb.1999.0624","language":"EN","note":"publisher: The Royal Society","source":"royalsocietypublishing.org","title":"Visual cues to female physical attractiveness","URL":"https://royalsocietypublishing.org/doi/10.1098/rspb.1999.0624","author":[{"family":"Tovée","given":"M. J."},{"family":"Maisey","given":"D. S."},{"family":"Emery","given":"J. L."},{"family":"Cornelissen","given":"P. L."}],"accessed":{"date-parts":[["2025",8,22]]},"issued":{"date-parts":[["1999",1,22]]},"citation-key":"TovéeVisualcuesfemale1999"}}],"schema":"https://github.com/citation-style-language/schema/raw/master/csl-citation.json"} </w:instrText>
      </w:r>
      <w:r w:rsidR="00D219D6">
        <w:rPr>
          <w:rFonts w:ascii="Times New Roman" w:hAnsi="Times New Roman" w:cs="Times New Roman"/>
          <w:color w:val="000000"/>
          <w:kern w:val="2"/>
          <w:lang w:eastAsia="zh-CN"/>
        </w:rPr>
        <w:fldChar w:fldCharType="separate"/>
      </w:r>
      <w:r w:rsidR="00EE733C" w:rsidRPr="00EE733C">
        <w:rPr>
          <w:rFonts w:ascii="Times New Roman" w:hAnsi="Times New Roman" w:cs="Times New Roman"/>
          <w:vertAlign w:val="superscript"/>
        </w:rPr>
        <w:t>106,107</w:t>
      </w:r>
      <w:proofErr w:type="spellEnd"/>
      <w:r w:rsidR="00D219D6">
        <w:rPr>
          <w:rFonts w:ascii="Times New Roman" w:hAnsi="Times New Roman" w:cs="Times New Roman"/>
          <w:color w:val="000000"/>
          <w:kern w:val="2"/>
          <w:lang w:eastAsia="zh-CN"/>
        </w:rPr>
        <w:fldChar w:fldCharType="end"/>
      </w:r>
      <w:commentRangeStart w:id="551"/>
      <w:r w:rsidRPr="00602E6E">
        <w:rPr>
          <w:rFonts w:ascii="Times New Roman" w:hAnsi="Times New Roman" w:cs="Times New Roman"/>
          <w:color w:val="000000"/>
          <w:kern w:val="2"/>
          <w:lang w:eastAsia="zh-CN"/>
        </w:rPr>
        <w:t>,</w:t>
      </w:r>
      <w:commentRangeEnd w:id="551"/>
      <w:r w:rsidR="00000456">
        <w:rPr>
          <w:rStyle w:val="af3"/>
        </w:rPr>
        <w:commentReference w:id="551"/>
      </w:r>
      <w:r w:rsidRPr="00602E6E">
        <w:rPr>
          <w:rFonts w:ascii="Times New Roman" w:hAnsi="Times New Roman" w:cs="Times New Roman"/>
          <w:color w:val="000000"/>
          <w:kern w:val="2"/>
          <w:lang w:eastAsia="zh-CN"/>
        </w:rPr>
        <w:t xml:space="preserve"> and its activation is rapidly transmitted to neighboring nodes, such as “intelligence.” This activation decays with distance but, due to the small-world property of the network, can quickly reach </w:t>
      </w:r>
      <w:r>
        <w:rPr>
          <w:rFonts w:ascii="Times New Roman" w:hAnsi="Times New Roman" w:cs="Times New Roman" w:hint="eastAsia"/>
          <w:color w:val="000000"/>
          <w:kern w:val="2"/>
          <w:lang w:eastAsia="zh-CN"/>
        </w:rPr>
        <w:t>seemingly unrelated</w:t>
      </w:r>
      <w:r w:rsidRPr="00602E6E">
        <w:rPr>
          <w:rFonts w:ascii="Times New Roman" w:hAnsi="Times New Roman" w:cs="Times New Roman"/>
          <w:color w:val="000000"/>
          <w:kern w:val="2"/>
          <w:lang w:eastAsia="zh-CN"/>
        </w:rPr>
        <w:t xml:space="preserve"> nodes like “intelligence,” producing proportional activation. </w:t>
      </w:r>
      <w:commentRangeStart w:id="552"/>
      <w:r w:rsidR="00000456">
        <w:rPr>
          <w:rFonts w:ascii="Times New Roman" w:hAnsi="Times New Roman" w:cs="Times New Roman"/>
          <w:color w:val="000000"/>
          <w:kern w:val="2"/>
          <w:lang w:eastAsia="zh-CN"/>
        </w:rPr>
        <w:t>(</w:t>
      </w:r>
      <w:ins w:id="553" w:author="Lu, Junsong" w:date="2025-08-22T11:15:00Z" w16du:dateUtc="2025-08-22T03:15:00Z">
        <w:r w:rsidR="00EE733C">
          <w:rPr>
            <w:rFonts w:ascii="Times New Roman" w:hAnsi="Times New Roman" w:cs="Times New Roman" w:hint="eastAsia"/>
            <w:color w:val="000000"/>
            <w:kern w:val="2"/>
            <w:lang w:eastAsia="zh-CN"/>
          </w:rPr>
          <w:t>c</w:t>
        </w:r>
      </w:ins>
      <w:del w:id="554" w:author="Lu, Junsong" w:date="2025-08-22T11:15:00Z" w16du:dateUtc="2025-08-22T03:15:00Z">
        <w:r w:rsidR="00000456" w:rsidDel="00EE733C">
          <w:rPr>
            <w:rFonts w:ascii="Times New Roman" w:hAnsi="Times New Roman" w:cs="Times New Roman"/>
            <w:color w:val="000000"/>
            <w:kern w:val="2"/>
            <w:lang w:eastAsia="zh-CN"/>
          </w:rPr>
          <w:delText>d</w:delText>
        </w:r>
      </w:del>
      <w:r w:rsidR="00000456">
        <w:rPr>
          <w:rFonts w:ascii="Times New Roman" w:hAnsi="Times New Roman" w:cs="Times New Roman"/>
          <w:color w:val="000000"/>
          <w:kern w:val="2"/>
          <w:lang w:eastAsia="zh-CN"/>
        </w:rPr>
        <w:t xml:space="preserve">) </w:t>
      </w:r>
      <w:commentRangeEnd w:id="552"/>
      <w:r w:rsidR="00000456">
        <w:rPr>
          <w:rStyle w:val="af3"/>
        </w:rPr>
        <w:commentReference w:id="552"/>
      </w:r>
      <w:r w:rsidRPr="00602E6E">
        <w:rPr>
          <w:rFonts w:ascii="Times New Roman" w:hAnsi="Times New Roman" w:cs="Times New Roman"/>
          <w:color w:val="000000"/>
          <w:kern w:val="2"/>
          <w:lang w:eastAsia="zh-CN"/>
        </w:rPr>
        <w:t>Our simulation revealed a strong correlation (</w:t>
      </w:r>
      <w:r w:rsidRPr="00602E6E">
        <w:rPr>
          <w:rFonts w:ascii="Times New Roman" w:hAnsi="Times New Roman" w:cs="Times New Roman"/>
          <w:i/>
          <w:iCs/>
          <w:color w:val="000000"/>
          <w:kern w:val="2"/>
          <w:lang w:eastAsia="zh-CN"/>
        </w:rPr>
        <w:t>r</w:t>
      </w:r>
      <w:r w:rsidRPr="00602E6E">
        <w:rPr>
          <w:rFonts w:ascii="Times New Roman" w:hAnsi="Times New Roman" w:cs="Times New Roman"/>
          <w:color w:val="000000"/>
          <w:kern w:val="2"/>
          <w:lang w:eastAsia="zh-CN"/>
        </w:rPr>
        <w:t xml:space="preserve"> = 0.50, </w:t>
      </w:r>
      <w:r w:rsidRPr="00602E6E">
        <w:rPr>
          <w:rFonts w:ascii="Times New Roman" w:hAnsi="Times New Roman" w:cs="Times New Roman"/>
          <w:i/>
          <w:iCs/>
          <w:color w:val="000000"/>
          <w:kern w:val="2"/>
          <w:lang w:eastAsia="zh-CN"/>
        </w:rPr>
        <w:t>p</w:t>
      </w:r>
      <w:r w:rsidRPr="00602E6E">
        <w:rPr>
          <w:rFonts w:ascii="Times New Roman" w:hAnsi="Times New Roman" w:cs="Times New Roman"/>
          <w:color w:val="000000"/>
          <w:kern w:val="2"/>
          <w:lang w:eastAsia="zh-CN"/>
        </w:rPr>
        <w:t xml:space="preserve"> &lt; .001) between the initially activated node (e.g., attractiveness) and a two-hop neighbor (e.g., intelligence). (</w:t>
      </w:r>
      <w:ins w:id="555" w:author="Lu, Junsong" w:date="2025-08-22T11:14:00Z" w16du:dateUtc="2025-08-22T03:14:00Z">
        <w:r w:rsidR="00EE733C">
          <w:rPr>
            <w:rFonts w:ascii="Times New Roman" w:hAnsi="Times New Roman" w:cs="Times New Roman" w:hint="eastAsia"/>
            <w:color w:val="000000"/>
            <w:kern w:val="2"/>
            <w:lang w:eastAsia="zh-CN"/>
          </w:rPr>
          <w:t>d</w:t>
        </w:r>
      </w:ins>
      <w:del w:id="556" w:author="Lu, Junsong" w:date="2025-08-22T11:14:00Z" w16du:dateUtc="2025-08-22T03:14:00Z">
        <w:r w:rsidR="00000456" w:rsidDel="00EE733C">
          <w:rPr>
            <w:rFonts w:ascii="Times New Roman" w:hAnsi="Times New Roman" w:cs="Times New Roman"/>
            <w:color w:val="000000"/>
            <w:kern w:val="2"/>
            <w:lang w:eastAsia="zh-CN"/>
          </w:rPr>
          <w:delText>e</w:delText>
        </w:r>
      </w:del>
      <w:r w:rsidRPr="00602E6E">
        <w:rPr>
          <w:rFonts w:ascii="Times New Roman" w:hAnsi="Times New Roman" w:cs="Times New Roman"/>
          <w:color w:val="000000"/>
          <w:kern w:val="2"/>
          <w:lang w:eastAsia="zh-CN"/>
        </w:rPr>
        <w:t>) The initial activation</w:t>
      </w:r>
      <w:r w:rsidR="00FA39CE">
        <w:rPr>
          <w:rFonts w:ascii="Times New Roman" w:hAnsi="Times New Roman" w:cs="Times New Roman"/>
          <w:color w:val="000000"/>
          <w:kern w:val="2"/>
          <w:lang w:eastAsia="zh-CN"/>
        </w:rPr>
        <w:t xml:space="preserve"> </w:t>
      </w:r>
      <w:commentRangeStart w:id="557"/>
      <w:commentRangeStart w:id="558"/>
      <w:r w:rsidR="00FA39CE">
        <w:rPr>
          <w:rFonts w:ascii="Times New Roman" w:hAnsi="Times New Roman" w:cs="Times New Roman"/>
          <w:color w:val="000000"/>
          <w:kern w:val="2"/>
          <w:lang w:eastAsia="zh-CN"/>
        </w:rPr>
        <w:t>of the central node (dark red)</w:t>
      </w:r>
      <w:r w:rsidRPr="00602E6E">
        <w:rPr>
          <w:rFonts w:ascii="Times New Roman" w:hAnsi="Times New Roman" w:cs="Times New Roman"/>
          <w:color w:val="000000"/>
          <w:kern w:val="2"/>
          <w:lang w:eastAsia="zh-CN"/>
        </w:rPr>
        <w:t xml:space="preserve"> </w:t>
      </w:r>
      <w:commentRangeEnd w:id="557"/>
      <w:r w:rsidR="00FA39CE">
        <w:rPr>
          <w:rStyle w:val="af3"/>
        </w:rPr>
        <w:commentReference w:id="557"/>
      </w:r>
      <w:commentRangeEnd w:id="558"/>
      <w:r w:rsidR="00EE733C">
        <w:rPr>
          <w:rStyle w:val="af3"/>
        </w:rPr>
        <w:commentReference w:id="558"/>
      </w:r>
      <w:r w:rsidRPr="00602E6E">
        <w:rPr>
          <w:rFonts w:ascii="Times New Roman" w:hAnsi="Times New Roman" w:cs="Times New Roman"/>
          <w:color w:val="000000"/>
          <w:kern w:val="2"/>
          <w:lang w:eastAsia="zh-CN"/>
        </w:rPr>
        <w:t>spreads to one-hop neighbors (directly connected nodes), then to two-hop neighbors (nodes that are indirectly connected through one intermediate node)</w:t>
      </w:r>
      <w:r w:rsidR="00FA39CE">
        <w:rPr>
          <w:rFonts w:ascii="Times New Roman" w:hAnsi="Times New Roman" w:cs="Times New Roman"/>
          <w:color w:val="000000"/>
          <w:kern w:val="2"/>
          <w:lang w:eastAsia="zh-CN"/>
        </w:rPr>
        <w:t>. Due to the short paths between nodes in a small-world network,</w:t>
      </w:r>
      <w:r w:rsidRPr="00602E6E">
        <w:rPr>
          <w:rFonts w:ascii="Times New Roman" w:hAnsi="Times New Roman" w:cs="Times New Roman"/>
          <w:color w:val="000000"/>
          <w:kern w:val="2"/>
          <w:lang w:eastAsia="zh-CN"/>
        </w:rPr>
        <w:t xml:space="preserve"> </w:t>
      </w:r>
      <w:r w:rsidR="00FA39CE">
        <w:rPr>
          <w:rFonts w:ascii="Times New Roman" w:hAnsi="Times New Roman" w:cs="Times New Roman"/>
          <w:color w:val="000000"/>
          <w:kern w:val="2"/>
          <w:lang w:eastAsia="zh-CN"/>
        </w:rPr>
        <w:t xml:space="preserve">similar </w:t>
      </w:r>
      <w:r w:rsidRPr="00602E6E">
        <w:rPr>
          <w:rFonts w:ascii="Times New Roman" w:hAnsi="Times New Roman" w:cs="Times New Roman"/>
          <w:color w:val="000000"/>
          <w:kern w:val="2"/>
          <w:lang w:eastAsia="zh-CN"/>
        </w:rPr>
        <w:t xml:space="preserve">activation </w:t>
      </w:r>
      <w:r w:rsidR="00E479BF">
        <w:rPr>
          <w:rFonts w:ascii="Times New Roman" w:hAnsi="Times New Roman" w:cs="Times New Roman"/>
          <w:color w:val="000000"/>
          <w:kern w:val="2"/>
          <w:lang w:eastAsia="zh-CN"/>
        </w:rPr>
        <w:t>levels efficiently spread</w:t>
      </w:r>
      <w:r w:rsidR="00E479BF" w:rsidRPr="00602E6E">
        <w:rPr>
          <w:rFonts w:ascii="Times New Roman" w:hAnsi="Times New Roman" w:cs="Times New Roman"/>
          <w:color w:val="000000"/>
          <w:kern w:val="2"/>
          <w:lang w:eastAsia="zh-CN"/>
        </w:rPr>
        <w:t xml:space="preserve"> </w:t>
      </w:r>
      <w:r w:rsidRPr="00602E6E">
        <w:rPr>
          <w:rFonts w:ascii="Times New Roman" w:hAnsi="Times New Roman" w:cs="Times New Roman"/>
          <w:color w:val="000000"/>
          <w:kern w:val="2"/>
          <w:lang w:eastAsia="zh-CN"/>
        </w:rPr>
        <w:t xml:space="preserve">across the </w:t>
      </w:r>
      <w:r w:rsidR="00000456">
        <w:rPr>
          <w:rFonts w:ascii="Times New Roman" w:hAnsi="Times New Roman" w:cs="Times New Roman"/>
          <w:color w:val="000000"/>
          <w:kern w:val="2"/>
          <w:lang w:eastAsia="zh-CN"/>
        </w:rPr>
        <w:t xml:space="preserve">entire </w:t>
      </w:r>
      <w:r w:rsidRPr="00602E6E">
        <w:rPr>
          <w:rFonts w:ascii="Times New Roman" w:hAnsi="Times New Roman" w:cs="Times New Roman"/>
          <w:color w:val="000000"/>
          <w:kern w:val="2"/>
          <w:lang w:eastAsia="zh-CN"/>
        </w:rPr>
        <w:t xml:space="preserve">network. </w:t>
      </w:r>
      <w:commentRangeStart w:id="559"/>
      <w:r w:rsidR="00E479BF">
        <w:rPr>
          <w:rFonts w:ascii="Times New Roman" w:hAnsi="Times New Roman" w:cs="Times New Roman"/>
          <w:color w:val="000000"/>
          <w:kern w:val="2"/>
          <w:lang w:eastAsia="zh-CN"/>
        </w:rPr>
        <w:t>(</w:t>
      </w:r>
      <w:ins w:id="560" w:author="Lu, Junsong" w:date="2025-08-22T11:14:00Z" w16du:dateUtc="2025-08-22T03:14:00Z">
        <w:r w:rsidR="00EE733C">
          <w:rPr>
            <w:rFonts w:ascii="Times New Roman" w:hAnsi="Times New Roman" w:cs="Times New Roman" w:hint="eastAsia"/>
            <w:color w:val="000000"/>
            <w:kern w:val="2"/>
            <w:lang w:eastAsia="zh-CN"/>
          </w:rPr>
          <w:t>e</w:t>
        </w:r>
      </w:ins>
      <w:del w:id="561" w:author="Lu, Junsong" w:date="2025-08-22T11:14:00Z" w16du:dateUtc="2025-08-22T03:14:00Z">
        <w:r w:rsidR="00E479BF" w:rsidDel="00EE733C">
          <w:rPr>
            <w:rFonts w:ascii="Times New Roman" w:hAnsi="Times New Roman" w:cs="Times New Roman"/>
            <w:color w:val="000000"/>
            <w:kern w:val="2"/>
            <w:lang w:eastAsia="zh-CN"/>
          </w:rPr>
          <w:delText>f</w:delText>
        </w:r>
      </w:del>
      <w:r w:rsidR="00E479BF">
        <w:rPr>
          <w:rFonts w:ascii="Times New Roman" w:hAnsi="Times New Roman" w:cs="Times New Roman"/>
          <w:color w:val="000000"/>
          <w:kern w:val="2"/>
          <w:lang w:eastAsia="zh-CN"/>
        </w:rPr>
        <w:t xml:space="preserve">) </w:t>
      </w:r>
      <w:commentRangeEnd w:id="559"/>
      <w:r w:rsidR="00E479BF">
        <w:rPr>
          <w:rStyle w:val="af3"/>
        </w:rPr>
        <w:commentReference w:id="559"/>
      </w:r>
      <w:r w:rsidRPr="00602E6E">
        <w:rPr>
          <w:rFonts w:ascii="Times New Roman" w:hAnsi="Times New Roman" w:cs="Times New Roman"/>
          <w:color w:val="000000"/>
          <w:kern w:val="2"/>
          <w:lang w:eastAsia="zh-CN"/>
        </w:rPr>
        <w:t>These similar activation patterns lead to high shared covariance</w:t>
      </w:r>
      <w:r w:rsidR="00000456">
        <w:rPr>
          <w:rFonts w:ascii="Times New Roman" w:hAnsi="Times New Roman" w:cs="Times New Roman"/>
          <w:color w:val="000000"/>
          <w:kern w:val="2"/>
          <w:lang w:eastAsia="zh-CN"/>
        </w:rPr>
        <w:t xml:space="preserve"> across nodes</w:t>
      </w:r>
      <w:r w:rsidR="00E479BF">
        <w:rPr>
          <w:rFonts w:ascii="Times New Roman" w:hAnsi="Times New Roman" w:cs="Times New Roman"/>
          <w:color w:val="000000"/>
          <w:kern w:val="2"/>
          <w:lang w:eastAsia="zh-CN"/>
        </w:rPr>
        <w:t xml:space="preserve"> </w:t>
      </w:r>
      <w:commentRangeStart w:id="562"/>
      <w:commentRangeStart w:id="563"/>
      <w:r w:rsidR="00E479BF">
        <w:rPr>
          <w:rFonts w:ascii="Times New Roman" w:hAnsi="Times New Roman" w:cs="Times New Roman"/>
          <w:color w:val="000000"/>
          <w:kern w:val="2"/>
          <w:lang w:eastAsia="zh-CN"/>
        </w:rPr>
        <w:t xml:space="preserve">(upper-right heatmap). </w:t>
      </w:r>
      <w:commentRangeEnd w:id="562"/>
      <w:r w:rsidR="00D35C18">
        <w:rPr>
          <w:rStyle w:val="af3"/>
        </w:rPr>
        <w:commentReference w:id="562"/>
      </w:r>
      <w:commentRangeEnd w:id="563"/>
      <w:r w:rsidR="00EE733C">
        <w:rPr>
          <w:rStyle w:val="af3"/>
        </w:rPr>
        <w:commentReference w:id="563"/>
      </w:r>
      <w:r w:rsidR="00E479BF">
        <w:rPr>
          <w:rFonts w:ascii="Times New Roman" w:hAnsi="Times New Roman" w:cs="Times New Roman"/>
          <w:color w:val="000000"/>
          <w:kern w:val="2"/>
          <w:lang w:eastAsia="zh-CN"/>
        </w:rPr>
        <w:t xml:space="preserve">When applied dimension reduction analyses to the activation levels of the nodes (e.g., behavioral ratings of different social inferences), </w:t>
      </w:r>
      <w:r w:rsidR="00000456">
        <w:rPr>
          <w:rFonts w:ascii="Times New Roman" w:hAnsi="Times New Roman" w:cs="Times New Roman"/>
          <w:color w:val="000000"/>
          <w:kern w:val="2"/>
          <w:lang w:eastAsia="zh-CN"/>
        </w:rPr>
        <w:t xml:space="preserve">only a few </w:t>
      </w:r>
      <w:proofErr w:type="gramStart"/>
      <w:r w:rsidR="00000456">
        <w:rPr>
          <w:rFonts w:ascii="Times New Roman" w:hAnsi="Times New Roman" w:cs="Times New Roman"/>
          <w:color w:val="000000"/>
          <w:kern w:val="2"/>
          <w:lang w:eastAsia="zh-CN"/>
        </w:rPr>
        <w:t>core</w:t>
      </w:r>
      <w:proofErr w:type="gramEnd"/>
      <w:r w:rsidRPr="00602E6E">
        <w:rPr>
          <w:rFonts w:ascii="Times New Roman" w:hAnsi="Times New Roman" w:cs="Times New Roman"/>
          <w:color w:val="000000"/>
          <w:kern w:val="2"/>
          <w:lang w:eastAsia="zh-CN"/>
        </w:rPr>
        <w:t xml:space="preserve"> psychological dimensions</w:t>
      </w:r>
      <w:r w:rsidR="00E479BF">
        <w:rPr>
          <w:rFonts w:ascii="Times New Roman" w:hAnsi="Times New Roman" w:cs="Times New Roman"/>
          <w:color w:val="000000"/>
          <w:kern w:val="2"/>
          <w:lang w:eastAsia="zh-CN"/>
        </w:rPr>
        <w:t xml:space="preserve"> </w:t>
      </w:r>
      <w:commentRangeStart w:id="564"/>
      <w:commentRangeStart w:id="565"/>
      <w:r w:rsidR="00E479BF">
        <w:rPr>
          <w:rFonts w:ascii="Times New Roman" w:hAnsi="Times New Roman" w:cs="Times New Roman"/>
          <w:color w:val="000000"/>
          <w:kern w:val="2"/>
          <w:lang w:eastAsia="zh-CN"/>
        </w:rPr>
        <w:t>(e.g., one indicated by the central grey region)</w:t>
      </w:r>
      <w:r w:rsidR="00A26425">
        <w:rPr>
          <w:rFonts w:ascii="Times New Roman" w:hAnsi="Times New Roman" w:cs="Times New Roman"/>
          <w:color w:val="000000"/>
          <w:kern w:val="2"/>
          <w:lang w:eastAsia="zh-CN"/>
        </w:rPr>
        <w:t xml:space="preserve"> </w:t>
      </w:r>
      <w:commentRangeEnd w:id="564"/>
      <w:r w:rsidR="00E479BF">
        <w:rPr>
          <w:rStyle w:val="af3"/>
        </w:rPr>
        <w:commentReference w:id="564"/>
      </w:r>
      <w:commentRangeEnd w:id="565"/>
      <w:r w:rsidR="00D00349">
        <w:rPr>
          <w:rStyle w:val="af3"/>
        </w:rPr>
        <w:commentReference w:id="565"/>
      </w:r>
      <w:r w:rsidR="00E479BF">
        <w:rPr>
          <w:rFonts w:ascii="Times New Roman" w:hAnsi="Times New Roman" w:cs="Times New Roman"/>
          <w:color w:val="000000"/>
          <w:kern w:val="2"/>
          <w:lang w:eastAsia="zh-CN"/>
        </w:rPr>
        <w:t>are needed to</w:t>
      </w:r>
      <w:r w:rsidR="00A26425">
        <w:rPr>
          <w:rFonts w:ascii="Times New Roman" w:hAnsi="Times New Roman" w:cs="Times New Roman"/>
          <w:color w:val="000000"/>
          <w:kern w:val="2"/>
          <w:lang w:eastAsia="zh-CN"/>
        </w:rPr>
        <w:t xml:space="preserve"> explain most of covariance in th</w:t>
      </w:r>
      <w:r w:rsidR="00E479BF">
        <w:rPr>
          <w:rFonts w:ascii="Times New Roman" w:hAnsi="Times New Roman" w:cs="Times New Roman"/>
          <w:color w:val="000000"/>
          <w:kern w:val="2"/>
          <w:lang w:eastAsia="zh-CN"/>
        </w:rPr>
        <w:t>e</w:t>
      </w:r>
      <w:r w:rsidR="00A26425">
        <w:rPr>
          <w:rFonts w:ascii="Times New Roman" w:hAnsi="Times New Roman" w:cs="Times New Roman"/>
          <w:color w:val="000000"/>
          <w:kern w:val="2"/>
          <w:lang w:eastAsia="zh-CN"/>
        </w:rPr>
        <w:t xml:space="preserve"> activations across nodes</w:t>
      </w:r>
      <w:r w:rsidRPr="00602E6E">
        <w:rPr>
          <w:rFonts w:ascii="Times New Roman" w:hAnsi="Times New Roman" w:cs="Times New Roman"/>
          <w:color w:val="000000"/>
          <w:kern w:val="2"/>
          <w:lang w:eastAsia="zh-CN"/>
        </w:rPr>
        <w:t>.</w:t>
      </w:r>
      <w:r w:rsidRPr="00602E6E">
        <w:rPr>
          <w:rFonts w:ascii="Times New Roman" w:hAnsi="Times New Roman" w:cs="Times New Roman" w:hint="eastAsia"/>
          <w:color w:val="000000"/>
          <w:kern w:val="2"/>
          <w:lang w:eastAsia="zh-CN"/>
        </w:rPr>
        <w:t xml:space="preserve"> </w:t>
      </w:r>
    </w:p>
    <w:p w14:paraId="3A75CFA5" w14:textId="77777777" w:rsidR="00D00349" w:rsidRPr="0023274B" w:rsidRDefault="00D00349" w:rsidP="0023274B">
      <w:pPr>
        <w:pStyle w:val="af"/>
        <w:rPr>
          <w:rFonts w:ascii="Times New Roman" w:hAnsi="Times New Roman" w:cs="Times New Roman"/>
          <w:color w:val="000000"/>
          <w:kern w:val="2"/>
          <w:lang w:eastAsia="zh-CN"/>
        </w:rPr>
      </w:pPr>
    </w:p>
    <w:p w14:paraId="31CDB7C6" w14:textId="3503714B" w:rsidR="00874395" w:rsidRDefault="007A20DF" w:rsidP="00545902">
      <w:pPr>
        <w:spacing w:beforeLines="50" w:before="156" w:afterLines="50" w:after="156"/>
        <w:ind w:firstLine="420"/>
        <w:rPr>
          <w:rFonts w:ascii="Times New Roman" w:hAnsi="Times New Roman" w:cs="Times New Roman"/>
          <w:lang w:eastAsia="zh-CN"/>
        </w:rPr>
      </w:pPr>
      <w:r w:rsidRPr="007A20DF">
        <w:rPr>
          <w:rFonts w:ascii="Times New Roman" w:hAnsi="Times New Roman" w:cs="Times New Roman"/>
          <w:lang w:eastAsia="zh-CN"/>
        </w:rPr>
        <w:t xml:space="preserve">A key prediction of </w:t>
      </w:r>
      <w:r w:rsidR="00270141">
        <w:rPr>
          <w:rFonts w:ascii="Times New Roman" w:hAnsi="Times New Roman" w:cs="Times New Roman"/>
          <w:lang w:eastAsia="zh-CN"/>
        </w:rPr>
        <w:t>our argument</w:t>
      </w:r>
      <w:r w:rsidR="007F4BAC">
        <w:rPr>
          <w:rFonts w:ascii="Times New Roman" w:hAnsi="Times New Roman" w:cs="Times New Roman"/>
          <w:lang w:eastAsia="zh-CN"/>
        </w:rPr>
        <w:t>—</w:t>
      </w:r>
      <w:r w:rsidR="00270141">
        <w:rPr>
          <w:rFonts w:ascii="Times New Roman" w:hAnsi="Times New Roman" w:cs="Times New Roman"/>
          <w:lang w:eastAsia="zh-CN"/>
        </w:rPr>
        <w:t xml:space="preserve">that the small-world mind explains </w:t>
      </w:r>
      <w:r w:rsidR="00270141" w:rsidRPr="00C532D2">
        <w:rPr>
          <w:rFonts w:ascii="Times New Roman" w:hAnsi="Times New Roman" w:cs="Times New Roman"/>
          <w:lang w:eastAsia="zh-CN"/>
        </w:rPr>
        <w:t xml:space="preserve">the </w:t>
      </w:r>
      <w:r w:rsidRPr="00EF1F76">
        <w:rPr>
          <w:rFonts w:ascii="Times New Roman" w:hAnsi="Times New Roman" w:cs="Times New Roman"/>
          <w:lang w:eastAsia="zh-CN"/>
        </w:rPr>
        <w:t>beauty-is-good</w:t>
      </w:r>
      <w:r w:rsidRPr="00C532D2">
        <w:rPr>
          <w:rFonts w:ascii="Times New Roman" w:hAnsi="Times New Roman" w:cs="Times New Roman"/>
          <w:lang w:eastAsia="zh-CN"/>
        </w:rPr>
        <w:t xml:space="preserve"> </w:t>
      </w:r>
      <w:r w:rsidR="00270141" w:rsidRPr="00C532D2">
        <w:rPr>
          <w:rFonts w:ascii="Times New Roman" w:hAnsi="Times New Roman" w:cs="Times New Roman"/>
          <w:lang w:eastAsia="zh-CN"/>
        </w:rPr>
        <w:t>stereotype</w:t>
      </w:r>
      <w:r w:rsidR="007F4BAC">
        <w:rPr>
          <w:rFonts w:ascii="Times New Roman" w:hAnsi="Times New Roman" w:cs="Times New Roman"/>
          <w:lang w:eastAsia="zh-CN"/>
        </w:rPr>
        <w:t>—</w:t>
      </w:r>
      <w:r w:rsidR="00270141">
        <w:rPr>
          <w:rFonts w:ascii="Times New Roman" w:hAnsi="Times New Roman" w:cs="Times New Roman"/>
          <w:lang w:eastAsia="zh-CN"/>
        </w:rPr>
        <w:t>is that this stereotype</w:t>
      </w:r>
      <w:r w:rsidRPr="007A20DF">
        <w:rPr>
          <w:rFonts w:ascii="Times New Roman" w:hAnsi="Times New Roman" w:cs="Times New Roman"/>
          <w:lang w:eastAsia="zh-CN"/>
        </w:rPr>
        <w:t xml:space="preserve"> should weaken</w:t>
      </w:r>
      <w:r>
        <w:rPr>
          <w:rFonts w:ascii="Times New Roman" w:hAnsi="Times New Roman" w:cs="Times New Roman" w:hint="eastAsia"/>
          <w:lang w:eastAsia="zh-CN"/>
        </w:rPr>
        <w:t xml:space="preserve"> </w:t>
      </w:r>
      <w:r w:rsidRPr="007A20DF">
        <w:rPr>
          <w:rFonts w:ascii="Times New Roman" w:hAnsi="Times New Roman" w:cs="Times New Roman"/>
          <w:lang w:eastAsia="zh-CN"/>
        </w:rPr>
        <w:t>or even disappear</w:t>
      </w:r>
      <w:r>
        <w:rPr>
          <w:rFonts w:ascii="Times New Roman" w:hAnsi="Times New Roman" w:cs="Times New Roman" w:hint="eastAsia"/>
          <w:lang w:eastAsia="zh-CN"/>
        </w:rPr>
        <w:t xml:space="preserve"> </w:t>
      </w:r>
      <w:r w:rsidRPr="007A20DF">
        <w:rPr>
          <w:rFonts w:ascii="Times New Roman" w:hAnsi="Times New Roman" w:cs="Times New Roman"/>
          <w:lang w:eastAsia="zh-CN"/>
        </w:rPr>
        <w:t>when richer social information is available and when initial activations conflict.</w:t>
      </w:r>
      <w:r w:rsidR="001313CF">
        <w:rPr>
          <w:rFonts w:ascii="Times New Roman" w:hAnsi="Times New Roman" w:cs="Times New Roman"/>
          <w:lang w:eastAsia="zh-CN"/>
        </w:rPr>
        <w:t xml:space="preserve"> We conducted a simulation study to directly test this prediction</w:t>
      </w:r>
      <w:commentRangeStart w:id="566"/>
      <w:commentRangeStart w:id="567"/>
      <w:commentRangeStart w:id="568"/>
      <w:r w:rsidR="001313CF">
        <w:rPr>
          <w:rFonts w:ascii="Times New Roman" w:hAnsi="Times New Roman" w:cs="Times New Roman"/>
          <w:lang w:eastAsia="zh-CN"/>
        </w:rPr>
        <w:t>.</w:t>
      </w:r>
      <w:r w:rsidRPr="007A20DF">
        <w:rPr>
          <w:rFonts w:ascii="Times New Roman" w:hAnsi="Times New Roman" w:cs="Times New Roman"/>
          <w:lang w:eastAsia="zh-CN"/>
        </w:rPr>
        <w:t xml:space="preserve"> </w:t>
      </w:r>
      <w:r w:rsidR="00D93826">
        <w:rPr>
          <w:rFonts w:ascii="Times New Roman" w:hAnsi="Times New Roman" w:cs="Times New Roman"/>
          <w:lang w:eastAsia="zh-CN"/>
        </w:rPr>
        <w:t>In our</w:t>
      </w:r>
      <w:r w:rsidR="00D93826" w:rsidRPr="007A20DF">
        <w:rPr>
          <w:rFonts w:ascii="Times New Roman" w:hAnsi="Times New Roman" w:cs="Times New Roman"/>
          <w:lang w:eastAsia="zh-CN"/>
        </w:rPr>
        <w:t xml:space="preserve"> </w:t>
      </w:r>
      <w:r w:rsidRPr="007A20DF">
        <w:rPr>
          <w:rFonts w:ascii="Times New Roman" w:hAnsi="Times New Roman" w:cs="Times New Roman"/>
          <w:lang w:eastAsia="zh-CN"/>
        </w:rPr>
        <w:t xml:space="preserve">simulations, </w:t>
      </w:r>
      <w:r w:rsidR="00D93826">
        <w:rPr>
          <w:rFonts w:ascii="Times New Roman" w:hAnsi="Times New Roman" w:cs="Times New Roman"/>
          <w:lang w:eastAsia="zh-CN"/>
        </w:rPr>
        <w:t>we</w:t>
      </w:r>
      <w:r w:rsidR="00D93826" w:rsidRPr="007A20DF">
        <w:rPr>
          <w:rFonts w:ascii="Times New Roman" w:hAnsi="Times New Roman" w:cs="Times New Roman"/>
          <w:lang w:eastAsia="zh-CN"/>
        </w:rPr>
        <w:t xml:space="preserve"> </w:t>
      </w:r>
      <w:r w:rsidRPr="007A20DF">
        <w:rPr>
          <w:rFonts w:ascii="Times New Roman" w:hAnsi="Times New Roman" w:cs="Times New Roman"/>
          <w:lang w:eastAsia="zh-CN"/>
        </w:rPr>
        <w:t>introduced diverse environmental inputs to the network</w:t>
      </w:r>
      <w:ins w:id="569" w:author="Lu, Junsong" w:date="2025-08-22T11:24:00Z" w16du:dateUtc="2025-08-22T03:24:00Z">
        <w:r w:rsidR="00D00349">
          <w:rPr>
            <w:rFonts w:ascii="Times New Roman" w:hAnsi="Times New Roman" w:cs="Times New Roman" w:hint="eastAsia"/>
            <w:lang w:eastAsia="zh-CN"/>
          </w:rPr>
          <w:t xml:space="preserve">, </w:t>
        </w:r>
      </w:ins>
      <w:ins w:id="570" w:author="Lu, Junsong" w:date="2025-08-22T11:24:00Z">
        <w:r w:rsidR="00D00349" w:rsidRPr="00D00349">
          <w:rPr>
            <w:rFonts w:ascii="Times New Roman" w:hAnsi="Times New Roman" w:cs="Times New Roman"/>
            <w:lang w:eastAsia="zh-CN"/>
          </w:rPr>
          <w:t xml:space="preserve">giving many nodes relatively </w:t>
        </w:r>
        <w:r w:rsidR="00D00349" w:rsidRPr="00D00349">
          <w:rPr>
            <w:rFonts w:ascii="Times New Roman" w:hAnsi="Times New Roman" w:cs="Times New Roman"/>
            <w:lang w:eastAsia="zh-CN"/>
          </w:rPr>
          <w:lastRenderedPageBreak/>
          <w:t>independent initial activations</w:t>
        </w:r>
      </w:ins>
      <w:r w:rsidR="00545902">
        <w:rPr>
          <w:rFonts w:ascii="Times New Roman" w:hAnsi="Times New Roman" w:cs="Times New Roman"/>
          <w:lang w:eastAsia="zh-CN"/>
        </w:rPr>
        <w:t>.</w:t>
      </w:r>
      <w:r w:rsidRPr="007A20DF">
        <w:rPr>
          <w:rFonts w:ascii="Times New Roman" w:hAnsi="Times New Roman" w:cs="Times New Roman"/>
          <w:lang w:eastAsia="zh-CN"/>
        </w:rPr>
        <w:t xml:space="preserve"> </w:t>
      </w:r>
      <w:commentRangeEnd w:id="566"/>
      <w:r w:rsidR="00545902">
        <w:rPr>
          <w:rStyle w:val="af3"/>
        </w:rPr>
        <w:commentReference w:id="566"/>
      </w:r>
      <w:commentRangeEnd w:id="567"/>
      <w:r w:rsidR="00E21125">
        <w:rPr>
          <w:rStyle w:val="af3"/>
        </w:rPr>
        <w:commentReference w:id="567"/>
      </w:r>
      <w:commentRangeEnd w:id="568"/>
      <w:r w:rsidR="00D00349">
        <w:rPr>
          <w:rStyle w:val="af3"/>
        </w:rPr>
        <w:commentReference w:id="568"/>
      </w:r>
      <w:r w:rsidR="00545902">
        <w:rPr>
          <w:rFonts w:ascii="Times New Roman" w:hAnsi="Times New Roman" w:cs="Times New Roman"/>
          <w:lang w:eastAsia="zh-CN"/>
        </w:rPr>
        <w:t xml:space="preserve">We </w:t>
      </w:r>
      <w:r w:rsidR="00D93826">
        <w:rPr>
          <w:rFonts w:ascii="Times New Roman" w:hAnsi="Times New Roman" w:cs="Times New Roman"/>
          <w:lang w:eastAsia="zh-CN"/>
        </w:rPr>
        <w:t>found</w:t>
      </w:r>
      <w:r w:rsidR="00545902">
        <w:rPr>
          <w:rFonts w:ascii="Times New Roman" w:hAnsi="Times New Roman" w:cs="Times New Roman"/>
          <w:lang w:eastAsia="zh-CN"/>
        </w:rPr>
        <w:t xml:space="preserve"> </w:t>
      </w:r>
      <w:ins w:id="571" w:author="Lu, Junsong" w:date="2025-08-22T11:34:00Z" w16du:dateUtc="2025-08-22T03:34:00Z">
        <w:r w:rsidR="001C7470">
          <w:rPr>
            <w:rFonts w:ascii="Times New Roman" w:hAnsi="Times New Roman" w:cs="Times New Roman" w:hint="eastAsia"/>
            <w:lang w:eastAsia="zh-CN"/>
          </w:rPr>
          <w:t xml:space="preserve">sharp </w:t>
        </w:r>
      </w:ins>
      <w:r w:rsidR="00D93826">
        <w:rPr>
          <w:rFonts w:ascii="Times New Roman" w:hAnsi="Times New Roman" w:cs="Times New Roman"/>
          <w:lang w:eastAsia="zh-CN"/>
        </w:rPr>
        <w:t>decrease</w:t>
      </w:r>
      <w:r w:rsidR="00545902">
        <w:rPr>
          <w:rFonts w:ascii="Times New Roman" w:hAnsi="Times New Roman" w:cs="Times New Roman"/>
          <w:lang w:eastAsia="zh-CN"/>
        </w:rPr>
        <w:t>s</w:t>
      </w:r>
      <w:r w:rsidR="00D93826">
        <w:rPr>
          <w:rFonts w:ascii="Times New Roman" w:hAnsi="Times New Roman" w:cs="Times New Roman"/>
          <w:lang w:eastAsia="zh-CN"/>
        </w:rPr>
        <w:t xml:space="preserve"> in the correlation</w:t>
      </w:r>
      <w:r w:rsidR="00545902">
        <w:rPr>
          <w:rFonts w:ascii="Times New Roman" w:hAnsi="Times New Roman" w:cs="Times New Roman"/>
          <w:lang w:eastAsia="zh-CN"/>
        </w:rPr>
        <w:t>s</w:t>
      </w:r>
      <w:r w:rsidR="00D93826">
        <w:rPr>
          <w:rFonts w:ascii="Times New Roman" w:hAnsi="Times New Roman" w:cs="Times New Roman"/>
          <w:lang w:eastAsia="zh-CN"/>
        </w:rPr>
        <w:t xml:space="preserve"> between the activation of </w:t>
      </w:r>
      <w:r w:rsidR="00545902">
        <w:rPr>
          <w:rFonts w:ascii="Times New Roman" w:hAnsi="Times New Roman" w:cs="Times New Roman"/>
          <w:lang w:eastAsia="zh-CN"/>
        </w:rPr>
        <w:t>attractiveness</w:t>
      </w:r>
      <w:r w:rsidR="00D93826">
        <w:rPr>
          <w:rFonts w:ascii="Times New Roman" w:hAnsi="Times New Roman" w:cs="Times New Roman"/>
          <w:lang w:eastAsia="zh-CN"/>
        </w:rPr>
        <w:t xml:space="preserve"> and other positive inferences</w:t>
      </w:r>
      <w:ins w:id="572" w:author="Lu, Junsong" w:date="2025-08-27T09:30:00Z" w16du:dateUtc="2025-08-27T01:30:00Z">
        <w:r w:rsidR="00413AF4">
          <w:rPr>
            <w:rFonts w:ascii="Times New Roman" w:hAnsi="Times New Roman" w:cs="Times New Roman" w:hint="eastAsia"/>
            <w:lang w:eastAsia="zh-CN"/>
          </w:rPr>
          <w:t xml:space="preserve"> (constrained stimuli: mean correlation = 0.58, </w:t>
        </w:r>
        <w:r w:rsidR="00413AF4" w:rsidRPr="001D08E7">
          <w:rPr>
            <w:rFonts w:ascii="Times New Roman" w:hAnsi="Times New Roman" w:cs="Times New Roman" w:hint="eastAsia"/>
            <w:i/>
            <w:iCs/>
            <w:lang w:eastAsia="zh-CN"/>
            <w:rPrChange w:id="573" w:author="Lu, Junsong" w:date="2025-08-27T09:33:00Z" w16du:dateUtc="2025-08-27T01:33:00Z">
              <w:rPr>
                <w:rFonts w:ascii="Times New Roman" w:hAnsi="Times New Roman" w:cs="Times New Roman" w:hint="eastAsia"/>
                <w:lang w:eastAsia="zh-CN"/>
              </w:rPr>
            </w:rPrChange>
          </w:rPr>
          <w:t>SD</w:t>
        </w:r>
        <w:r w:rsidR="00413AF4">
          <w:rPr>
            <w:rFonts w:ascii="Times New Roman" w:hAnsi="Times New Roman" w:cs="Times New Roman" w:hint="eastAsia"/>
            <w:lang w:eastAsia="zh-CN"/>
          </w:rPr>
          <w:t xml:space="preserve"> = 0.14; naturalistic stimuli</w:t>
        </w:r>
      </w:ins>
      <w:ins w:id="574" w:author="Lu, Junsong" w:date="2025-08-27T09:31:00Z" w16du:dateUtc="2025-08-27T01:31:00Z">
        <w:r w:rsidR="00413AF4">
          <w:rPr>
            <w:rFonts w:ascii="Times New Roman" w:hAnsi="Times New Roman" w:cs="Times New Roman" w:hint="eastAsia"/>
            <w:lang w:eastAsia="zh-CN"/>
          </w:rPr>
          <w:t xml:space="preserve">: mean correlation = </w:t>
        </w:r>
      </w:ins>
      <w:ins w:id="575" w:author="Lu, Junsong" w:date="2025-08-27T09:33:00Z" w16du:dateUtc="2025-08-27T01:33:00Z">
        <w:r w:rsidR="001D08E7">
          <w:rPr>
            <w:rFonts w:ascii="Times New Roman" w:hAnsi="Times New Roman" w:cs="Times New Roman" w:hint="eastAsia"/>
            <w:lang w:eastAsia="zh-CN"/>
          </w:rPr>
          <w:t xml:space="preserve">0.03, </w:t>
        </w:r>
        <w:r w:rsidR="001D08E7" w:rsidRPr="001D08E7">
          <w:rPr>
            <w:rFonts w:ascii="Times New Roman" w:hAnsi="Times New Roman" w:cs="Times New Roman" w:hint="eastAsia"/>
            <w:i/>
            <w:iCs/>
            <w:lang w:eastAsia="zh-CN"/>
            <w:rPrChange w:id="576" w:author="Lu, Junsong" w:date="2025-08-27T09:33:00Z" w16du:dateUtc="2025-08-27T01:33:00Z">
              <w:rPr>
                <w:rFonts w:ascii="Times New Roman" w:hAnsi="Times New Roman" w:cs="Times New Roman" w:hint="eastAsia"/>
                <w:lang w:eastAsia="zh-CN"/>
              </w:rPr>
            </w:rPrChange>
          </w:rPr>
          <w:t>SD</w:t>
        </w:r>
        <w:r w:rsidR="001D08E7">
          <w:rPr>
            <w:rFonts w:ascii="Times New Roman" w:hAnsi="Times New Roman" w:cs="Times New Roman" w:hint="eastAsia"/>
            <w:lang w:eastAsia="zh-CN"/>
          </w:rPr>
          <w:t xml:space="preserve"> = 0.12</w:t>
        </w:r>
      </w:ins>
      <w:ins w:id="577" w:author="Lu, Junsong" w:date="2025-08-27T09:30:00Z" w16du:dateUtc="2025-08-27T01:30:00Z">
        <w:r w:rsidR="00413AF4">
          <w:rPr>
            <w:rFonts w:ascii="Times New Roman" w:hAnsi="Times New Roman" w:cs="Times New Roman" w:hint="eastAsia"/>
            <w:lang w:eastAsia="zh-CN"/>
          </w:rPr>
          <w:t>)</w:t>
        </w:r>
      </w:ins>
      <w:r w:rsidR="00D93826">
        <w:rPr>
          <w:rFonts w:ascii="Times New Roman" w:hAnsi="Times New Roman" w:cs="Times New Roman"/>
          <w:lang w:eastAsia="zh-CN"/>
        </w:rPr>
        <w:t xml:space="preserve">, confirming our prediction </w:t>
      </w:r>
      <w:r w:rsidR="000A6D12">
        <w:rPr>
          <w:rFonts w:ascii="Times New Roman" w:hAnsi="Times New Roman" w:cs="Times New Roman" w:hint="eastAsia"/>
          <w:lang w:eastAsia="zh-CN"/>
        </w:rPr>
        <w:t>(Fig</w:t>
      </w:r>
      <w:ins w:id="578" w:author="Lu, Junsong" w:date="2025-08-22T16:06:00Z" w16du:dateUtc="2025-08-22T08:06:00Z">
        <w:r w:rsidR="00CC4019">
          <w:rPr>
            <w:rFonts w:ascii="Times New Roman" w:hAnsi="Times New Roman" w:cs="Times New Roman" w:hint="eastAsia"/>
            <w:lang w:eastAsia="zh-CN"/>
          </w:rPr>
          <w:t>.</w:t>
        </w:r>
      </w:ins>
      <w:del w:id="579" w:author="Lu, Junsong" w:date="2025-08-22T16:06:00Z" w16du:dateUtc="2025-08-22T08:06:00Z">
        <w:r w:rsidR="000A6D12" w:rsidDel="00CC4019">
          <w:rPr>
            <w:rFonts w:ascii="Times New Roman" w:hAnsi="Times New Roman" w:cs="Times New Roman" w:hint="eastAsia"/>
            <w:lang w:eastAsia="zh-CN"/>
          </w:rPr>
          <w:delText>ure</w:delText>
        </w:r>
      </w:del>
      <w:r w:rsidR="000A6D12">
        <w:rPr>
          <w:rFonts w:ascii="Times New Roman" w:hAnsi="Times New Roman" w:cs="Times New Roman" w:hint="eastAsia"/>
          <w:lang w:eastAsia="zh-CN"/>
        </w:rPr>
        <w:t xml:space="preserve"> 5)</w:t>
      </w:r>
      <w:r w:rsidRPr="007A20DF">
        <w:rPr>
          <w:rFonts w:ascii="Times New Roman" w:hAnsi="Times New Roman" w:cs="Times New Roman"/>
          <w:lang w:eastAsia="zh-CN"/>
        </w:rPr>
        <w:t xml:space="preserve">. </w:t>
      </w:r>
      <w:ins w:id="580" w:author="Lu, Junsong" w:date="2025-08-22T11:34:00Z" w16du:dateUtc="2025-08-22T03:34:00Z">
        <w:r w:rsidR="001C7470" w:rsidRPr="007A20DF">
          <w:rPr>
            <w:rFonts w:ascii="Times New Roman" w:hAnsi="Times New Roman" w:cs="Times New Roman"/>
            <w:lang w:eastAsia="zh-CN"/>
          </w:rPr>
          <w:t xml:space="preserve">Empirical findings are consistent with this </w:t>
        </w:r>
        <w:r w:rsidR="001C7470">
          <w:rPr>
            <w:rFonts w:ascii="Times New Roman" w:hAnsi="Times New Roman" w:cs="Times New Roman" w:hint="eastAsia"/>
            <w:lang w:eastAsia="zh-CN"/>
          </w:rPr>
          <w:t>prediction</w:t>
        </w:r>
        <w:r w:rsidR="001C7470" w:rsidRPr="007A20DF">
          <w:rPr>
            <w:rFonts w:ascii="Times New Roman" w:hAnsi="Times New Roman" w:cs="Times New Roman"/>
            <w:lang w:eastAsia="zh-CN"/>
          </w:rPr>
          <w:t>.</w:t>
        </w:r>
        <w:r w:rsidR="001C7470">
          <w:rPr>
            <w:rFonts w:ascii="Times New Roman" w:hAnsi="Times New Roman" w:cs="Times New Roman" w:hint="eastAsia"/>
            <w:lang w:eastAsia="zh-CN"/>
          </w:rPr>
          <w:t xml:space="preserve"> </w:t>
        </w:r>
      </w:ins>
      <w:r w:rsidRPr="007A20DF">
        <w:rPr>
          <w:rFonts w:ascii="Times New Roman" w:hAnsi="Times New Roman" w:cs="Times New Roman"/>
          <w:lang w:eastAsia="zh-CN"/>
        </w:rPr>
        <w:t xml:space="preserve">For instance, </w:t>
      </w:r>
      <w:r w:rsidR="00545902">
        <w:rPr>
          <w:rFonts w:ascii="Times New Roman" w:hAnsi="Times New Roman" w:cs="Times New Roman"/>
          <w:lang w:eastAsia="zh-CN"/>
        </w:rPr>
        <w:t xml:space="preserve">prior research using face-only images often found a correlation between perceived attractiveness and warmth around </w:t>
      </w:r>
      <w:r w:rsidR="00545902" w:rsidRPr="007A20DF">
        <w:rPr>
          <w:rFonts w:ascii="Times New Roman" w:hAnsi="Times New Roman" w:cs="Times New Roman"/>
          <w:lang w:eastAsia="zh-CN"/>
        </w:rPr>
        <w:t>0.41</w:t>
      </w:r>
      <w:r w:rsidR="00545902">
        <w:rPr>
          <w:rFonts w:ascii="Times New Roman" w:hAnsi="Times New Roman" w:cs="Times New Roman"/>
          <w:lang w:eastAsia="zh-CN"/>
        </w:rPr>
        <w:fldChar w:fldCharType="begin"/>
      </w:r>
      <w:r w:rsidR="00EE733C">
        <w:rPr>
          <w:rFonts w:ascii="Times New Roman" w:hAnsi="Times New Roman" w:cs="Times New Roman"/>
          <w:lang w:eastAsia="zh-CN"/>
        </w:rPr>
        <w:instrText xml:space="preserve"> ADDIN ZOTERO_ITEM CSL_CITATION {"citationID":"dlGJmYaE","properties":{"formattedCitation":"\\super 108\\nosupersub{}","plainCitation":"108","noteIndex":0},"citationItems":[{"id":638007,"uris":["http://zotero.org/users/6113531/items/IN7ZESRS"],"itemData":{"id":638007,"type":"article-journal","abstract":"Individuals appear to infer others’ psychological characteristics according to facial attractiveness and these psychological characteristics can be classified into two categories in social cognition, that is, warmth and competence. However, which category of psychological characteristic is more associated with face attractiveness and its neural mechanisms have not been explored. To address this, participants were asked to judge others’ warmth and competence traits based on face attractiveness, while their brains were scanned using functional magnetic resonance imaging (fMRI). They also assessed the attractiveness of faces after scanning. Behavioral results showed that the correlation between face attractiveness and warmth ratings was significantly higher than that with competence ratings. fMRI results demonstrated that the dorsomedial prefrontal cortex (dmPFC), temporoparietal junction (TPJ), lateral prefrontal cortex, and lateral temporal lobe were more involved in the warmth task. Moreover, attractiveness ratings were negatively correlated with activation of the dmPFC and TPJ only in the warmth task. Furthermore, the attractiveness ratings were negatively correlated with the defined dmPFC, region related to attractiveness judgment, only in the warmth task. In conclusion, people are more inclined to infer others’ warmth than competence characteristics from face attractiveness, that is, face attractiveness is more associated with warmth than with competence.","container-title":"Social Neuroscience","DOI":"10.1080/17470919.2022.2069152","ISSN":"1747-0919, 1747-0927","issue":"3","language":"en","note":"publisher: Informa UK Limited","page":"225-235","source":"Crossref","title":"Facial attractiveness is more associated with individual warmth than with competence: Behavioral and neural evidence","title-short":"Facial attractiveness is more associated with individual warmth than with competence","volume":"17","author":[{"family":"Lan","given":"Mengxue"},{"family":"Peng","given":"Maoying"},{"family":"Zhao","given":"Xiaolin"},{"family":"Chen","given":"Haopeng"},{"family":"Liu","given":"Yadong"},{"family":"Yang","given":"Juan"}],"issued":{"date-parts":[["2022",5,4]]},"citation-key":"LanFacialattractivenessmore2022"}}],"schema":"https://github.com/citation-style-language/schema/raw/master/csl-citation.json"} </w:instrText>
      </w:r>
      <w:r w:rsidR="00545902">
        <w:rPr>
          <w:rFonts w:ascii="Times New Roman" w:hAnsi="Times New Roman" w:cs="Times New Roman"/>
          <w:lang w:eastAsia="zh-CN"/>
        </w:rPr>
        <w:fldChar w:fldCharType="separate"/>
      </w:r>
      <w:r w:rsidR="00EE733C" w:rsidRPr="00EE733C">
        <w:rPr>
          <w:rFonts w:ascii="Times New Roman" w:hAnsi="Times New Roman" w:cs="Times New Roman"/>
          <w:vertAlign w:val="superscript"/>
        </w:rPr>
        <w:t>108</w:t>
      </w:r>
      <w:r w:rsidR="00545902">
        <w:rPr>
          <w:rFonts w:ascii="Times New Roman" w:hAnsi="Times New Roman" w:cs="Times New Roman"/>
          <w:lang w:eastAsia="zh-CN"/>
        </w:rPr>
        <w:fldChar w:fldCharType="end"/>
      </w:r>
      <w:r w:rsidR="00545902">
        <w:rPr>
          <w:rFonts w:ascii="Times New Roman" w:hAnsi="Times New Roman" w:cs="Times New Roman"/>
          <w:lang w:eastAsia="zh-CN"/>
        </w:rPr>
        <w:t xml:space="preserve">. </w:t>
      </w:r>
      <w:ins w:id="581" w:author="Lu, Junsong" w:date="2025-08-22T11:35:00Z" w16du:dateUtc="2025-08-22T03:35:00Z">
        <w:r w:rsidR="001C7470">
          <w:rPr>
            <w:rFonts w:ascii="Times New Roman" w:hAnsi="Times New Roman" w:cs="Times New Roman" w:hint="eastAsia"/>
            <w:lang w:eastAsia="zh-CN"/>
          </w:rPr>
          <w:t>In contrast, w</w:t>
        </w:r>
      </w:ins>
      <w:ins w:id="582" w:author="Lu, Junsong" w:date="2025-08-22T11:34:00Z" w16du:dateUtc="2025-08-22T03:34:00Z">
        <w:r w:rsidR="001C7470" w:rsidRPr="007A20DF">
          <w:rPr>
            <w:rFonts w:ascii="Times New Roman" w:hAnsi="Times New Roman" w:cs="Times New Roman"/>
            <w:lang w:eastAsia="zh-CN"/>
          </w:rPr>
          <w:t>hen naturalistic images includ</w:t>
        </w:r>
      </w:ins>
      <w:ins w:id="583" w:author="Lu, Junsong" w:date="2025-08-22T11:35:00Z" w16du:dateUtc="2025-08-22T03:35:00Z">
        <w:r w:rsidR="001C7470">
          <w:rPr>
            <w:rFonts w:ascii="Times New Roman" w:hAnsi="Times New Roman" w:cs="Times New Roman" w:hint="eastAsia"/>
            <w:lang w:eastAsia="zh-CN"/>
          </w:rPr>
          <w:t>ing</w:t>
        </w:r>
      </w:ins>
      <w:ins w:id="584" w:author="Lu, Junsong" w:date="2025-08-22T11:34:00Z" w16du:dateUtc="2025-08-22T03:34:00Z">
        <w:r w:rsidR="001C7470" w:rsidRPr="007A20DF">
          <w:rPr>
            <w:rFonts w:ascii="Times New Roman" w:hAnsi="Times New Roman" w:cs="Times New Roman"/>
            <w:lang w:eastAsia="zh-CN"/>
          </w:rPr>
          <w:t xml:space="preserve"> context such as body posture, movement, clothing, and situational cues are used, the correlation between attractiveness and perceived warmth drops to 0.12</w:t>
        </w:r>
      </w:ins>
      <w:del w:id="585" w:author="Lu, Junsong" w:date="2025-08-22T11:34:00Z" w16du:dateUtc="2025-08-22T03:34:00Z">
        <w:r w:rsidR="00545902" w:rsidDel="001C7470">
          <w:rPr>
            <w:rFonts w:ascii="Times New Roman" w:hAnsi="Times New Roman" w:cs="Times New Roman"/>
            <w:lang w:eastAsia="zh-CN"/>
          </w:rPr>
          <w:delText xml:space="preserve">In our simulations, when </w:delText>
        </w:r>
        <w:r w:rsidRPr="007A20DF" w:rsidDel="001C7470">
          <w:rPr>
            <w:rFonts w:ascii="Times New Roman" w:hAnsi="Times New Roman" w:cs="Times New Roman"/>
            <w:lang w:eastAsia="zh-CN"/>
          </w:rPr>
          <w:delText xml:space="preserve">naturalistic images that include context such as body posture, movement, clothing, and situational cues are used, </w:delText>
        </w:r>
        <w:commentRangeStart w:id="586"/>
        <w:commentRangeStart w:id="587"/>
        <w:r w:rsidRPr="007A20DF" w:rsidDel="001C7470">
          <w:rPr>
            <w:rFonts w:ascii="Times New Roman" w:hAnsi="Times New Roman" w:cs="Times New Roman"/>
            <w:lang w:eastAsia="zh-CN"/>
          </w:rPr>
          <w:delText xml:space="preserve">the correlation between </w:delText>
        </w:r>
        <w:r w:rsidR="00545902" w:rsidDel="001C7470">
          <w:rPr>
            <w:rFonts w:ascii="Times New Roman" w:hAnsi="Times New Roman" w:cs="Times New Roman"/>
            <w:lang w:eastAsia="zh-CN"/>
          </w:rPr>
          <w:delText xml:space="preserve">perceived </w:delText>
        </w:r>
        <w:r w:rsidRPr="007A20DF" w:rsidDel="001C7470">
          <w:rPr>
            <w:rFonts w:ascii="Times New Roman" w:hAnsi="Times New Roman" w:cs="Times New Roman"/>
            <w:lang w:eastAsia="zh-CN"/>
          </w:rPr>
          <w:delText>attractiveness and warmth drop</w:delText>
        </w:r>
        <w:r w:rsidR="00545902" w:rsidDel="001C7470">
          <w:rPr>
            <w:rFonts w:ascii="Times New Roman" w:hAnsi="Times New Roman" w:cs="Times New Roman"/>
            <w:lang w:eastAsia="zh-CN"/>
          </w:rPr>
          <w:delText>ped</w:delText>
        </w:r>
        <w:r w:rsidRPr="007A20DF" w:rsidDel="001C7470">
          <w:rPr>
            <w:rFonts w:ascii="Times New Roman" w:hAnsi="Times New Roman" w:cs="Times New Roman"/>
            <w:lang w:eastAsia="zh-CN"/>
          </w:rPr>
          <w:delText xml:space="preserve"> to 0.12</w:delText>
        </w:r>
        <w:commentRangeEnd w:id="586"/>
        <w:r w:rsidR="009E1450" w:rsidDel="001C7470">
          <w:rPr>
            <w:rStyle w:val="af3"/>
          </w:rPr>
          <w:commentReference w:id="586"/>
        </w:r>
        <w:commentRangeEnd w:id="587"/>
        <w:r w:rsidR="001C7470" w:rsidDel="001C7470">
          <w:rPr>
            <w:rStyle w:val="af3"/>
          </w:rPr>
          <w:commentReference w:id="587"/>
        </w:r>
        <w:r w:rsidR="00BB40EE" w:rsidDel="001C7470">
          <w:rPr>
            <w:rFonts w:ascii="Times New Roman" w:hAnsi="Times New Roman" w:cs="Times New Roman"/>
            <w:lang w:eastAsia="zh-CN"/>
          </w:rPr>
          <w:delText xml:space="preserve">, </w:delText>
        </w:r>
        <w:commentRangeStart w:id="588"/>
        <w:commentRangeStart w:id="589"/>
        <w:r w:rsidR="00BB40EE" w:rsidDel="001C7470">
          <w:rPr>
            <w:rFonts w:ascii="Times New Roman" w:hAnsi="Times New Roman" w:cs="Times New Roman"/>
            <w:lang w:eastAsia="zh-CN"/>
          </w:rPr>
          <w:delText>consistent with a recent empirical research using similarly naturalistic stimuli</w:delText>
        </w:r>
      </w:del>
      <w:r w:rsidR="00B77B40">
        <w:rPr>
          <w:rFonts w:ascii="Times New Roman" w:hAnsi="Times New Roman" w:cs="Times New Roman"/>
          <w:lang w:eastAsia="zh-CN"/>
        </w:rPr>
        <w:fldChar w:fldCharType="begin"/>
      </w:r>
      <w:r w:rsidR="00EE733C">
        <w:rPr>
          <w:rFonts w:ascii="Times New Roman" w:hAnsi="Times New Roman" w:cs="Times New Roman"/>
          <w:lang w:eastAsia="zh-CN"/>
        </w:rPr>
        <w:instrText xml:space="preserve"> ADDIN ZOTERO_ITEM CSL_CITATION {"citationID":"QwRkO3VL","properties":{"formattedCitation":"\\super 109\\nosupersub{}","plainCitation":"109","noteIndex":0},"citationItems":[{"id":637607,"uris":["http://zotero.org/users/6113531/items/NVHP4MA3"],"itemData":{"id":637607,"type":"article-journal","container-title":"Preprint at Https://Doi. Org/10.31234/Osf. Io/V39tk","source":"Google Scholar","title":"Cues driving trait impressions in naturalistic contexts are sparse","URL":"https://osf.io/v39tk/download","author":[{"family":"Zheng","given":"Ruoying"},{"family":"Lin","given":"Chujun"}],"accessed":{"date-parts":[["2025",7,10]]},"issued":{"date-parts":[["2024"]]},"citation-key":"ZhengCuesdrivingtrait2024"}}],"schema":"https://github.com/citation-style-language/schema/raw/master/csl-citation.json"} </w:instrText>
      </w:r>
      <w:r w:rsidR="00B77B40">
        <w:rPr>
          <w:rFonts w:ascii="Times New Roman" w:hAnsi="Times New Roman" w:cs="Times New Roman"/>
          <w:lang w:eastAsia="zh-CN"/>
        </w:rPr>
        <w:fldChar w:fldCharType="separate"/>
      </w:r>
      <w:r w:rsidR="00EE733C" w:rsidRPr="00EE733C">
        <w:rPr>
          <w:rFonts w:ascii="Times New Roman" w:hAnsi="Times New Roman" w:cs="Times New Roman"/>
          <w:vertAlign w:val="superscript"/>
        </w:rPr>
        <w:t>109</w:t>
      </w:r>
      <w:r w:rsidR="00B77B40">
        <w:rPr>
          <w:rFonts w:ascii="Times New Roman" w:hAnsi="Times New Roman" w:cs="Times New Roman"/>
          <w:lang w:eastAsia="zh-CN"/>
        </w:rPr>
        <w:fldChar w:fldCharType="end"/>
      </w:r>
      <w:commentRangeEnd w:id="588"/>
      <w:r w:rsidR="00E21125">
        <w:rPr>
          <w:rStyle w:val="af3"/>
        </w:rPr>
        <w:commentReference w:id="588"/>
      </w:r>
      <w:commentRangeEnd w:id="589"/>
      <w:r w:rsidR="00413AF4">
        <w:rPr>
          <w:rStyle w:val="af3"/>
        </w:rPr>
        <w:commentReference w:id="589"/>
      </w:r>
      <w:r w:rsidRPr="007A20DF">
        <w:rPr>
          <w:rFonts w:ascii="Times New Roman" w:hAnsi="Times New Roman" w:cs="Times New Roman"/>
          <w:lang w:eastAsia="zh-CN"/>
        </w:rPr>
        <w:t xml:space="preserve">. Similarly, </w:t>
      </w:r>
      <w:r w:rsidR="00BB40EE">
        <w:rPr>
          <w:rFonts w:ascii="Times New Roman" w:hAnsi="Times New Roman" w:cs="Times New Roman"/>
          <w:lang w:eastAsia="zh-CN"/>
        </w:rPr>
        <w:t xml:space="preserve">using </w:t>
      </w:r>
      <w:r w:rsidRPr="007A20DF">
        <w:rPr>
          <w:rFonts w:ascii="Times New Roman" w:hAnsi="Times New Roman" w:cs="Times New Roman"/>
          <w:lang w:eastAsia="zh-CN"/>
        </w:rPr>
        <w:t>face-</w:t>
      </w:r>
      <w:r w:rsidR="00BB40EE">
        <w:rPr>
          <w:rFonts w:ascii="Times New Roman" w:hAnsi="Times New Roman" w:cs="Times New Roman"/>
          <w:lang w:eastAsia="zh-CN"/>
        </w:rPr>
        <w:t>only images, prior</w:t>
      </w:r>
      <w:r w:rsidR="00BB40EE" w:rsidRPr="007A20DF">
        <w:rPr>
          <w:rFonts w:ascii="Times New Roman" w:hAnsi="Times New Roman" w:cs="Times New Roman"/>
          <w:lang w:eastAsia="zh-CN"/>
        </w:rPr>
        <w:t xml:space="preserve"> </w:t>
      </w:r>
      <w:r w:rsidRPr="007A20DF">
        <w:rPr>
          <w:rFonts w:ascii="Times New Roman" w:hAnsi="Times New Roman" w:cs="Times New Roman"/>
          <w:lang w:eastAsia="zh-CN"/>
        </w:rPr>
        <w:t xml:space="preserve">studies often find a strong </w:t>
      </w:r>
      <w:r w:rsidR="00BB40EE">
        <w:rPr>
          <w:rFonts w:ascii="Times New Roman" w:hAnsi="Times New Roman" w:cs="Times New Roman"/>
          <w:lang w:eastAsia="zh-CN"/>
        </w:rPr>
        <w:t>correlation</w:t>
      </w:r>
      <w:r w:rsidRPr="007A20DF">
        <w:rPr>
          <w:rFonts w:ascii="Times New Roman" w:hAnsi="Times New Roman" w:cs="Times New Roman"/>
          <w:lang w:eastAsia="zh-CN"/>
        </w:rPr>
        <w:t xml:space="preserve"> between </w:t>
      </w:r>
      <w:r w:rsidR="00BB40EE">
        <w:rPr>
          <w:rFonts w:ascii="Times New Roman" w:hAnsi="Times New Roman" w:cs="Times New Roman"/>
          <w:lang w:eastAsia="zh-CN"/>
        </w:rPr>
        <w:t xml:space="preserve">perceived </w:t>
      </w:r>
      <w:commentRangeStart w:id="590"/>
      <w:r w:rsidRPr="007A20DF">
        <w:rPr>
          <w:rFonts w:ascii="Times New Roman" w:hAnsi="Times New Roman" w:cs="Times New Roman"/>
          <w:lang w:eastAsia="zh-CN"/>
        </w:rPr>
        <w:t>attractiveness</w:t>
      </w:r>
      <w:commentRangeEnd w:id="590"/>
      <w:r w:rsidR="00BB40EE">
        <w:rPr>
          <w:rStyle w:val="af3"/>
        </w:rPr>
        <w:commentReference w:id="590"/>
      </w:r>
      <w:r w:rsidRPr="007A20DF">
        <w:rPr>
          <w:rFonts w:ascii="Times New Roman" w:hAnsi="Times New Roman" w:cs="Times New Roman"/>
          <w:lang w:eastAsia="zh-CN"/>
        </w:rPr>
        <w:t xml:space="preserve"> and intelligence</w:t>
      </w:r>
      <w:r>
        <w:rPr>
          <w:rFonts w:ascii="Times New Roman" w:hAnsi="Times New Roman" w:cs="Times New Roman" w:hint="eastAsia"/>
          <w:lang w:eastAsia="zh-CN"/>
        </w:rPr>
        <w:t xml:space="preserve"> (</w:t>
      </w:r>
      <w:r w:rsidRPr="007A20DF">
        <w:rPr>
          <w:rFonts w:ascii="Times New Roman" w:hAnsi="Times New Roman" w:cs="Times New Roman" w:hint="eastAsia"/>
          <w:i/>
          <w:iCs/>
          <w:lang w:eastAsia="zh-CN"/>
        </w:rPr>
        <w:t>r</w:t>
      </w:r>
      <w:r>
        <w:rPr>
          <w:rFonts w:ascii="Times New Roman" w:hAnsi="Times New Roman" w:cs="Times New Roman" w:hint="eastAsia"/>
          <w:lang w:eastAsia="zh-CN"/>
        </w:rPr>
        <w:t xml:space="preserve"> = 0.81)</w:t>
      </w:r>
      <w:r w:rsidR="00B77B40">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{"citationID":"8Zbsf10G","properties":{"formattedCitation":"\\super 43\\nosupersub{}","plainCitation":"43","noteIndex":0},"citationItems":[{"id":543016,"uris":["http://zotero.org/users/6113531/items/YHFIWQAD"],"itemData":{"id":543016,"type":"article-journal","abstract":"Despite the old adage not to ‘judge a book by its cover’, facial cues often guide first impressions and these first impressions guide our decisions. Literature suggests there are valid facial cues that assist us in assessing someone’s health or intelligence, but such cues are overshadowed by an ‘attractiveness halo’ whereby desirable attributions are preferentially ascribed to attractive people. The impact of the attractiveness halo effect on perceptions of academic performance in the classroom is concerning as this has shown to influence students’ future performance. We investigated the limiting effects of the attractiveness halo on perceptions of actual academic performance in faces of 100 university students. Given the ambiguity and various perspectives on the definition of intelligence and the growing consensus on the importance of conscientiousness over intelligence in predicting actual academic performance, we also investigated whether perceived conscientiousness was a more accurate predictor of academic performance than perceived intelligence. Perceived conscientiousness was found to be a better predictor of actual academic performance when compared to perceived intelligence and perceived academic performance, and accuracy was improved when controlling for the influence of attractiveness on judgments. These findings emphasize the misleading effect of attractiveness on the accuracy of first impressions of competence, which can have serious consequences in areas such as education and hiring. The findings also have implications for future research investigating impression accuracy based on facial stimuli.","container-title":"PLOS ONE","DOI":"10.1371/journal.pone.0148284","ISSN":"1932-6203","issue":"2","journalAbbreviation":"PLOS ONE","language":"en","note":"publisher: Public Library of Science","page":"e0148284","source":"PLoS Journals","title":"Blinded by Beauty: Attractiveness Bias and Accurate Perceptions of Academic Performance","title-short":"Blinded by Beauty","volume":"11","author":[{"family":"Talamas","given":"Sean N."},{"family":"Mavor","given":"Kenneth I."},{"family":"Perrett","given":"David I."}],"issued":{"date-parts":[["2016",2,17]]},"citation-key":"TalamasBlindedBeautyAttractiveness2016"}}],"schema":"https://github.com/citation-style-language/schema/raw/master/csl-citation.json"} </w:instrText>
      </w:r>
      <w:r w:rsidR="00B77B40">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43</w:t>
      </w:r>
      <w:r w:rsidR="00B77B40">
        <w:rPr>
          <w:rFonts w:ascii="Times New Roman" w:hAnsi="Times New Roman" w:cs="Times New Roman"/>
          <w:lang w:eastAsia="zh-CN"/>
        </w:rPr>
        <w:fldChar w:fldCharType="end"/>
      </w:r>
      <w:r w:rsidR="00BB40EE">
        <w:rPr>
          <w:rFonts w:ascii="Times New Roman" w:hAnsi="Times New Roman" w:cs="Times New Roman"/>
          <w:lang w:eastAsia="zh-CN"/>
        </w:rPr>
        <w:t>;</w:t>
      </w:r>
      <w:r w:rsidRPr="007A20DF">
        <w:rPr>
          <w:rFonts w:ascii="Times New Roman" w:hAnsi="Times New Roman" w:cs="Times New Roman"/>
          <w:lang w:eastAsia="zh-CN"/>
        </w:rPr>
        <w:t xml:space="preserve"> this association becomes statistically insignificant and approaches zero</w:t>
      </w:r>
      <w:r>
        <w:rPr>
          <w:rFonts w:ascii="Times New Roman" w:hAnsi="Times New Roman" w:cs="Times New Roman" w:hint="eastAsia"/>
          <w:lang w:eastAsia="zh-CN"/>
        </w:rPr>
        <w:t xml:space="preserve"> (</w:t>
      </w:r>
      <w:r w:rsidRPr="007A20DF">
        <w:rPr>
          <w:rFonts w:ascii="Times New Roman" w:hAnsi="Times New Roman" w:cs="Times New Roman" w:hint="eastAsia"/>
          <w:i/>
          <w:iCs/>
          <w:lang w:eastAsia="zh-CN"/>
        </w:rPr>
        <w:t>r</w:t>
      </w:r>
      <w:r>
        <w:rPr>
          <w:rFonts w:ascii="Times New Roman" w:hAnsi="Times New Roman" w:cs="Times New Roman" w:hint="eastAsia"/>
          <w:lang w:eastAsia="zh-CN"/>
        </w:rPr>
        <w:t xml:space="preserve"> = -0.04)</w:t>
      </w:r>
      <w:r w:rsidR="00E21125">
        <w:rPr>
          <w:rFonts w:ascii="Times New Roman" w:hAnsi="Times New Roman" w:cs="Times New Roman"/>
          <w:lang w:eastAsia="zh-CN"/>
        </w:rPr>
        <w:t xml:space="preserve"> in our </w:t>
      </w:r>
      <w:ins w:id="591" w:author="Lu, Junsong" w:date="2025-08-22T11:36:00Z" w16du:dateUtc="2025-08-22T03:36:00Z">
        <w:r w:rsidR="001C7470">
          <w:rPr>
            <w:rFonts w:ascii="Times New Roman" w:hAnsi="Times New Roman" w:cs="Times New Roman" w:hint="eastAsia"/>
            <w:lang w:eastAsia="zh-CN"/>
          </w:rPr>
          <w:t xml:space="preserve">own </w:t>
        </w:r>
      </w:ins>
      <w:del w:id="592" w:author="Lu, Junsong" w:date="2025-08-22T11:36:00Z" w16du:dateUtc="2025-08-22T03:36:00Z">
        <w:r w:rsidR="00E21125" w:rsidDel="001C7470">
          <w:rPr>
            <w:rFonts w:ascii="Times New Roman" w:hAnsi="Times New Roman" w:cs="Times New Roman"/>
            <w:lang w:eastAsia="zh-CN"/>
          </w:rPr>
          <w:delText>simulation</w:delText>
        </w:r>
        <w:r w:rsidRPr="007A20DF" w:rsidDel="001C7470">
          <w:rPr>
            <w:rFonts w:ascii="Times New Roman" w:hAnsi="Times New Roman" w:cs="Times New Roman"/>
            <w:lang w:eastAsia="zh-CN"/>
          </w:rPr>
          <w:delText xml:space="preserve"> when </w:delText>
        </w:r>
        <w:r w:rsidR="00E21125" w:rsidDel="001C7470">
          <w:rPr>
            <w:rFonts w:ascii="Times New Roman" w:hAnsi="Times New Roman" w:cs="Times New Roman"/>
            <w:lang w:eastAsia="zh-CN"/>
          </w:rPr>
          <w:delText xml:space="preserve">more diverse environmental inputs are used, consistent with a recent </w:delText>
        </w:r>
      </w:del>
      <w:r w:rsidR="00E21125">
        <w:rPr>
          <w:rFonts w:ascii="Times New Roman" w:hAnsi="Times New Roman" w:cs="Times New Roman"/>
          <w:lang w:eastAsia="zh-CN"/>
        </w:rPr>
        <w:t xml:space="preserve">empirical research examining </w:t>
      </w:r>
      <w:del w:id="593" w:author="Lu, Junsong" w:date="2025-08-22T11:37:00Z" w16du:dateUtc="2025-08-22T03:37:00Z">
        <w:r w:rsidR="00E21125" w:rsidDel="001C7470">
          <w:rPr>
            <w:rFonts w:ascii="Times New Roman" w:hAnsi="Times New Roman" w:cs="Times New Roman"/>
            <w:lang w:eastAsia="zh-CN"/>
          </w:rPr>
          <w:delText xml:space="preserve">unconstrained </w:delText>
        </w:r>
      </w:del>
      <w:r w:rsidRPr="007A20DF">
        <w:rPr>
          <w:rFonts w:ascii="Times New Roman" w:hAnsi="Times New Roman" w:cs="Times New Roman"/>
          <w:lang w:eastAsia="zh-CN"/>
        </w:rPr>
        <w:t xml:space="preserve">social inferences </w:t>
      </w:r>
      <w:commentRangeStart w:id="594"/>
      <w:commentRangeStart w:id="595"/>
      <w:r w:rsidR="00E21125">
        <w:rPr>
          <w:rFonts w:ascii="Times New Roman" w:hAnsi="Times New Roman" w:cs="Times New Roman"/>
          <w:lang w:eastAsia="zh-CN"/>
        </w:rPr>
        <w:t>using</w:t>
      </w:r>
      <w:ins w:id="596" w:author="Lu, Junsong" w:date="2025-08-22T11:37:00Z" w16du:dateUtc="2025-08-22T03:37:00Z">
        <w:r w:rsidR="001C7470">
          <w:rPr>
            <w:rFonts w:ascii="Times New Roman" w:hAnsi="Times New Roman" w:cs="Times New Roman" w:hint="eastAsia"/>
            <w:lang w:eastAsia="zh-CN"/>
          </w:rPr>
          <w:t xml:space="preserve"> </w:t>
        </w:r>
      </w:ins>
      <w:del w:id="597" w:author="Lu, Junsong" w:date="2025-08-22T11:37:00Z" w16du:dateUtc="2025-08-22T03:37:00Z">
        <w:r w:rsidRPr="007A20DF" w:rsidDel="001C7470">
          <w:rPr>
            <w:rFonts w:ascii="Times New Roman" w:hAnsi="Times New Roman" w:cs="Times New Roman"/>
            <w:lang w:eastAsia="zh-CN"/>
          </w:rPr>
          <w:delText xml:space="preserve"> dynamic </w:delText>
        </w:r>
      </w:del>
      <w:r w:rsidRPr="007A20DF">
        <w:rPr>
          <w:rFonts w:ascii="Times New Roman" w:hAnsi="Times New Roman" w:cs="Times New Roman"/>
          <w:lang w:eastAsia="zh-CN"/>
        </w:rPr>
        <w:t xml:space="preserve">video </w:t>
      </w:r>
      <w:proofErr w:type="spellStart"/>
      <w:r w:rsidRPr="007A20DF">
        <w:rPr>
          <w:rFonts w:ascii="Times New Roman" w:hAnsi="Times New Roman" w:cs="Times New Roman"/>
          <w:lang w:eastAsia="zh-CN"/>
        </w:rPr>
        <w:t>clips</w:t>
      </w:r>
      <w:r w:rsidR="00B77B40">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{"citationID":"PJbUat50","properties":{"formattedCitation":"\\super 20\\nosupersub{}","plainCitation":"20","noteIndex":0},"citationItems":[{"id":637534,"uris":["http://zotero.org/users/6113531/items/357RVBSC"],"itemData":{"id":637534,"type":"article-journal","abstract":"Abstract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schema":"https://github.com/citation-style-language/schema/raw/master/csl-citation.json"} </w:instrText>
      </w:r>
      <w:r w:rsidR="00B77B40">
        <w:rPr>
          <w:rFonts w:ascii="Times New Roman" w:hAnsi="Times New Roman" w:cs="Times New Roman"/>
          <w:lang w:eastAsia="zh-CN"/>
        </w:rPr>
        <w:fldChar w:fldCharType="separate"/>
      </w:r>
      <w:r w:rsidR="00F675E0" w:rsidRPr="00F675E0">
        <w:rPr>
          <w:rFonts w:ascii="Times New Roman" w:hAnsi="Times New Roman" w:cs="Times New Roman"/>
          <w:vertAlign w:val="superscript"/>
        </w:rPr>
        <w:t>20</w:t>
      </w:r>
      <w:proofErr w:type="spellEnd"/>
      <w:r w:rsidR="00B77B40">
        <w:rPr>
          <w:rFonts w:ascii="Times New Roman" w:hAnsi="Times New Roman" w:cs="Times New Roman"/>
          <w:lang w:eastAsia="zh-CN"/>
        </w:rPr>
        <w:fldChar w:fldCharType="end"/>
      </w:r>
      <w:r w:rsidR="0060073A" w:rsidRPr="0060073A">
        <w:rPr>
          <w:rFonts w:ascii="Times New Roman" w:hAnsi="Times New Roman" w:cs="Times New Roman"/>
          <w:lang w:eastAsia="zh-CN"/>
        </w:rPr>
        <w:t>.</w:t>
      </w:r>
      <w:r w:rsidR="00874395" w:rsidRPr="00874395">
        <w:rPr>
          <w:rFonts w:ascii="Times New Roman" w:hAnsi="Times New Roman" w:cs="Times New Roman"/>
          <w:lang w:eastAsia="zh-CN"/>
        </w:rPr>
        <w:t xml:space="preserve"> </w:t>
      </w:r>
      <w:commentRangeEnd w:id="594"/>
      <w:r w:rsidR="00E21125">
        <w:rPr>
          <w:rStyle w:val="af3"/>
        </w:rPr>
        <w:commentReference w:id="594"/>
      </w:r>
      <w:commentRangeEnd w:id="595"/>
      <w:r w:rsidR="001D08E7">
        <w:rPr>
          <w:rStyle w:val="af3"/>
        </w:rPr>
        <w:commentReference w:id="595"/>
      </w:r>
    </w:p>
    <w:p w14:paraId="64BA0E97" w14:textId="1D8570B0" w:rsidR="0023274B" w:rsidRDefault="0094683C" w:rsidP="000D14FA">
      <w:pPr>
        <w:spacing w:beforeLines="50" w:before="156" w:afterLines="50" w:after="156"/>
        <w:ind w:firstLine="420"/>
        <w:rPr>
          <w:rFonts w:ascii="Times New Roman" w:hAnsi="Times New Roman" w:cs="Times New Roman"/>
          <w:lang w:eastAsia="zh-CN"/>
        </w:rPr>
      </w:pPr>
      <w:r>
        <w:rPr>
          <w:rFonts w:ascii="Times New Roman" w:hAnsi="Times New Roman" w:cs="Times New Roman"/>
          <w:noProof/>
          <w:lang w:eastAsia="zh-CN"/>
        </w:rPr>
        <w:drawing>
          <wp:inline distT="0" distB="0" distL="0" distR="0" wp14:anchorId="2340CDAE" wp14:editId="22791720">
            <wp:extent cx="4744303" cy="4092575"/>
            <wp:effectExtent l="0" t="0" r="0" b="3175"/>
            <wp:docPr id="194219043" name="图片 8"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43" name="图片 8" descr="图表&#10;&#10;AI 生成的内容可能不正确。"/>
                    <pic:cNvPicPr/>
                  </pic:nvPicPr>
                  <pic:blipFill>
                    <a:blip r:embed="rId19"/>
                    <a:stretch>
                      <a:fillRect/>
                    </a:stretch>
                  </pic:blipFill>
                  <pic:spPr>
                    <a:xfrm>
                      <a:off x="0" y="0"/>
                      <a:ext cx="4748418" cy="4096125"/>
                    </a:xfrm>
                    <a:prstGeom prst="rect">
                      <a:avLst/>
                    </a:prstGeom>
                  </pic:spPr>
                </pic:pic>
              </a:graphicData>
            </a:graphic>
          </wp:inline>
        </w:drawing>
      </w:r>
    </w:p>
    <w:p w14:paraId="4BBAA360" w14:textId="5E586CDA" w:rsidR="0023274B" w:rsidRPr="0023274B" w:rsidRDefault="0023274B" w:rsidP="0023274B">
      <w:pPr>
        <w:pStyle w:val="af"/>
        <w:rPr>
          <w:rFonts w:ascii="Times New Roman" w:hAnsi="Times New Roman" w:cs="Times New Roman"/>
          <w:color w:val="000000"/>
          <w:kern w:val="2"/>
          <w:lang w:eastAsia="zh-CN"/>
        </w:rPr>
      </w:pPr>
      <w:r w:rsidRPr="004733C5">
        <w:rPr>
          <w:rFonts w:ascii="Times New Roman" w:hAnsi="Times New Roman" w:cs="Times New Roman"/>
          <w:b/>
          <w:bCs/>
          <w:color w:val="000000"/>
          <w:kern w:val="2"/>
          <w:lang w:eastAsia="zh-CN"/>
        </w:rPr>
        <w:t xml:space="preserve">Figure </w:t>
      </w:r>
      <w:r w:rsidR="00997DB8">
        <w:rPr>
          <w:rFonts w:ascii="Times New Roman" w:hAnsi="Times New Roman" w:cs="Times New Roman" w:hint="eastAsia"/>
          <w:b/>
          <w:bCs/>
          <w:color w:val="000000"/>
          <w:kern w:val="2"/>
          <w:lang w:eastAsia="zh-CN"/>
        </w:rPr>
        <w:t>5</w:t>
      </w:r>
      <w:r>
        <w:rPr>
          <w:rFonts w:ascii="Times New Roman" w:hAnsi="Times New Roman" w:cs="Times New Roman"/>
          <w:b/>
          <w:bCs/>
          <w:color w:val="000000"/>
          <w:kern w:val="2"/>
          <w:lang w:eastAsia="zh-CN"/>
        </w:rPr>
        <w:t xml:space="preserve">. </w:t>
      </w:r>
      <w:r w:rsidR="00E21125">
        <w:rPr>
          <w:rFonts w:ascii="Times New Roman" w:hAnsi="Times New Roman" w:cs="Times New Roman"/>
          <w:b/>
          <w:bCs/>
          <w:color w:val="000000"/>
          <w:kern w:val="2"/>
          <w:lang w:eastAsia="zh-CN"/>
        </w:rPr>
        <w:t xml:space="preserve">Simulation Showing </w:t>
      </w:r>
      <w:r w:rsidR="000B0586">
        <w:rPr>
          <w:rFonts w:ascii="Times New Roman" w:hAnsi="Times New Roman" w:cs="Times New Roman"/>
          <w:b/>
          <w:bCs/>
          <w:color w:val="000000"/>
          <w:kern w:val="2"/>
          <w:lang w:eastAsia="zh-CN"/>
        </w:rPr>
        <w:t>the Low-Dimensional Illusion</w:t>
      </w:r>
      <w:r w:rsidR="00E21125">
        <w:rPr>
          <w:rFonts w:ascii="Times New Roman" w:hAnsi="Times New Roman" w:cs="Times New Roman"/>
          <w:b/>
          <w:bCs/>
          <w:color w:val="000000"/>
          <w:kern w:val="2"/>
          <w:lang w:eastAsia="zh-CN"/>
        </w:rPr>
        <w:t xml:space="preserve"> Decreases with Rich</w:t>
      </w:r>
      <w:r w:rsidR="000C5E2D">
        <w:rPr>
          <w:rFonts w:ascii="Times New Roman" w:hAnsi="Times New Roman" w:cs="Times New Roman"/>
          <w:b/>
          <w:bCs/>
          <w:color w:val="000000"/>
          <w:kern w:val="2"/>
          <w:lang w:eastAsia="zh-CN"/>
        </w:rPr>
        <w:t>er</w:t>
      </w:r>
      <w:r w:rsidR="00E21125">
        <w:rPr>
          <w:rFonts w:ascii="Times New Roman" w:hAnsi="Times New Roman" w:cs="Times New Roman"/>
          <w:b/>
          <w:bCs/>
          <w:color w:val="000000"/>
          <w:kern w:val="2"/>
          <w:lang w:eastAsia="zh-CN"/>
        </w:rPr>
        <w:t xml:space="preserve"> Inputs.</w:t>
      </w:r>
      <w:r w:rsidR="0094683C" w:rsidRPr="0094683C">
        <w:t xml:space="preserve"> </w:t>
      </w:r>
      <w:r w:rsidR="0094683C" w:rsidRPr="0094683C">
        <w:rPr>
          <w:rFonts w:ascii="Times New Roman" w:hAnsi="Times New Roman" w:cs="Times New Roman"/>
          <w:color w:val="000000"/>
          <w:kern w:val="2"/>
          <w:lang w:eastAsia="zh-CN"/>
        </w:rPr>
        <w:t>(a) When a single constrained stimulus is used</w:t>
      </w:r>
      <w:r w:rsidR="00E21125">
        <w:rPr>
          <w:rFonts w:ascii="Times New Roman" w:hAnsi="Times New Roman" w:cs="Times New Roman"/>
          <w:color w:val="000000"/>
          <w:kern w:val="2"/>
          <w:lang w:eastAsia="zh-CN"/>
        </w:rPr>
        <w:t xml:space="preserve">—thus, </w:t>
      </w:r>
      <w:r w:rsidR="0094683C" w:rsidRPr="0094683C">
        <w:rPr>
          <w:rFonts w:ascii="Times New Roman" w:hAnsi="Times New Roman" w:cs="Times New Roman"/>
          <w:color w:val="000000"/>
          <w:kern w:val="2"/>
          <w:lang w:eastAsia="zh-CN"/>
        </w:rPr>
        <w:t>only one or a few nodes are activated</w:t>
      </w:r>
      <w:r w:rsidR="00E21125">
        <w:rPr>
          <w:rFonts w:ascii="Times New Roman" w:hAnsi="Times New Roman" w:cs="Times New Roman"/>
          <w:color w:val="000000"/>
          <w:kern w:val="2"/>
          <w:lang w:eastAsia="zh-CN"/>
        </w:rPr>
        <w:t>—</w:t>
      </w:r>
      <w:r w:rsidR="0094683C" w:rsidRPr="0094683C">
        <w:rPr>
          <w:rFonts w:ascii="Times New Roman" w:hAnsi="Times New Roman" w:cs="Times New Roman"/>
          <w:color w:val="000000"/>
          <w:kern w:val="2"/>
          <w:lang w:eastAsia="zh-CN"/>
        </w:rPr>
        <w:t>the</w:t>
      </w:r>
      <w:r w:rsidR="00E21125">
        <w:rPr>
          <w:rFonts w:ascii="Times New Roman" w:hAnsi="Times New Roman" w:cs="Times New Roman"/>
          <w:color w:val="000000"/>
          <w:kern w:val="2"/>
          <w:lang w:eastAsia="zh-CN"/>
        </w:rPr>
        <w:t xml:space="preserve"> </w:t>
      </w:r>
      <w:r w:rsidR="0094683C" w:rsidRPr="0094683C">
        <w:rPr>
          <w:rFonts w:ascii="Times New Roman" w:hAnsi="Times New Roman" w:cs="Times New Roman"/>
          <w:color w:val="000000"/>
          <w:kern w:val="2"/>
          <w:lang w:eastAsia="zh-CN"/>
        </w:rPr>
        <w:t xml:space="preserve">activations of different nodes quickly reach equilibrium and become similar. Each line represents the activation of a single node across time points. (b) </w:t>
      </w:r>
      <w:commentRangeStart w:id="598"/>
      <w:commentRangeStart w:id="599"/>
      <w:r w:rsidR="0094683C" w:rsidRPr="0094683C">
        <w:rPr>
          <w:rFonts w:ascii="Times New Roman" w:hAnsi="Times New Roman" w:cs="Times New Roman"/>
          <w:color w:val="000000"/>
          <w:kern w:val="2"/>
          <w:lang w:eastAsia="zh-CN"/>
        </w:rPr>
        <w:t xml:space="preserve">When constrained stimuli are </w:t>
      </w:r>
      <w:r w:rsidR="0032534F">
        <w:rPr>
          <w:rFonts w:ascii="Times New Roman" w:hAnsi="Times New Roman" w:cs="Times New Roman"/>
          <w:color w:val="000000"/>
          <w:kern w:val="2"/>
          <w:lang w:eastAsia="zh-CN"/>
        </w:rPr>
        <w:t>used as environmental input in our simulation</w:t>
      </w:r>
      <w:r w:rsidR="0094683C" w:rsidRPr="0094683C">
        <w:rPr>
          <w:rFonts w:ascii="Times New Roman" w:hAnsi="Times New Roman" w:cs="Times New Roman"/>
          <w:color w:val="000000"/>
          <w:kern w:val="2"/>
          <w:lang w:eastAsia="zh-CN"/>
        </w:rPr>
        <w:t xml:space="preserve">, </w:t>
      </w:r>
      <w:r w:rsidR="0032534F">
        <w:rPr>
          <w:rFonts w:ascii="Times New Roman" w:hAnsi="Times New Roman" w:cs="Times New Roman"/>
          <w:color w:val="000000"/>
          <w:kern w:val="2"/>
          <w:lang w:eastAsia="zh-CN"/>
        </w:rPr>
        <w:t xml:space="preserve">we </w:t>
      </w:r>
      <w:proofErr w:type="gramStart"/>
      <w:r w:rsidR="0032534F">
        <w:rPr>
          <w:rFonts w:ascii="Times New Roman" w:hAnsi="Times New Roman" w:cs="Times New Roman"/>
          <w:color w:val="000000"/>
          <w:kern w:val="2"/>
          <w:lang w:eastAsia="zh-CN"/>
        </w:rPr>
        <w:t>calculated</w:t>
      </w:r>
      <w:proofErr w:type="gramEnd"/>
      <w:r w:rsidR="0032534F">
        <w:rPr>
          <w:rFonts w:ascii="Times New Roman" w:hAnsi="Times New Roman" w:cs="Times New Roman"/>
          <w:color w:val="000000"/>
          <w:kern w:val="2"/>
          <w:lang w:eastAsia="zh-CN"/>
        </w:rPr>
        <w:t xml:space="preserve"> </w:t>
      </w:r>
      <w:r w:rsidR="0094683C" w:rsidRPr="0094683C">
        <w:rPr>
          <w:rFonts w:ascii="Times New Roman" w:hAnsi="Times New Roman" w:cs="Times New Roman"/>
          <w:color w:val="000000"/>
          <w:kern w:val="2"/>
          <w:lang w:eastAsia="zh-CN"/>
        </w:rPr>
        <w:t>the correlation</w:t>
      </w:r>
      <w:r w:rsidR="003B7FBA">
        <w:rPr>
          <w:rFonts w:ascii="Times New Roman" w:hAnsi="Times New Roman" w:cs="Times New Roman"/>
          <w:color w:val="000000"/>
          <w:kern w:val="2"/>
          <w:lang w:eastAsia="zh-CN"/>
        </w:rPr>
        <w:t>s</w:t>
      </w:r>
      <w:r w:rsidR="0094683C" w:rsidRPr="0094683C">
        <w:rPr>
          <w:rFonts w:ascii="Times New Roman" w:hAnsi="Times New Roman" w:cs="Times New Roman"/>
          <w:color w:val="000000"/>
          <w:kern w:val="2"/>
          <w:lang w:eastAsia="zh-CN"/>
        </w:rPr>
        <w:t xml:space="preserve"> between activations </w:t>
      </w:r>
      <w:del w:id="600" w:author="Lu, Junsong" w:date="2025-08-22T12:01:00Z" w16du:dateUtc="2025-08-22T04:01:00Z">
        <w:r w:rsidR="0032534F" w:rsidDel="00780B54">
          <w:rPr>
            <w:rFonts w:ascii="Times New Roman" w:hAnsi="Times New Roman" w:cs="Times New Roman"/>
            <w:color w:val="000000"/>
            <w:kern w:val="2"/>
            <w:lang w:eastAsia="zh-CN"/>
          </w:rPr>
          <w:delText xml:space="preserve">across </w:delText>
        </w:r>
      </w:del>
      <w:ins w:id="601" w:author="Lu, Junsong" w:date="2025-08-22T12:01:00Z" w16du:dateUtc="2025-08-22T04:01:00Z">
        <w:r w:rsidR="00780B54">
          <w:rPr>
            <w:rFonts w:ascii="Times New Roman" w:hAnsi="Times New Roman" w:cs="Times New Roman" w:hint="eastAsia"/>
            <w:color w:val="000000"/>
            <w:kern w:val="2"/>
            <w:lang w:eastAsia="zh-CN"/>
          </w:rPr>
          <w:t>of different</w:t>
        </w:r>
        <w:r w:rsidR="00780B54">
          <w:rPr>
            <w:rFonts w:ascii="Times New Roman" w:hAnsi="Times New Roman" w:cs="Times New Roman"/>
            <w:color w:val="000000"/>
            <w:kern w:val="2"/>
            <w:lang w:eastAsia="zh-CN"/>
          </w:rPr>
          <w:t xml:space="preserve"> </w:t>
        </w:r>
      </w:ins>
      <w:r w:rsidR="0032534F">
        <w:rPr>
          <w:rFonts w:ascii="Times New Roman" w:hAnsi="Times New Roman" w:cs="Times New Roman"/>
          <w:color w:val="000000"/>
          <w:kern w:val="2"/>
          <w:lang w:eastAsia="zh-CN"/>
        </w:rPr>
        <w:t>nodes</w:t>
      </w:r>
      <w:r w:rsidR="0094683C" w:rsidRPr="0094683C">
        <w:rPr>
          <w:rFonts w:ascii="Times New Roman" w:hAnsi="Times New Roman" w:cs="Times New Roman"/>
          <w:color w:val="000000"/>
          <w:kern w:val="2"/>
          <w:lang w:eastAsia="zh-CN"/>
        </w:rPr>
        <w:t xml:space="preserve">. </w:t>
      </w:r>
      <w:commentRangeEnd w:id="598"/>
      <w:r w:rsidR="00E21125">
        <w:rPr>
          <w:rStyle w:val="af3"/>
        </w:rPr>
        <w:commentReference w:id="598"/>
      </w:r>
      <w:commentRangeEnd w:id="599"/>
      <w:r w:rsidR="00780B54">
        <w:rPr>
          <w:rStyle w:val="af3"/>
        </w:rPr>
        <w:commentReference w:id="599"/>
      </w:r>
      <w:r w:rsidR="0094683C" w:rsidRPr="0094683C">
        <w:rPr>
          <w:rFonts w:ascii="Times New Roman" w:hAnsi="Times New Roman" w:cs="Times New Roman"/>
          <w:color w:val="000000"/>
          <w:kern w:val="2"/>
          <w:lang w:eastAsia="zh-CN"/>
        </w:rPr>
        <w:t xml:space="preserve">The correlation </w:t>
      </w:r>
      <w:r w:rsidR="00A1062F">
        <w:rPr>
          <w:rFonts w:ascii="Times New Roman" w:hAnsi="Times New Roman" w:cs="Times New Roman"/>
          <w:color w:val="000000"/>
          <w:kern w:val="2"/>
          <w:lang w:eastAsia="zh-CN"/>
        </w:rPr>
        <w:t>heatmap</w:t>
      </w:r>
      <w:r w:rsidR="00A1062F" w:rsidRPr="0094683C">
        <w:rPr>
          <w:rFonts w:ascii="Times New Roman" w:hAnsi="Times New Roman" w:cs="Times New Roman"/>
          <w:color w:val="000000"/>
          <w:kern w:val="2"/>
          <w:lang w:eastAsia="zh-CN"/>
        </w:rPr>
        <w:t xml:space="preserve"> </w:t>
      </w:r>
      <w:r w:rsidR="0094683C" w:rsidRPr="0094683C">
        <w:rPr>
          <w:rFonts w:ascii="Times New Roman" w:hAnsi="Times New Roman" w:cs="Times New Roman"/>
          <w:color w:val="000000"/>
          <w:kern w:val="2"/>
          <w:lang w:eastAsia="zh-CN"/>
        </w:rPr>
        <w:t>indicates strong overall correlations</w:t>
      </w:r>
      <w:r w:rsidR="00A1062F">
        <w:rPr>
          <w:rFonts w:ascii="Times New Roman" w:hAnsi="Times New Roman" w:cs="Times New Roman"/>
          <w:color w:val="000000"/>
          <w:kern w:val="2"/>
          <w:lang w:eastAsia="zh-CN"/>
        </w:rPr>
        <w:t xml:space="preserve"> (brighter red)</w:t>
      </w:r>
      <w:r w:rsidR="0094683C" w:rsidRPr="0094683C">
        <w:rPr>
          <w:rFonts w:ascii="Times New Roman" w:hAnsi="Times New Roman" w:cs="Times New Roman"/>
          <w:color w:val="000000"/>
          <w:kern w:val="2"/>
          <w:lang w:eastAsia="zh-CN"/>
        </w:rPr>
        <w:t xml:space="preserve"> between </w:t>
      </w:r>
      <w:r w:rsidR="00E21125">
        <w:rPr>
          <w:rFonts w:ascii="Times New Roman" w:hAnsi="Times New Roman" w:cs="Times New Roman"/>
          <w:color w:val="000000"/>
          <w:kern w:val="2"/>
          <w:lang w:eastAsia="zh-CN"/>
        </w:rPr>
        <w:t xml:space="preserve">all nodes’ </w:t>
      </w:r>
      <w:r w:rsidR="0094683C" w:rsidRPr="0094683C">
        <w:rPr>
          <w:rFonts w:ascii="Times New Roman" w:hAnsi="Times New Roman" w:cs="Times New Roman"/>
          <w:color w:val="000000"/>
          <w:kern w:val="2"/>
          <w:lang w:eastAsia="zh-CN"/>
        </w:rPr>
        <w:t>activations</w:t>
      </w:r>
      <w:r w:rsidR="00E21125">
        <w:rPr>
          <w:rFonts w:ascii="Times New Roman" w:hAnsi="Times New Roman" w:cs="Times New Roman"/>
          <w:color w:val="000000"/>
          <w:kern w:val="2"/>
          <w:lang w:eastAsia="zh-CN"/>
        </w:rPr>
        <w:t xml:space="preserve"> in the network</w:t>
      </w:r>
      <w:r w:rsidR="0094683C" w:rsidRPr="0094683C">
        <w:rPr>
          <w:rFonts w:ascii="Times New Roman" w:hAnsi="Times New Roman" w:cs="Times New Roman"/>
          <w:color w:val="000000"/>
          <w:kern w:val="2"/>
          <w:lang w:eastAsia="zh-CN"/>
        </w:rPr>
        <w:t xml:space="preserve">. In </w:t>
      </w:r>
      <w:r w:rsidR="00A1062F">
        <w:rPr>
          <w:rFonts w:ascii="Times New Roman" w:hAnsi="Times New Roman" w:cs="Times New Roman"/>
          <w:color w:val="000000"/>
          <w:kern w:val="2"/>
          <w:lang w:eastAsia="zh-CN"/>
        </w:rPr>
        <w:t>this</w:t>
      </w:r>
      <w:r w:rsidR="00A1062F" w:rsidRPr="0094683C">
        <w:rPr>
          <w:rFonts w:ascii="Times New Roman" w:hAnsi="Times New Roman" w:cs="Times New Roman"/>
          <w:color w:val="000000"/>
          <w:kern w:val="2"/>
          <w:lang w:eastAsia="zh-CN"/>
        </w:rPr>
        <w:t xml:space="preserve"> </w:t>
      </w:r>
      <w:r w:rsidR="0094683C" w:rsidRPr="0094683C">
        <w:rPr>
          <w:rFonts w:ascii="Times New Roman" w:hAnsi="Times New Roman" w:cs="Times New Roman"/>
          <w:color w:val="000000"/>
          <w:kern w:val="2"/>
          <w:lang w:eastAsia="zh-CN"/>
        </w:rPr>
        <w:t xml:space="preserve">simulation, </w:t>
      </w:r>
      <w:r w:rsidR="00A1062F">
        <w:rPr>
          <w:rFonts w:ascii="Times New Roman" w:hAnsi="Times New Roman" w:cs="Times New Roman"/>
          <w:color w:val="000000"/>
          <w:kern w:val="2"/>
          <w:lang w:eastAsia="zh-CN"/>
        </w:rPr>
        <w:t xml:space="preserve">only </w:t>
      </w:r>
      <w:r w:rsidR="0094683C" w:rsidRPr="0094683C">
        <w:rPr>
          <w:rFonts w:ascii="Times New Roman" w:hAnsi="Times New Roman" w:cs="Times New Roman"/>
          <w:color w:val="000000"/>
          <w:kern w:val="2"/>
          <w:lang w:eastAsia="zh-CN"/>
        </w:rPr>
        <w:t xml:space="preserve">a single latent </w:t>
      </w:r>
      <w:r w:rsidR="00A1062F">
        <w:rPr>
          <w:rFonts w:ascii="Times New Roman" w:hAnsi="Times New Roman" w:cs="Times New Roman"/>
          <w:color w:val="000000"/>
          <w:kern w:val="2"/>
          <w:lang w:eastAsia="zh-CN"/>
        </w:rPr>
        <w:t>dimension was identified, and it</w:t>
      </w:r>
      <w:r w:rsidR="0094683C" w:rsidRPr="0094683C">
        <w:rPr>
          <w:rFonts w:ascii="Times New Roman" w:hAnsi="Times New Roman" w:cs="Times New Roman"/>
          <w:color w:val="000000"/>
          <w:kern w:val="2"/>
          <w:lang w:eastAsia="zh-CN"/>
        </w:rPr>
        <w:t xml:space="preserve"> accounted for 60% of the variance</w:t>
      </w:r>
      <w:r w:rsidR="00A1062F">
        <w:rPr>
          <w:rFonts w:ascii="Times New Roman" w:hAnsi="Times New Roman" w:cs="Times New Roman"/>
          <w:color w:val="000000"/>
          <w:kern w:val="2"/>
          <w:lang w:eastAsia="zh-CN"/>
        </w:rPr>
        <w:t xml:space="preserve"> in the nodes’ activations</w:t>
      </w:r>
      <w:r w:rsidR="0094683C" w:rsidRPr="0094683C">
        <w:rPr>
          <w:rFonts w:ascii="Times New Roman" w:hAnsi="Times New Roman" w:cs="Times New Roman"/>
          <w:color w:val="000000"/>
          <w:kern w:val="2"/>
          <w:lang w:eastAsia="zh-CN"/>
        </w:rPr>
        <w:t xml:space="preserve">, consistent with </w:t>
      </w:r>
      <w:r w:rsidR="00A1062F">
        <w:rPr>
          <w:rFonts w:ascii="Times New Roman" w:hAnsi="Times New Roman" w:cs="Times New Roman"/>
          <w:color w:val="000000"/>
          <w:kern w:val="2"/>
          <w:lang w:eastAsia="zh-CN"/>
        </w:rPr>
        <w:t xml:space="preserve">the low-dimensional findings in prior research using constrained </w:t>
      </w:r>
      <w:proofErr w:type="spellStart"/>
      <w:r w:rsidR="00A1062F">
        <w:rPr>
          <w:rFonts w:ascii="Times New Roman" w:hAnsi="Times New Roman" w:cs="Times New Roman"/>
          <w:color w:val="000000"/>
          <w:kern w:val="2"/>
          <w:lang w:eastAsia="zh-CN"/>
        </w:rPr>
        <w:lastRenderedPageBreak/>
        <w:t>designs</w:t>
      </w:r>
      <w:r w:rsidR="00766B12">
        <w:rPr>
          <w:rFonts w:ascii="Times New Roman" w:hAnsi="Times New Roman" w:cs="Times New Roman"/>
          <w:color w:val="000000"/>
          <w:kern w:val="2"/>
          <w:lang w:eastAsia="zh-CN"/>
        </w:rPr>
        <w:fldChar w:fldCharType="begin"/>
      </w:r>
      <w:r w:rsidR="00766B12">
        <w:rPr>
          <w:rFonts w:ascii="Times New Roman" w:hAnsi="Times New Roman" w:cs="Times New Roman"/>
          <w:color w:val="000000"/>
          <w:kern w:val="2"/>
          <w:lang w:eastAsia="zh-CN"/>
        </w:rPr>
        <w:instrText xml:space="preserve"> ADDIN ZOTERO_ITEM CSL_CITATION {"citationID":"U1TLzei3","properties":{"formattedCitation":"\\super 7,8\\nosupersub{}","plainCitation":"7,8","noteIndex":0},"citationItems":[{"id":442077,"uris":["http://zotero.org/users/6113531/items/IK4FHH64"],"itemData":{"id":442077,"type":"article-journal","abstract":"Three experiments are presented that investigate the two-dimensional valence/trustworthiness by dominance model of social inferences from faces (Oosterhof &amp; Todorov, 2008). Experiment 1 used image averaging and morphing techniques to demonstrate that consistent facial cues subserve a range of social inferences, even in a highly variable sample of 1000 ambient images (images that are intended to be representative of those encountered in everyday life, see Jenkins, White, Van Montfort, &amp; Burton, 2011). Experiment 2 then tested Oosterhof and Todorov’s two-dimensional model on this extensive sample of face images. The original two dimensions were replicated and a novel ‘youthful-attractiveness’ factor also emerged. Experiment 3 successfully cross-validated the three-dimensional model using face averages directly constructed from the factor scores. These ﬁndings highlight the utility of the original trustworthiness and dominance dimensions, but also underscore the need to utilise varied face stimuli: with a more realistically diverse set of face images, social inferences from faces show a more elaborate underlying structure than hitherto suggested.","container-title":"Cognition","DOI":"10.1016/j.cognition.2012.12.001","ISSN":"00100277","issue":"1","journalAbbreviation":"Cognition","language":"en","page":"105-118","source":"DOI.org (Crossref)","title":"Social inferences from faces: Ambient images generate a three-dimensional model","title-short":"Social inferences from faces","volume":"127","author":[{"family":"Sutherland","given":"Clare A.M."},{"family":"Oldmeadow","given":"Julian A."},{"family":"Santos","given":"Isabel M."},{"family":"Towler","given":"John"},{"family":"Michael Burt","given":"D."},{"family":"Young","given":"Andrew W."}],"issued":{"date-parts":[["2013",4]]},"citation-key":"SutherlandSocialinferencesfaces2013"}},{"id":441391,"uris":["http://zotero.org/users/6113531/items/HWGQ6APR"],"itemData":{"id":441391,"type":"article-journal","abstract":"People automatically evaluate faces on multiple trait dimensions, and these evaluations predict important social outcomes, ranging from electoral success to sentencing decisions. Based on behavioral studies and computer modeling, we develop a 2D model of face evaluation. First, using a principal components analysis of trait judgments of emotionally neutral faces, we identify two orthogonal dimensions, valence and dominance, that are sufficient to describe face evaluation and show that these dimensions can be approximated by judgments of trustworthiness and dominance. Second, using a data-driven statistical model for face representation, we build and validate models for representing face trustworthiness and face dominance. Third, using these models, we show that, whereas valence evaluation is more sensitive to features resembling expressions signaling whether the person should be avoided or approached, dominance evaluation is more sensitive to features signaling physical strength/weakness. Fourth, we show that important social judgments, such as threat, can be reproduced as a function of the two orthogonal dimensions of valence and dominance. The findings suggest that face evaluation involves an overgeneralization of adaptive mechanisms for inferring harmful intentions and the ability to cause harm and can account for rapid, yet not necessarily accurate, judgments from faces.","container-title":"Proceedings of the National Academy of Sciences","DOI":"10.1073/pnas.0805664105","ISSN":"0027-8424, 1091-6490","issue":"32","journalAbbreviation":"Proc. Natl. Acad. Sci. U.S.A.","language":"en","page":"11087-11092","source":"DOI.org (Crossref)","title":"The functional basis of face evaluation","volume":"105","author":[{"family":"Oosterhof","given":"Nikolaas N."},{"family":"Todorov","given":"Alexander"}],"issued":{"date-parts":[["2008",8,12]]},"citation-key":"Oosterhoffunctionalbasisface2008"}}],"schema":"https://github.com/citation-style-language/schema/raw/master/csl-citation.json"} </w:instrText>
      </w:r>
      <w:r w:rsidR="00766B12">
        <w:rPr>
          <w:rFonts w:ascii="Times New Roman" w:hAnsi="Times New Roman" w:cs="Times New Roman"/>
          <w:color w:val="000000"/>
          <w:kern w:val="2"/>
          <w:lang w:eastAsia="zh-CN"/>
        </w:rPr>
        <w:fldChar w:fldCharType="separate"/>
      </w:r>
      <w:r w:rsidR="00766B12" w:rsidRPr="00766B12">
        <w:rPr>
          <w:rFonts w:ascii="Times New Roman" w:hAnsi="Times New Roman" w:cs="Times New Roman"/>
          <w:vertAlign w:val="superscript"/>
        </w:rPr>
        <w:t>7,8</w:t>
      </w:r>
      <w:proofErr w:type="spellEnd"/>
      <w:r w:rsidR="00766B12">
        <w:rPr>
          <w:rFonts w:ascii="Times New Roman" w:hAnsi="Times New Roman" w:cs="Times New Roman"/>
          <w:color w:val="000000"/>
          <w:kern w:val="2"/>
          <w:lang w:eastAsia="zh-CN"/>
        </w:rPr>
        <w:fldChar w:fldCharType="end"/>
      </w:r>
      <w:commentRangeStart w:id="602"/>
      <w:r w:rsidR="0094683C" w:rsidRPr="0094683C">
        <w:rPr>
          <w:rFonts w:ascii="Times New Roman" w:hAnsi="Times New Roman" w:cs="Times New Roman"/>
          <w:color w:val="000000"/>
          <w:kern w:val="2"/>
          <w:lang w:eastAsia="zh-CN"/>
        </w:rPr>
        <w:t xml:space="preserve">. </w:t>
      </w:r>
      <w:commentRangeEnd w:id="602"/>
      <w:r w:rsidR="00A44B83">
        <w:rPr>
          <w:rStyle w:val="af3"/>
        </w:rPr>
        <w:commentReference w:id="602"/>
      </w:r>
      <w:r w:rsidR="0094683C" w:rsidRPr="0094683C">
        <w:rPr>
          <w:rFonts w:ascii="Times New Roman" w:hAnsi="Times New Roman" w:cs="Times New Roman"/>
          <w:color w:val="000000"/>
          <w:kern w:val="2"/>
          <w:lang w:eastAsia="zh-CN"/>
        </w:rPr>
        <w:t xml:space="preserve">(c) When </w:t>
      </w:r>
      <w:r w:rsidR="007A310E">
        <w:rPr>
          <w:rFonts w:ascii="Times New Roman" w:hAnsi="Times New Roman" w:cs="Times New Roman"/>
          <w:color w:val="000000"/>
          <w:kern w:val="2"/>
          <w:lang w:eastAsia="zh-CN"/>
        </w:rPr>
        <w:t>more complex</w:t>
      </w:r>
      <w:r w:rsidR="0094683C" w:rsidRPr="0094683C">
        <w:rPr>
          <w:rFonts w:ascii="Times New Roman" w:hAnsi="Times New Roman" w:cs="Times New Roman"/>
          <w:color w:val="000000"/>
          <w:kern w:val="2"/>
          <w:lang w:eastAsia="zh-CN"/>
        </w:rPr>
        <w:t xml:space="preserve"> environmental input</w:t>
      </w:r>
      <w:r w:rsidR="00A44B83">
        <w:rPr>
          <w:rFonts w:ascii="Times New Roman" w:hAnsi="Times New Roman" w:cs="Times New Roman"/>
          <w:color w:val="000000"/>
          <w:kern w:val="2"/>
          <w:lang w:eastAsia="zh-CN"/>
        </w:rPr>
        <w:t>s</w:t>
      </w:r>
      <w:r w:rsidR="0094683C" w:rsidRPr="0094683C">
        <w:rPr>
          <w:rFonts w:ascii="Times New Roman" w:hAnsi="Times New Roman" w:cs="Times New Roman"/>
          <w:color w:val="000000"/>
          <w:kern w:val="2"/>
          <w:lang w:eastAsia="zh-CN"/>
        </w:rPr>
        <w:t xml:space="preserve"> (e.g., multisensory social information) </w:t>
      </w:r>
      <w:r w:rsidR="00A44B83">
        <w:rPr>
          <w:rFonts w:ascii="Times New Roman" w:hAnsi="Times New Roman" w:cs="Times New Roman"/>
          <w:color w:val="000000"/>
          <w:kern w:val="2"/>
          <w:lang w:eastAsia="zh-CN"/>
        </w:rPr>
        <w:t>are</w:t>
      </w:r>
      <w:r w:rsidR="0094683C" w:rsidRPr="0094683C">
        <w:rPr>
          <w:rFonts w:ascii="Times New Roman" w:hAnsi="Times New Roman" w:cs="Times New Roman"/>
          <w:color w:val="000000"/>
          <w:kern w:val="2"/>
          <w:lang w:eastAsia="zh-CN"/>
        </w:rPr>
        <w:t xml:space="preserve"> </w:t>
      </w:r>
      <w:r w:rsidR="00A44B83">
        <w:rPr>
          <w:rFonts w:ascii="Times New Roman" w:hAnsi="Times New Roman" w:cs="Times New Roman"/>
          <w:color w:val="000000"/>
          <w:kern w:val="2"/>
          <w:lang w:eastAsia="zh-CN"/>
        </w:rPr>
        <w:t>used</w:t>
      </w:r>
      <w:r w:rsidR="0094683C" w:rsidRPr="0094683C">
        <w:rPr>
          <w:rFonts w:ascii="Times New Roman" w:hAnsi="Times New Roman" w:cs="Times New Roman"/>
          <w:color w:val="000000"/>
          <w:kern w:val="2"/>
          <w:lang w:eastAsia="zh-CN"/>
        </w:rPr>
        <w:t xml:space="preserve">, activations between nodes become less similar and more unstable. </w:t>
      </w:r>
      <w:ins w:id="603" w:author="Lu, Junsong" w:date="2025-08-22T11:55:00Z" w16du:dateUtc="2025-08-22T03:55:00Z">
        <w:r w:rsidR="00766B12">
          <w:rPr>
            <w:rFonts w:ascii="Times New Roman" w:hAnsi="Times New Roman" w:cs="Times New Roman" w:hint="eastAsia"/>
            <w:color w:val="000000"/>
            <w:kern w:val="2"/>
            <w:lang w:eastAsia="zh-CN"/>
          </w:rPr>
          <w:t xml:space="preserve">(d) </w:t>
        </w:r>
      </w:ins>
      <w:r w:rsidR="0094683C" w:rsidRPr="0094683C">
        <w:rPr>
          <w:rFonts w:ascii="Times New Roman" w:hAnsi="Times New Roman" w:cs="Times New Roman"/>
          <w:color w:val="000000"/>
          <w:kern w:val="2"/>
          <w:lang w:eastAsia="zh-CN"/>
        </w:rPr>
        <w:t>As a result, the correlations between activations weaken</w:t>
      </w:r>
      <w:r w:rsidR="00A44B83">
        <w:rPr>
          <w:rFonts w:ascii="Times New Roman" w:hAnsi="Times New Roman" w:cs="Times New Roman"/>
          <w:color w:val="000000"/>
          <w:kern w:val="2"/>
          <w:lang w:eastAsia="zh-CN"/>
        </w:rPr>
        <w:t>ed</w:t>
      </w:r>
      <w:r w:rsidR="0094683C" w:rsidRPr="0094683C">
        <w:rPr>
          <w:rFonts w:ascii="Times New Roman" w:hAnsi="Times New Roman" w:cs="Times New Roman"/>
          <w:color w:val="000000"/>
          <w:kern w:val="2"/>
          <w:lang w:eastAsia="zh-CN"/>
        </w:rPr>
        <w:t xml:space="preserve">, with a single latent factor accounting for only 12% of the variance, </w:t>
      </w:r>
      <w:r w:rsidR="00A44B83">
        <w:rPr>
          <w:rFonts w:ascii="Times New Roman" w:hAnsi="Times New Roman" w:cs="Times New Roman"/>
          <w:color w:val="000000"/>
          <w:kern w:val="2"/>
          <w:lang w:eastAsia="zh-CN"/>
        </w:rPr>
        <w:t xml:space="preserve">consistent with recent studies using naturalistic </w:t>
      </w:r>
      <w:proofErr w:type="spellStart"/>
      <w:r w:rsidR="00A44B83">
        <w:rPr>
          <w:rFonts w:ascii="Times New Roman" w:hAnsi="Times New Roman" w:cs="Times New Roman"/>
          <w:color w:val="000000"/>
          <w:kern w:val="2"/>
          <w:lang w:eastAsia="zh-CN"/>
        </w:rPr>
        <w:t>designs</w:t>
      </w:r>
      <w:r w:rsidR="00766B12">
        <w:rPr>
          <w:rFonts w:ascii="Times New Roman" w:hAnsi="Times New Roman" w:cs="Times New Roman"/>
          <w:color w:val="000000"/>
          <w:kern w:val="2"/>
          <w:lang w:eastAsia="zh-CN"/>
        </w:rPr>
        <w:fldChar w:fldCharType="begin"/>
      </w:r>
      <w:r w:rsidR="00766B12">
        <w:rPr>
          <w:rFonts w:ascii="Times New Roman" w:hAnsi="Times New Roman" w:cs="Times New Roman"/>
          <w:color w:val="000000"/>
          <w:kern w:val="2"/>
          <w:lang w:eastAsia="zh-CN"/>
        </w:rPr>
        <w:instrText xml:space="preserve"> ADDIN ZOTERO_ITEM CSL_CITATION {"citationID":"JQsfouF3","properties":{"formattedCitation":"\\super 20,27\\nosupersub{}","plainCitation":"20,27","noteIndex":0},"citationItems":[{"id":637534,"uris":["http://zotero.org/users/6113531/items/357RVBSC"],"itemData":{"id":637534,"type":"article-journal","abstract":"Abstract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id":563425,"uris":["http://zotero.org/users/6113531/items/MAT83UVR"],"itemData":{"id":563425,"type":"article-journal","abstract":"Dominant models of impression formation focus on two fundamental dimensions: a horizontal dimension of warmth/ communion/trustworthiness and a vertical dimension of competence/agency/dominance. However, these models have typically been studied using theory-driven methods and stimuli of restricted complexity. We used a data-driven approach and naturalistic stimuli to explore the latent dimensions underlying &gt;300,000 unconstrained linguistic descriptions of 1,000 Facebook profile pictures from 2,188 participants. Via traditional (Exploratory Factor Analysis) and modern (natural language dictionaries, semantic sentence embeddings) approaches, we observed impressions to form with regard to the horizontal and vertical dimensions and their respective facets of sociability/morality and ability/assertiveness, plus the key demographic variables of gender, age, and race. However, we also observed impressions to form along numerous further dimensions, including adventurousness, conservatism, fitness, non-conformity, and stylishness. These results serve to emphasize the importance of high-dimensional models of impression formation and help to clarify the content dimensions underlying unconstrained descriptions of individuals.","container-title":"Personality and Social Psychology Bulletin","issue":"0","language":"en","page":"1-17","source":"Zotero","title":"Unconstrained Descriptions of Facebook Profile Pictures Support High-Dimensional Models of Impression Formation","volume":"0","author":[{"family":"Connor","given":"Paul"},{"family":"Nicolas","given":"Gandalf"},{"family":"Antonoplis","given":"Stephen"},{"family":"Koch","given":"Alex"}],"issued":{"date-parts":[["2024"]]},"citation-key":"ConnorUnconstrainedDescriptionsFacebook2024"}}],"schema":"https://github.com/citation-style-language/schema/raw/master/csl-citation.json"} </w:instrText>
      </w:r>
      <w:r w:rsidR="00766B12">
        <w:rPr>
          <w:rFonts w:ascii="Times New Roman" w:hAnsi="Times New Roman" w:cs="Times New Roman"/>
          <w:color w:val="000000"/>
          <w:kern w:val="2"/>
          <w:lang w:eastAsia="zh-CN"/>
        </w:rPr>
        <w:fldChar w:fldCharType="separate"/>
      </w:r>
      <w:r w:rsidR="00766B12" w:rsidRPr="00766B12">
        <w:rPr>
          <w:rFonts w:ascii="Times New Roman" w:hAnsi="Times New Roman" w:cs="Times New Roman"/>
          <w:vertAlign w:val="superscript"/>
        </w:rPr>
        <w:t>20,27</w:t>
      </w:r>
      <w:proofErr w:type="spellEnd"/>
      <w:r w:rsidR="00766B12">
        <w:rPr>
          <w:rFonts w:ascii="Times New Roman" w:hAnsi="Times New Roman" w:cs="Times New Roman"/>
          <w:color w:val="000000"/>
          <w:kern w:val="2"/>
          <w:lang w:eastAsia="zh-CN"/>
        </w:rPr>
        <w:fldChar w:fldCharType="end"/>
      </w:r>
      <w:commentRangeStart w:id="604"/>
      <w:r w:rsidR="0094683C" w:rsidRPr="0094683C">
        <w:rPr>
          <w:rFonts w:ascii="Times New Roman" w:hAnsi="Times New Roman" w:cs="Times New Roman"/>
          <w:color w:val="000000"/>
          <w:kern w:val="2"/>
          <w:lang w:eastAsia="zh-CN"/>
        </w:rPr>
        <w:t>.</w:t>
      </w:r>
      <w:commentRangeEnd w:id="604"/>
      <w:r w:rsidR="00A44B83">
        <w:rPr>
          <w:rStyle w:val="af3"/>
        </w:rPr>
        <w:commentReference w:id="604"/>
      </w:r>
      <w:r w:rsidR="0094683C" w:rsidRPr="0094683C">
        <w:rPr>
          <w:rFonts w:ascii="Times New Roman" w:hAnsi="Times New Roman" w:cs="Times New Roman" w:hint="eastAsia"/>
          <w:color w:val="000000"/>
          <w:kern w:val="2"/>
          <w:lang w:eastAsia="zh-CN"/>
        </w:rPr>
        <w:t xml:space="preserve"> </w:t>
      </w:r>
    </w:p>
    <w:p w14:paraId="7783DB40" w14:textId="3F02EAD8" w:rsidR="007E791E" w:rsidRPr="007E791E" w:rsidRDefault="007E791E" w:rsidP="007E791E">
      <w:pPr>
        <w:pStyle w:val="2"/>
        <w:spacing w:beforeLines="50" w:before="156" w:afterLines="50" w:after="156"/>
        <w:rPr>
          <w:rFonts w:ascii="Times New Roman" w:hAnsi="Times New Roman" w:cs="Times New Roman"/>
          <w:b/>
          <w:bCs/>
          <w:color w:val="000000" w:themeColor="text1"/>
          <w:sz w:val="24"/>
          <w:szCs w:val="24"/>
          <w:lang w:eastAsia="zh-CN"/>
        </w:rPr>
      </w:pPr>
      <w:r>
        <w:rPr>
          <w:rFonts w:ascii="Times New Roman" w:hAnsi="Times New Roman" w:cs="Times New Roman" w:hint="eastAsia"/>
          <w:b/>
          <w:bCs/>
          <w:color w:val="000000" w:themeColor="text1"/>
          <w:sz w:val="24"/>
          <w:szCs w:val="24"/>
          <w:lang w:eastAsia="zh-CN"/>
        </w:rPr>
        <w:t>Reinterpret</w:t>
      </w:r>
      <w:r w:rsidR="00D85D21">
        <w:rPr>
          <w:rFonts w:ascii="Times New Roman" w:hAnsi="Times New Roman" w:cs="Times New Roman"/>
          <w:b/>
          <w:bCs/>
          <w:color w:val="000000" w:themeColor="text1"/>
          <w:sz w:val="24"/>
          <w:szCs w:val="24"/>
          <w:lang w:eastAsia="zh-CN"/>
        </w:rPr>
        <w:t>ing</w:t>
      </w:r>
      <w:r>
        <w:rPr>
          <w:rFonts w:ascii="Times New Roman" w:hAnsi="Times New Roman" w:cs="Times New Roman" w:hint="eastAsia"/>
          <w:b/>
          <w:bCs/>
          <w:color w:val="000000" w:themeColor="text1"/>
          <w:sz w:val="24"/>
          <w:szCs w:val="24"/>
          <w:lang w:eastAsia="zh-CN"/>
        </w:rPr>
        <w:t xml:space="preserve"> Psychological Dimensions</w:t>
      </w:r>
      <w:r w:rsidR="00D85D21">
        <w:rPr>
          <w:rFonts w:ascii="Times New Roman" w:hAnsi="Times New Roman" w:cs="Times New Roman"/>
          <w:b/>
          <w:bCs/>
          <w:color w:val="000000" w:themeColor="text1"/>
          <w:sz w:val="24"/>
          <w:szCs w:val="24"/>
          <w:lang w:eastAsia="zh-CN"/>
        </w:rPr>
        <w:t xml:space="preserve"> in the Small-World Mind Framework</w:t>
      </w:r>
    </w:p>
    <w:p w14:paraId="7A1F75E3" w14:textId="784E4299" w:rsidR="00675EAD" w:rsidRDefault="00780B54" w:rsidP="00B0150B">
      <w:pPr>
        <w:spacing w:beforeLines="50" w:before="156" w:afterLines="50" w:after="156"/>
        <w:ind w:firstLine="420"/>
        <w:rPr>
          <w:rFonts w:ascii="Times New Roman" w:hAnsi="Times New Roman" w:cs="Times New Roman"/>
          <w:lang w:eastAsia="zh-CN"/>
        </w:rPr>
      </w:pPr>
      <w:ins w:id="605" w:author="Lu, Junsong" w:date="2025-08-22T12:07:00Z">
        <w:r w:rsidRPr="00780B54">
          <w:rPr>
            <w:rFonts w:ascii="Times New Roman" w:hAnsi="Times New Roman" w:cs="Times New Roman"/>
            <w:lang w:eastAsia="zh-CN"/>
          </w:rPr>
          <w:t>The same logic helps explain why only a few latent dimensions can account for most of the variance in social inferences under constrained stimuli</w:t>
        </w:r>
      </w:ins>
      <w:del w:id="606" w:author="Lu, Junsong" w:date="2025-08-22T12:07:00Z" w16du:dateUtc="2025-08-22T04:07:00Z">
        <w:r w:rsidR="00B77B40" w:rsidRPr="00B77B40" w:rsidDel="00780B54">
          <w:rPr>
            <w:rFonts w:ascii="Times New Roman" w:hAnsi="Times New Roman" w:cs="Times New Roman"/>
            <w:lang w:eastAsia="zh-CN"/>
          </w:rPr>
          <w:delText xml:space="preserve">A similar </w:delText>
        </w:r>
        <w:r w:rsidR="00B77B40" w:rsidDel="00780B54">
          <w:rPr>
            <w:rFonts w:ascii="Times New Roman" w:hAnsi="Times New Roman" w:cs="Times New Roman" w:hint="eastAsia"/>
            <w:lang w:eastAsia="zh-CN"/>
          </w:rPr>
          <w:delText>logic</w:delText>
        </w:r>
        <w:r w:rsidR="00B77B40" w:rsidRPr="00B77B40" w:rsidDel="00780B54">
          <w:rPr>
            <w:rFonts w:ascii="Times New Roman" w:hAnsi="Times New Roman" w:cs="Times New Roman"/>
            <w:lang w:eastAsia="zh-CN"/>
          </w:rPr>
          <w:delText xml:space="preserve"> </w:delText>
        </w:r>
        <w:r w:rsidR="009E1450" w:rsidDel="00780B54">
          <w:rPr>
            <w:rFonts w:ascii="Times New Roman" w:hAnsi="Times New Roman" w:cs="Times New Roman"/>
            <w:lang w:eastAsia="zh-CN"/>
          </w:rPr>
          <w:delText xml:space="preserve">can explain why </w:delText>
        </w:r>
      </w:del>
      <w:del w:id="607" w:author="Lu, Junsong" w:date="2025-08-22T12:06:00Z" w16du:dateUtc="2025-08-22T04:06:00Z">
        <w:r w:rsidR="009E1450" w:rsidDel="00780B54">
          <w:rPr>
            <w:rFonts w:ascii="Times New Roman" w:hAnsi="Times New Roman" w:cs="Times New Roman"/>
            <w:lang w:eastAsia="zh-CN"/>
          </w:rPr>
          <w:delText xml:space="preserve">the inherently high-dimensional mental representation of social inferences in a small-world network can produce the artifact that </w:delText>
        </w:r>
      </w:del>
      <w:del w:id="608" w:author="Lu, Junsong" w:date="2025-08-22T12:07:00Z" w16du:dateUtc="2025-08-22T04:07:00Z">
        <w:r w:rsidR="009E1450" w:rsidDel="00780B54">
          <w:rPr>
            <w:rFonts w:ascii="Times New Roman" w:hAnsi="Times New Roman" w:cs="Times New Roman"/>
            <w:lang w:eastAsia="zh-CN"/>
          </w:rPr>
          <w:delText xml:space="preserve">only a few latent dimensions are </w:delText>
        </w:r>
      </w:del>
      <w:del w:id="609" w:author="Lu, Junsong" w:date="2025-08-22T12:06:00Z" w16du:dateUtc="2025-08-22T04:06:00Z">
        <w:r w:rsidR="009E1450" w:rsidDel="00780B54">
          <w:rPr>
            <w:rFonts w:ascii="Times New Roman" w:hAnsi="Times New Roman" w:cs="Times New Roman"/>
            <w:lang w:eastAsia="zh-CN"/>
          </w:rPr>
          <w:delText>needed</w:delText>
        </w:r>
      </w:del>
      <w:del w:id="610" w:author="Lu, Junsong" w:date="2025-08-22T12:07:00Z" w16du:dateUtc="2025-08-22T04:07:00Z">
        <w:r w:rsidR="009E1450" w:rsidDel="00780B54">
          <w:rPr>
            <w:rFonts w:ascii="Times New Roman" w:hAnsi="Times New Roman" w:cs="Times New Roman"/>
            <w:lang w:eastAsia="zh-CN"/>
          </w:rPr>
          <w:delText xml:space="preserve"> to account for the variance across </w:delText>
        </w:r>
      </w:del>
      <w:del w:id="611" w:author="Lu, Junsong" w:date="2025-08-22T12:06:00Z" w16du:dateUtc="2025-08-22T04:06:00Z">
        <w:r w:rsidR="009E1450" w:rsidDel="00780B54">
          <w:rPr>
            <w:rFonts w:ascii="Times New Roman" w:hAnsi="Times New Roman" w:cs="Times New Roman"/>
            <w:lang w:eastAsia="zh-CN"/>
          </w:rPr>
          <w:delText xml:space="preserve">most </w:delText>
        </w:r>
      </w:del>
      <w:del w:id="612" w:author="Lu, Junsong" w:date="2025-08-22T12:07:00Z" w16du:dateUtc="2025-08-22T04:07:00Z">
        <w:r w:rsidR="009E1450" w:rsidDel="00780B54">
          <w:rPr>
            <w:rFonts w:ascii="Times New Roman" w:hAnsi="Times New Roman" w:cs="Times New Roman"/>
            <w:lang w:eastAsia="zh-CN"/>
          </w:rPr>
          <w:delText>social inferences</w:delText>
        </w:r>
      </w:del>
      <w:r w:rsidR="00675EAD">
        <w:rPr>
          <w:rFonts w:ascii="Times New Roman" w:hAnsi="Times New Roman" w:cs="Times New Roman"/>
          <w:lang w:eastAsia="zh-CN"/>
        </w:rPr>
        <w:t xml:space="preserve"> (Fig</w:t>
      </w:r>
      <w:del w:id="613" w:author="Lu, Junsong" w:date="2025-08-22T15:55:00Z" w16du:dateUtc="2025-08-22T07:55:00Z">
        <w:r w:rsidR="00675EAD" w:rsidDel="00877C55">
          <w:rPr>
            <w:rFonts w:ascii="Times New Roman" w:hAnsi="Times New Roman" w:cs="Times New Roman"/>
            <w:lang w:eastAsia="zh-CN"/>
          </w:rPr>
          <w:delText xml:space="preserve">ure </w:delText>
        </w:r>
      </w:del>
      <w:ins w:id="614" w:author="Lu, Junsong" w:date="2025-08-22T15:55:00Z" w16du:dateUtc="2025-08-22T07:55:00Z">
        <w:r w:rsidR="00877C55">
          <w:rPr>
            <w:rFonts w:ascii="Times New Roman" w:hAnsi="Times New Roman" w:cs="Times New Roman" w:hint="eastAsia"/>
            <w:lang w:eastAsia="zh-CN"/>
          </w:rPr>
          <w:t xml:space="preserve">. </w:t>
        </w:r>
        <w:proofErr w:type="spellStart"/>
        <w:r w:rsidR="00877C55">
          <w:rPr>
            <w:rFonts w:ascii="Times New Roman" w:hAnsi="Times New Roman" w:cs="Times New Roman" w:hint="eastAsia"/>
            <w:lang w:eastAsia="zh-CN"/>
          </w:rPr>
          <w:t>4d-4e</w:t>
        </w:r>
      </w:ins>
      <w:proofErr w:type="spellEnd"/>
      <w:del w:id="615" w:author="Lu, Junsong" w:date="2025-08-22T15:55:00Z" w16du:dateUtc="2025-08-22T07:55:00Z">
        <w:r w:rsidR="00675EAD" w:rsidDel="00877C55">
          <w:rPr>
            <w:rFonts w:ascii="Times New Roman" w:hAnsi="Times New Roman" w:cs="Times New Roman"/>
            <w:lang w:eastAsia="zh-CN"/>
          </w:rPr>
          <w:delText>5</w:delText>
        </w:r>
      </w:del>
      <w:r w:rsidR="00675EAD">
        <w:rPr>
          <w:rFonts w:ascii="Times New Roman" w:hAnsi="Times New Roman" w:cs="Times New Roman"/>
          <w:lang w:eastAsia="zh-CN"/>
        </w:rPr>
        <w:t>)</w:t>
      </w:r>
      <w:r w:rsidR="00B77B40" w:rsidRPr="00B77B40">
        <w:rPr>
          <w:rFonts w:ascii="Times New Roman" w:hAnsi="Times New Roman" w:cs="Times New Roman"/>
          <w:lang w:eastAsia="zh-CN"/>
        </w:rPr>
        <w:t xml:space="preserve">. </w:t>
      </w:r>
      <w:commentRangeStart w:id="616"/>
      <w:r w:rsidR="004574BD">
        <w:rPr>
          <w:rFonts w:ascii="Times New Roman" w:hAnsi="Times New Roman" w:cs="Times New Roman"/>
          <w:lang w:eastAsia="zh-CN"/>
        </w:rPr>
        <w:t>Specifically</w:t>
      </w:r>
      <w:commentRangeEnd w:id="616"/>
      <w:r w:rsidR="003064DE">
        <w:rPr>
          <w:rStyle w:val="af3"/>
        </w:rPr>
        <w:commentReference w:id="616"/>
      </w:r>
      <w:r w:rsidR="004574BD">
        <w:rPr>
          <w:rFonts w:ascii="Times New Roman" w:hAnsi="Times New Roman" w:cs="Times New Roman"/>
          <w:lang w:eastAsia="zh-CN"/>
        </w:rPr>
        <w:t xml:space="preserve">, we argue that these psychological dimensions are not </w:t>
      </w:r>
      <w:r w:rsidR="003064DE">
        <w:rPr>
          <w:rFonts w:ascii="Times New Roman" w:hAnsi="Times New Roman" w:cs="Times New Roman"/>
          <w:lang w:eastAsia="zh-CN"/>
        </w:rPr>
        <w:t xml:space="preserve">fixed, </w:t>
      </w:r>
      <w:r w:rsidR="004574BD">
        <w:rPr>
          <w:rFonts w:ascii="Times New Roman" w:hAnsi="Times New Roman" w:cs="Times New Roman"/>
          <w:lang w:eastAsia="zh-CN"/>
        </w:rPr>
        <w:t xml:space="preserve">functional bases that drive social inferences; instead, they are </w:t>
      </w:r>
      <w:r w:rsidR="003064DE">
        <w:rPr>
          <w:rFonts w:ascii="Times New Roman" w:hAnsi="Times New Roman" w:cs="Times New Roman"/>
          <w:lang w:eastAsia="zh-CN"/>
        </w:rPr>
        <w:t>well-connected regions (i.e., communities) in the small-world network</w:t>
      </w:r>
      <w:ins w:id="617" w:author="Lu, Junsong" w:date="2025-08-22T12:09:00Z" w16du:dateUtc="2025-08-22T04:09:00Z">
        <w:r w:rsidRPr="00780B54">
          <w:t xml:space="preserve"> </w:t>
        </w:r>
      </w:ins>
      <w:ins w:id="618" w:author="Lu, Junsong" w:date="2025-08-22T12:09:00Z">
        <w:r w:rsidRPr="00780B54">
          <w:rPr>
            <w:rFonts w:ascii="Times New Roman" w:hAnsi="Times New Roman" w:cs="Times New Roman"/>
            <w:lang w:eastAsia="zh-CN"/>
          </w:rPr>
          <w:t>that emerge from activation dynamics shaped by environmental inputs</w:t>
        </w:r>
      </w:ins>
      <w:del w:id="619" w:author="Lu, Junsong" w:date="2025-08-22T12:09:00Z" w16du:dateUtc="2025-08-22T04:09:00Z">
        <w:r w:rsidR="003064DE" w:rsidDel="00780B54">
          <w:rPr>
            <w:rFonts w:ascii="Times New Roman" w:hAnsi="Times New Roman" w:cs="Times New Roman"/>
            <w:lang w:eastAsia="zh-CN"/>
          </w:rPr>
          <w:delText xml:space="preserve">, which emerged </w:delText>
        </w:r>
      </w:del>
      <w:del w:id="620" w:author="Lu, Junsong" w:date="2025-08-22T12:08:00Z" w16du:dateUtc="2025-08-22T04:08:00Z">
        <w:r w:rsidR="003064DE" w:rsidDel="00780B54">
          <w:rPr>
            <w:rFonts w:ascii="Times New Roman" w:hAnsi="Times New Roman" w:cs="Times New Roman"/>
            <w:lang w:eastAsia="zh-CN"/>
          </w:rPr>
          <w:delText>based on the</w:delText>
        </w:r>
      </w:del>
      <w:del w:id="621" w:author="Lu, Junsong" w:date="2025-08-22T12:09:00Z" w16du:dateUtc="2025-08-22T04:09:00Z">
        <w:r w:rsidR="003064DE" w:rsidDel="00780B54">
          <w:rPr>
            <w:rFonts w:ascii="Times New Roman" w:hAnsi="Times New Roman" w:cs="Times New Roman"/>
            <w:lang w:eastAsia="zh-CN"/>
          </w:rPr>
          <w:delText xml:space="preserve"> specific </w:delText>
        </w:r>
      </w:del>
      <w:del w:id="622" w:author="Lu, Junsong" w:date="2025-08-22T12:07:00Z" w16du:dateUtc="2025-08-22T04:07:00Z">
        <w:r w:rsidR="003064DE" w:rsidDel="00780B54">
          <w:rPr>
            <w:rFonts w:ascii="Times New Roman" w:hAnsi="Times New Roman" w:cs="Times New Roman"/>
            <w:lang w:eastAsia="zh-CN"/>
          </w:rPr>
          <w:delText xml:space="preserve">functional </w:delText>
        </w:r>
      </w:del>
      <w:del w:id="623" w:author="Lu, Junsong" w:date="2025-08-22T12:09:00Z" w16du:dateUtc="2025-08-22T04:09:00Z">
        <w:r w:rsidR="003064DE" w:rsidDel="00780B54">
          <w:rPr>
            <w:rFonts w:ascii="Times New Roman" w:hAnsi="Times New Roman" w:cs="Times New Roman"/>
            <w:lang w:eastAsia="zh-CN"/>
          </w:rPr>
          <w:delText xml:space="preserve">dynamics of the activations </w:delText>
        </w:r>
        <w:r w:rsidR="00425393" w:rsidDel="00780B54">
          <w:rPr>
            <w:rFonts w:ascii="Times New Roman" w:hAnsi="Times New Roman" w:cs="Times New Roman"/>
            <w:lang w:eastAsia="zh-CN"/>
          </w:rPr>
          <w:delText>driven by</w:delText>
        </w:r>
        <w:r w:rsidR="003064DE" w:rsidDel="00780B54">
          <w:rPr>
            <w:rFonts w:ascii="Times New Roman" w:hAnsi="Times New Roman" w:cs="Times New Roman"/>
            <w:lang w:eastAsia="zh-CN"/>
          </w:rPr>
          <w:delText xml:space="preserve"> environmental inputs</w:delText>
        </w:r>
      </w:del>
      <w:r w:rsidR="003064DE">
        <w:rPr>
          <w:rFonts w:ascii="Times New Roman" w:hAnsi="Times New Roman" w:cs="Times New Roman"/>
          <w:lang w:eastAsia="zh-CN"/>
        </w:rPr>
        <w:t xml:space="preserve">. In this section, we first describe the </w:t>
      </w:r>
      <w:r w:rsidR="00391C04">
        <w:rPr>
          <w:rFonts w:ascii="Times New Roman" w:hAnsi="Times New Roman" w:cs="Times New Roman"/>
          <w:lang w:eastAsia="zh-CN"/>
        </w:rPr>
        <w:t>methodological</w:t>
      </w:r>
      <w:r w:rsidR="003064DE">
        <w:rPr>
          <w:rFonts w:ascii="Times New Roman" w:hAnsi="Times New Roman" w:cs="Times New Roman"/>
          <w:lang w:eastAsia="zh-CN"/>
        </w:rPr>
        <w:t xml:space="preserve"> and statistical bases of </w:t>
      </w:r>
      <w:r w:rsidR="0009245E">
        <w:rPr>
          <w:rFonts w:ascii="Times New Roman" w:hAnsi="Times New Roman" w:cs="Times New Roman"/>
          <w:lang w:eastAsia="zh-CN"/>
        </w:rPr>
        <w:t xml:space="preserve">the </w:t>
      </w:r>
      <w:proofErr w:type="gramStart"/>
      <w:r w:rsidR="0009245E">
        <w:rPr>
          <w:rFonts w:ascii="Times New Roman" w:hAnsi="Times New Roman" w:cs="Times New Roman"/>
          <w:lang w:eastAsia="zh-CN"/>
        </w:rPr>
        <w:t>low-dimensionality</w:t>
      </w:r>
      <w:proofErr w:type="gramEnd"/>
      <w:r w:rsidR="0009245E">
        <w:rPr>
          <w:rFonts w:ascii="Times New Roman" w:hAnsi="Times New Roman" w:cs="Times New Roman"/>
          <w:lang w:eastAsia="zh-CN"/>
        </w:rPr>
        <w:t xml:space="preserve"> found in prior research</w:t>
      </w:r>
      <w:r w:rsidR="003064DE">
        <w:rPr>
          <w:rFonts w:ascii="Times New Roman" w:hAnsi="Times New Roman" w:cs="Times New Roman"/>
          <w:lang w:eastAsia="zh-CN"/>
        </w:rPr>
        <w:t xml:space="preserve">. We then explain the </w:t>
      </w:r>
      <w:r w:rsidR="00B0150B">
        <w:rPr>
          <w:rFonts w:ascii="Times New Roman" w:hAnsi="Times New Roman" w:cs="Times New Roman"/>
          <w:lang w:eastAsia="zh-CN"/>
        </w:rPr>
        <w:t xml:space="preserve">relations between </w:t>
      </w:r>
      <w:r w:rsidR="005D51CF">
        <w:rPr>
          <w:rFonts w:ascii="Times New Roman" w:hAnsi="Times New Roman" w:cs="Times New Roman"/>
          <w:lang w:eastAsia="zh-CN"/>
        </w:rPr>
        <w:t>these</w:t>
      </w:r>
      <w:r w:rsidR="00B0150B">
        <w:rPr>
          <w:rFonts w:ascii="Times New Roman" w:hAnsi="Times New Roman" w:cs="Times New Roman"/>
          <w:lang w:eastAsia="zh-CN"/>
        </w:rPr>
        <w:t xml:space="preserve"> dimensions and environmental inputs. Finally, we discuss how this flexible relation between dimensions and environmental inputs </w:t>
      </w:r>
      <w:r w:rsidR="00C7445D">
        <w:rPr>
          <w:rFonts w:ascii="Times New Roman" w:hAnsi="Times New Roman" w:cs="Times New Roman"/>
          <w:lang w:eastAsia="zh-CN"/>
        </w:rPr>
        <w:t>is</w:t>
      </w:r>
      <w:r w:rsidR="00B0150B">
        <w:rPr>
          <w:rFonts w:ascii="Times New Roman" w:hAnsi="Times New Roman" w:cs="Times New Roman"/>
          <w:lang w:eastAsia="zh-CN"/>
        </w:rPr>
        <w:t xml:space="preserve"> better </w:t>
      </w:r>
      <w:r w:rsidR="00384AC2">
        <w:rPr>
          <w:rFonts w:ascii="Times New Roman" w:hAnsi="Times New Roman" w:cs="Times New Roman"/>
          <w:lang w:eastAsia="zh-CN"/>
        </w:rPr>
        <w:t>captured</w:t>
      </w:r>
      <w:r w:rsidR="00B0150B">
        <w:rPr>
          <w:rFonts w:ascii="Times New Roman" w:hAnsi="Times New Roman" w:cs="Times New Roman"/>
          <w:lang w:eastAsia="zh-CN"/>
        </w:rPr>
        <w:t xml:space="preserve"> using a network perspective. </w:t>
      </w:r>
    </w:p>
    <w:p w14:paraId="4D3557D7" w14:textId="6BCD8D52" w:rsidR="00DE275D" w:rsidRDefault="00E44ED7" w:rsidP="000D14FA">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 xml:space="preserve">Prior </w:t>
      </w:r>
      <w:r w:rsidR="00B77B40" w:rsidRPr="00B77B40">
        <w:rPr>
          <w:rFonts w:ascii="Times New Roman" w:hAnsi="Times New Roman" w:cs="Times New Roman"/>
          <w:lang w:eastAsia="zh-CN"/>
        </w:rPr>
        <w:t xml:space="preserve">studies often </w:t>
      </w:r>
      <w:r>
        <w:rPr>
          <w:rFonts w:ascii="Times New Roman" w:hAnsi="Times New Roman" w:cs="Times New Roman"/>
          <w:lang w:eastAsia="zh-CN"/>
        </w:rPr>
        <w:t xml:space="preserve">used </w:t>
      </w:r>
      <w:r w:rsidR="00F1649A">
        <w:rPr>
          <w:rFonts w:ascii="Times New Roman" w:hAnsi="Times New Roman" w:cs="Times New Roman"/>
          <w:lang w:eastAsia="zh-CN"/>
        </w:rPr>
        <w:t xml:space="preserve">constrained stimuli such as </w:t>
      </w:r>
      <w:r>
        <w:rPr>
          <w:rFonts w:ascii="Times New Roman" w:hAnsi="Times New Roman" w:cs="Times New Roman"/>
          <w:lang w:eastAsia="zh-CN"/>
        </w:rPr>
        <w:t>cropped-out</w:t>
      </w:r>
      <w:r w:rsidRPr="00B77B40">
        <w:rPr>
          <w:rFonts w:ascii="Times New Roman" w:hAnsi="Times New Roman" w:cs="Times New Roman"/>
          <w:lang w:eastAsia="zh-CN"/>
        </w:rPr>
        <w:t xml:space="preserve"> </w:t>
      </w:r>
      <w:r w:rsidR="00B77B40" w:rsidRPr="00B77B40">
        <w:rPr>
          <w:rFonts w:ascii="Times New Roman" w:hAnsi="Times New Roman" w:cs="Times New Roman"/>
          <w:lang w:eastAsia="zh-CN"/>
        </w:rPr>
        <w:t xml:space="preserve">face images </w:t>
      </w:r>
      <w:r>
        <w:rPr>
          <w:rFonts w:ascii="Times New Roman" w:hAnsi="Times New Roman" w:cs="Times New Roman"/>
          <w:lang w:eastAsia="zh-CN"/>
        </w:rPr>
        <w:t xml:space="preserve">and only </w:t>
      </w:r>
      <w:r w:rsidR="00B77B40" w:rsidRPr="00B77B40">
        <w:rPr>
          <w:rFonts w:ascii="Times New Roman" w:hAnsi="Times New Roman" w:cs="Times New Roman"/>
          <w:lang w:eastAsia="zh-CN"/>
        </w:rPr>
        <w:t>a limited set of pre-selected trait</w:t>
      </w:r>
      <w:r>
        <w:rPr>
          <w:rFonts w:ascii="Times New Roman" w:hAnsi="Times New Roman" w:cs="Times New Roman"/>
          <w:lang w:eastAsia="zh-CN"/>
        </w:rPr>
        <w:t xml:space="preserve"> words to </w:t>
      </w:r>
      <w:r w:rsidR="00F1649A">
        <w:rPr>
          <w:rFonts w:ascii="Times New Roman" w:hAnsi="Times New Roman" w:cs="Times New Roman"/>
          <w:lang w:eastAsia="zh-CN"/>
        </w:rPr>
        <w:t>investigate the</w:t>
      </w:r>
      <w:r>
        <w:rPr>
          <w:rFonts w:ascii="Times New Roman" w:hAnsi="Times New Roman" w:cs="Times New Roman"/>
          <w:lang w:eastAsia="zh-CN"/>
        </w:rPr>
        <w:t xml:space="preserve"> psychological dimensions</w:t>
      </w:r>
      <w:r w:rsidR="00F1649A">
        <w:rPr>
          <w:rFonts w:ascii="Times New Roman" w:hAnsi="Times New Roman" w:cs="Times New Roman"/>
          <w:lang w:eastAsia="zh-CN"/>
        </w:rPr>
        <w:t xml:space="preserve"> of social inferences. These practices</w:t>
      </w:r>
      <w:r w:rsidR="00B77B40" w:rsidRPr="00B77B40">
        <w:rPr>
          <w:rFonts w:ascii="Times New Roman" w:hAnsi="Times New Roman" w:cs="Times New Roman"/>
          <w:lang w:eastAsia="zh-CN"/>
        </w:rPr>
        <w:t xml:space="preserve"> rais</w:t>
      </w:r>
      <w:r w:rsidR="00F1649A">
        <w:rPr>
          <w:rFonts w:ascii="Times New Roman" w:hAnsi="Times New Roman" w:cs="Times New Roman"/>
          <w:lang w:eastAsia="zh-CN"/>
        </w:rPr>
        <w:t>ed</w:t>
      </w:r>
      <w:r w:rsidR="00B77B40" w:rsidRPr="00B77B40">
        <w:rPr>
          <w:rFonts w:ascii="Times New Roman" w:hAnsi="Times New Roman" w:cs="Times New Roman"/>
          <w:lang w:eastAsia="zh-CN"/>
        </w:rPr>
        <w:t xml:space="preserve"> concerns that the identified dimensions may reflect inadequate </w:t>
      </w:r>
      <w:r w:rsidR="0052376A">
        <w:rPr>
          <w:rFonts w:ascii="Times New Roman" w:hAnsi="Times New Roman" w:cs="Times New Roman" w:hint="eastAsia"/>
          <w:lang w:eastAsia="zh-CN"/>
        </w:rPr>
        <w:t>stimul</w:t>
      </w:r>
      <w:r>
        <w:rPr>
          <w:rFonts w:ascii="Times New Roman" w:hAnsi="Times New Roman" w:cs="Times New Roman"/>
          <w:lang w:eastAsia="zh-CN"/>
        </w:rPr>
        <w:t>us</w:t>
      </w:r>
      <w:r w:rsidR="00B77B40" w:rsidRPr="00B77B40">
        <w:rPr>
          <w:rFonts w:ascii="Times New Roman" w:hAnsi="Times New Roman" w:cs="Times New Roman"/>
          <w:lang w:eastAsia="zh-CN"/>
        </w:rPr>
        <w:t xml:space="preserve"> </w:t>
      </w:r>
      <w:proofErr w:type="spellStart"/>
      <w:r w:rsidR="00B77B40" w:rsidRPr="00B77B40">
        <w:rPr>
          <w:rFonts w:ascii="Times New Roman" w:hAnsi="Times New Roman" w:cs="Times New Roman"/>
          <w:lang w:eastAsia="zh-CN"/>
        </w:rPr>
        <w:t>sampling</w:t>
      </w:r>
      <w:r w:rsidR="0052376A">
        <w:rPr>
          <w:rFonts w:ascii="Times New Roman" w:hAnsi="Times New Roman" w:cs="Times New Roman"/>
          <w:lang w:eastAsia="zh-CN"/>
        </w:rPr>
        <w:fldChar w:fldCharType="begin"/>
      </w:r>
      <w:r w:rsidR="00EE733C">
        <w:rPr>
          <w:rFonts w:ascii="Times New Roman" w:hAnsi="Times New Roman" w:cs="Times New Roman"/>
          <w:lang w:eastAsia="zh-CN"/>
        </w:rPr>
        <w:instrText xml:space="preserve"> ADDIN ZOTERO_ITEM CSL_CITATION {"citationID":"FeuiblKu","properties":{"formattedCitation":"\\super 51,110,111\\nosupersub{}","plainCitation":"51,110,111","noteIndex":0},"citationItems":[{"id":522841,"uris":["http://zotero.org/groups/5566095/items/ZVL52KLB"],"itemData":{"id":522841,"type":"article-journal","abstract":"First impressions formed from facial appearance predict important social outcomes. Existing models of these impressions indicate they are underpinned by dimensions of Valence and Dominance, and are typically derived by applying data reduction methods to explicit ratings of faces for a range of traits. However, this approach is potentially problematic because the trait ratings may not fully capture the dimensions on which people spontaneously assess faces. Here, we used natural language processing to extract ‘topics’ directly from participants' free-­text descriptions (i.e., their first impressions) of 2222 face images. Two topics emerged, reflecting first impressions related to positive emotional valence and warmth (Topic 1) and negative emotional valence and potential threat (Topic 2). Next, we investigated how these topics were related to Valence and Dominance components derived from explicit trait ratings. Collectively, these components explained only ~44% of the variance in the topics extracted from free-­text descriptions and suggested that first impressions are underpinned by correlated valence dimensions that subsume the content of existing trait-­rating-­based models. Natural language offers a promising new avenue for understanding social cognition, and future work can examine the predictive utility of natural language and traditional data-­driven models for impressions in varying social contexts.","container-title":"British Journal of Psychology","DOI":"10.1111/bjop.12717","ISSN":"0007-1269, 2044-8295","journalAbbreviation":"British J of Psychology","language":"en","page":"bjop.12717","source":"DOI.org (Crossref)","title":"Decoding the language of first impressions: Comparing models</w:instrText>
      </w:r>
      <w:r w:rsidR="00EE733C">
        <w:rPr>
          <w:rFonts w:ascii="Times New Roman" w:hAnsi="Times New Roman" w:cs="Times New Roman" w:hint="eastAsia"/>
          <w:lang w:eastAsia="zh-CN"/>
        </w:rPr>
        <w:instrText xml:space="preserve"> of first impressions of faces derived from free</w:instrText>
      </w:r>
      <w:r w:rsidR="00EE733C">
        <w:rPr>
          <w:rFonts w:ascii="Times New Roman" w:hAnsi="Times New Roman" w:cs="Times New Roman" w:hint="eastAsia"/>
          <w:lang w:eastAsia="zh-CN"/>
        </w:rPr>
        <w:instrText>‐</w:instrText>
      </w:r>
      <w:r w:rsidR="00EE733C">
        <w:rPr>
          <w:rFonts w:ascii="Times New Roman" w:hAnsi="Times New Roman" w:cs="Times New Roman" w:hint="eastAsia"/>
          <w:lang w:eastAsia="zh-CN"/>
        </w:rPr>
        <w:instrText>text descriptions and trait ratings","title-short":"Decoding the language of first impressions","author":[{"family":"Jones","given":"Alex L."},{"family":"Shiramizu","given":"Victor"},{"family":"Jones","give</w:instrText>
      </w:r>
      <w:r w:rsidR="00EE733C">
        <w:rPr>
          <w:rFonts w:ascii="Times New Roman" w:hAnsi="Times New Roman" w:cs="Times New Roman"/>
          <w:lang w:eastAsia="zh-CN"/>
        </w:rPr>
        <w:instrText xml:space="preserve">n":"Benedict C."}],"issued":{"date-parts":[["2024",6,17]]},"citation-key":"JonesDecodinglanguagefirst2024"}},{"id":459851,"uris":["http://zotero.org/users/6113531/items/MNUNALSG"],"itemData":{"id":459851,"type":"article-journal","abstract":"Sutherland and Young's perspective is a timely and rigorous examination of trait impressions based on facial cues. We propose three strtegies to further advance the field: incorporating natural language processing, including diverse facial stimuli, and re-interpreting developmental data.","container-title":"British Journal of Psychology","DOI":"10.1111/bjop.12619","ISSN":"0007-1269, 2044-8295","issue":"2","journalAbbreviation":"British J of Psychology","language":"en","page":"504-507","source":"DOI.org (Crossref)","title":"We need to move beyond rating scales, white faces and adult perceivers: Invited Commentary on Sutherland &amp; Young (2022), understanding trait impressions from faces","title-short":"We need to move beyond rating scales, white faces and adult perceivers","volume":"114","author":[{"family":"Mondloch","given":"Catherine J."},{"family":"Twele","given":"Anita C."},{"family":"Thierry","given":"Sophia M."}],"issued":{"date-parts":[["2023",5]]},"citation-key":"MondlochWeneedmove2023"}},{"id":638052,"uris":["http://zotero.org/users/6113531/items/LV7RWU7X"],"itemData":{"id":638052,"type":"article-journal","abstract":"‘First impressions’ are a popular topic in social psychology. They are researched because the initial judgments of others are consequential in everyday life (such as job interviews, first dates, justice outcomes). In the context of broader concerns about the credibility of psychological science, first impressions research has developed commendable initiatives for improving reliability (open stimulus databases, international collaborations, replication studies and reanalyses). However, these initiatives can impact the validity of studying how people form first impressions. There is a long history of critiquing the usefulness of passive-observer judgments of controlled, reduced, presentations of people - and these concerns are still relevant today. Here, we highlight the praiseworthy practices improving reliability in first impressions research, before moving on to identify persistent methodological concerns in the field. Including inadequate stimulus sampling and diversity, constrained participant response options, limited consideration of study context, and limitations of atomised presentations of target people. We identify how these methodological limitations impact on theory development, how we might be over/underestimating everyday experience, and even misunderstanding social differences in autism and mental health. Finally, we identify opportunities for methodological reform, focusing on codifying, not controlling, interactions, promoting inductive, participant-led, methodologies, and asking for stronger theory development and clarity on ‘can’ vs ‘do’ research questions. Overall, we praise reforms for improving the reliability of first impressions research, but improvements to making scientific predictions about first impressions require renewed consideration of validity.","container-title":"Social Psychological Bulletin","DOI":"10.32872/spb.10211","ISSN":"2569-653X","page":"1-21","source":"University of Portsmouth","title":"Beyond reliability in first impressions research: considering validity and the need to “mix it up with folks”","title-short":"Beyond reliability in first impressions research","volume":"18","author":[{"family":"Satchell","given":"Liam"},{"family":"Jaeger","given":"Bastian"},{"family":"Jones","given":"Alex L."},{"family":"Lopez","given":"Beatriz"},{"family":"Schild","given":"Christoph"}],"issued":{"date-parts":[["2023",11,17]]},"citation-key":"Satchellreliabilityfirstimpressions2023"}}],"schema":"https://github.com/citation-style-language/schema/raw/master/csl-citation.json"} </w:instrText>
      </w:r>
      <w:r w:rsidR="0052376A">
        <w:rPr>
          <w:rFonts w:ascii="Times New Roman" w:hAnsi="Times New Roman" w:cs="Times New Roman"/>
          <w:lang w:eastAsia="zh-CN"/>
        </w:rPr>
        <w:fldChar w:fldCharType="separate"/>
      </w:r>
      <w:r w:rsidR="00EE733C" w:rsidRPr="00EE733C">
        <w:rPr>
          <w:rFonts w:ascii="Times New Roman" w:hAnsi="Times New Roman" w:cs="Times New Roman"/>
          <w:vertAlign w:val="superscript"/>
        </w:rPr>
        <w:t>51,110,111</w:t>
      </w:r>
      <w:proofErr w:type="spellEnd"/>
      <w:r w:rsidR="0052376A">
        <w:rPr>
          <w:rFonts w:ascii="Times New Roman" w:hAnsi="Times New Roman" w:cs="Times New Roman"/>
          <w:lang w:eastAsia="zh-CN"/>
        </w:rPr>
        <w:fldChar w:fldCharType="end"/>
      </w:r>
      <w:r w:rsidR="00B77B40" w:rsidRPr="00B77B40">
        <w:rPr>
          <w:rFonts w:ascii="Times New Roman" w:hAnsi="Times New Roman" w:cs="Times New Roman"/>
          <w:lang w:eastAsia="zh-CN"/>
        </w:rPr>
        <w:t xml:space="preserve">. Indeed, many studies relied on </w:t>
      </w:r>
      <w:proofErr w:type="gramStart"/>
      <w:r w:rsidR="00B77B40" w:rsidRPr="00B77B40">
        <w:rPr>
          <w:rFonts w:ascii="Times New Roman" w:hAnsi="Times New Roman" w:cs="Times New Roman"/>
          <w:lang w:eastAsia="zh-CN"/>
        </w:rPr>
        <w:t>a priori</w:t>
      </w:r>
      <w:proofErr w:type="gramEnd"/>
      <w:r w:rsidR="00B77B40" w:rsidRPr="00B77B40">
        <w:rPr>
          <w:rFonts w:ascii="Times New Roman" w:hAnsi="Times New Roman" w:cs="Times New Roman"/>
          <w:lang w:eastAsia="zh-CN"/>
        </w:rPr>
        <w:t xml:space="preserve"> theories</w:t>
      </w:r>
      <w:r w:rsidR="0052376A">
        <w:rPr>
          <w:rFonts w:ascii="Times New Roman" w:hAnsi="Times New Roman" w:cs="Times New Roman" w:hint="eastAsia"/>
          <w:lang w:eastAsia="zh-CN"/>
        </w:rPr>
        <w:t xml:space="preserve">, </w:t>
      </w:r>
      <w:ins w:id="624" w:author="Lu, Junsong" w:date="2025-08-22T12:12:00Z">
        <w:r w:rsidR="00091E2B" w:rsidRPr="00091E2B">
          <w:rPr>
            <w:rFonts w:ascii="Times New Roman" w:hAnsi="Times New Roman" w:cs="Times New Roman"/>
            <w:lang w:eastAsia="zh-CN"/>
          </w:rPr>
          <w:t>such as the warmth-competence framework, and selected trait words to match these dimensions. This introduced semantic redundancy and inflated inter-trait correlations.</w:t>
        </w:r>
      </w:ins>
      <w:ins w:id="625" w:author="Lu, Junsong" w:date="2025-08-22T12:12:00Z" w16du:dateUtc="2025-08-22T04:12:00Z">
        <w:r w:rsidR="00091E2B">
          <w:rPr>
            <w:rFonts w:ascii="Times New Roman" w:hAnsi="Times New Roman" w:cs="Times New Roman" w:hint="eastAsia"/>
            <w:lang w:eastAsia="zh-CN"/>
          </w:rPr>
          <w:t xml:space="preserve"> </w:t>
        </w:r>
      </w:ins>
      <w:del w:id="626" w:author="Lu, Junsong" w:date="2025-08-22T12:12:00Z" w16du:dateUtc="2025-08-22T04:12:00Z">
        <w:r w:rsidR="00B77B40" w:rsidRPr="00B77B40" w:rsidDel="00091E2B">
          <w:rPr>
            <w:rFonts w:ascii="Times New Roman" w:hAnsi="Times New Roman" w:cs="Times New Roman"/>
            <w:lang w:eastAsia="zh-CN"/>
          </w:rPr>
          <w:delText xml:space="preserve">such as </w:delText>
        </w:r>
        <w:r w:rsidR="00F1649A" w:rsidDel="00091E2B">
          <w:rPr>
            <w:rFonts w:ascii="Times New Roman" w:hAnsi="Times New Roman" w:cs="Times New Roman"/>
            <w:lang w:eastAsia="zh-CN"/>
          </w:rPr>
          <w:delText xml:space="preserve">aiming to test </w:delText>
        </w:r>
        <w:r w:rsidR="00B77B40" w:rsidRPr="00B77B40" w:rsidDel="00091E2B">
          <w:rPr>
            <w:rFonts w:ascii="Times New Roman" w:hAnsi="Times New Roman" w:cs="Times New Roman"/>
            <w:lang w:eastAsia="zh-CN"/>
          </w:rPr>
          <w:delText>the warmth-competence framework</w:delText>
        </w:r>
        <w:r w:rsidR="0052376A" w:rsidDel="00091E2B">
          <w:rPr>
            <w:rFonts w:ascii="Times New Roman" w:hAnsi="Times New Roman" w:cs="Times New Roman" w:hint="eastAsia"/>
            <w:lang w:eastAsia="zh-CN"/>
          </w:rPr>
          <w:delText xml:space="preserve">, </w:delText>
        </w:r>
        <w:r w:rsidR="00F1649A" w:rsidDel="00091E2B">
          <w:rPr>
            <w:rFonts w:ascii="Times New Roman" w:hAnsi="Times New Roman" w:cs="Times New Roman"/>
            <w:lang w:eastAsia="zh-CN"/>
          </w:rPr>
          <w:delText>when designing the research (e.g., only selecting trait words that represent these two dimensions)</w:delText>
        </w:r>
        <w:r w:rsidR="00B77B40" w:rsidRPr="00B77B40" w:rsidDel="00091E2B">
          <w:rPr>
            <w:rFonts w:ascii="Times New Roman" w:hAnsi="Times New Roman" w:cs="Times New Roman"/>
            <w:lang w:eastAsia="zh-CN"/>
          </w:rPr>
          <w:delText xml:space="preserve">. </w:delText>
        </w:r>
        <w:r w:rsidR="00F1649A" w:rsidDel="00091E2B">
          <w:rPr>
            <w:rFonts w:ascii="Times New Roman" w:hAnsi="Times New Roman" w:cs="Times New Roman"/>
            <w:lang w:eastAsia="zh-CN"/>
          </w:rPr>
          <w:delText>By selecting trait words that are semantically similar to the targeted dimensions, t</w:delText>
        </w:r>
        <w:r w:rsidR="00B77B40" w:rsidRPr="00B77B40" w:rsidDel="00091E2B">
          <w:rPr>
            <w:rFonts w:ascii="Times New Roman" w:hAnsi="Times New Roman" w:cs="Times New Roman"/>
            <w:lang w:eastAsia="zh-CN"/>
          </w:rPr>
          <w:delText xml:space="preserve">his approach introduces semantic redundancy and inflates inter-trait correlations. </w:delText>
        </w:r>
      </w:del>
      <w:r w:rsidR="00F1649A">
        <w:rPr>
          <w:rFonts w:ascii="Times New Roman" w:hAnsi="Times New Roman" w:cs="Times New Roman"/>
          <w:lang w:eastAsia="zh-CN"/>
        </w:rPr>
        <w:t>However, e</w:t>
      </w:r>
      <w:r w:rsidR="00B77B40" w:rsidRPr="00B77B40">
        <w:rPr>
          <w:rFonts w:ascii="Times New Roman" w:hAnsi="Times New Roman" w:cs="Times New Roman"/>
          <w:lang w:eastAsia="zh-CN"/>
        </w:rPr>
        <w:t xml:space="preserve">ven </w:t>
      </w:r>
      <w:r w:rsidR="00F1649A">
        <w:rPr>
          <w:rFonts w:ascii="Times New Roman" w:hAnsi="Times New Roman" w:cs="Times New Roman"/>
          <w:lang w:eastAsia="zh-CN"/>
        </w:rPr>
        <w:t xml:space="preserve">when </w:t>
      </w:r>
      <w:r w:rsidR="00B77B40" w:rsidRPr="00B77B40">
        <w:rPr>
          <w:rFonts w:ascii="Times New Roman" w:hAnsi="Times New Roman" w:cs="Times New Roman"/>
          <w:lang w:eastAsia="zh-CN"/>
        </w:rPr>
        <w:t xml:space="preserve">trait </w:t>
      </w:r>
      <w:r w:rsidR="00F1649A">
        <w:rPr>
          <w:rFonts w:ascii="Times New Roman" w:hAnsi="Times New Roman" w:cs="Times New Roman"/>
          <w:lang w:eastAsia="zh-CN"/>
        </w:rPr>
        <w:t>words were selected comprehensively without targeted dimensions</w:t>
      </w:r>
      <w:r w:rsidR="00B77B40" w:rsidRPr="00B77B40">
        <w:rPr>
          <w:rFonts w:ascii="Times New Roman" w:hAnsi="Times New Roman" w:cs="Times New Roman"/>
          <w:lang w:eastAsia="zh-CN"/>
        </w:rPr>
        <w:t>, a low-dimensional structure often emerges</w:t>
      </w:r>
      <w:r w:rsidR="00F1649A">
        <w:rPr>
          <w:rFonts w:ascii="Times New Roman" w:hAnsi="Times New Roman" w:cs="Times New Roman"/>
          <w:lang w:eastAsia="zh-CN"/>
        </w:rPr>
        <w:t xml:space="preserve"> when the stimuli are still constrained (e.g., face images)</w:t>
      </w:r>
      <w:r w:rsidR="00A72ED0">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{"citationID":"goqgzKMZ","properties":{"formattedCitation":"\\super 12,51\\nosupersub{}","plainCitation":"12,51","noteIndex":0},"citationItems":[{"id":275535,"uris":["http://zotero.org/users/6113531/items/ZF499KF7"],"itemData":{"id":275535,"type":"article-journal","abstract":"Abstract\n            People readily (but often inaccurately) attribute traits to others based on faces. While the details of attributions depend on the language available to describe social traits, psychological theories argue that two or three dimensions (such as valence and dominance) summarize social trait attributions from faces. However, prior work has used only a small number of trait words (12 to 18), limiting conclusions to date. In two large-scale, preregistered studies we ask participants to rate 100 faces (obtained from existing face stimuli sets), using a list of 100 English trait words that we derived using deep neural network analysis of words that have been used by other participants in prior studies to describe faces. In study 1 we find that these attributions are best described by four psychological dimensions, which we interpret as “warmth”, “competence”, “femininity”, and “youth”. In study 2 we partially reproduce these four dimensions using the same stimuli among additional participant raters from multiple regions around the world, in both aggregated and individual-level data. These results provide a comprehensive characterization of trait attributions from faces, although we note our conclusions are limited by the scope of our study (in particular we note only white faces and English trait words were included).","container-title":"Nature Communications","DOI":"10.1038/s41467-021-25500-y","ISSN":"2041-1723","issue":"1","journalAbbreviation":"Nat Commun","language":"en","page":"5168","source":"DOI.org (Crossref)","title":"Four dimensions characterize attributions from faces using a representative set of English trait words","volume":"12","author":[{"family":"Lin","given":"Chujun"},{"family":"Keles","given":"Umit"},{"family":"Adolphs","given":"Ralph"}],"issued":{"date-parts":[["2021",8,27]]},"citation-key":"LinFourdimensionscharacterize2021"}},{"id":522841,"uris":["http://zotero.org/groups/5566095/items/ZVL52KLB"],"itemData":{"id":522841,"type":"article-journal","abstract":"First impressions formed from facial appearance predict important social outcomes. Existing models of these impressions indicate they are underpinned by dimensions of Valence and Dominance, and are typically derived by applying data reduction methods to explicit ratings of faces for a range of traits. However, this approach is potentially problematic because the trait ratings may not fully capture the dimensions on which people spontaneously assess faces. Here, we used natural language processing to extract ‘topics’ directly from participants' free-­text descriptions (i.e., their first impressions) of 2222 face images. Two topics emerged, reflecting first impressions related to positive emotional valence and warmth (Topic 1) and negative emotional valence and potential threat (Topic 2). Next, we investigated how these topics were related to Valence and Dominance components derived from explicit trait ratings. Collectively, these components explained only ~44% of the variance in the topics extracted from free-­text descriptions and suggested that first impressions are underpinned by correlated valence dimensions that subsume the content of existing trait-­rating-­based models. Natural language offers a promising new avenue for understanding social cognition, and future work can examine the predictive utility of natural language and traditional data-­driven models for impressions in varying social contexts.","container-title":"British Journal of Psychology","DOI":"10.1111/bjop.12717","ISSN":"0007-1269, 2044-8295","journalAbbreviation":"British J of Psychology","language":"en","page":"bjop.12717","source":"DOI.org (Crossref)","title":"Decoding the language of first impressions: Comparing models of first impressions o</w:instrText>
      </w:r>
      <w:r w:rsidR="004F3F75">
        <w:rPr>
          <w:rFonts w:ascii="Times New Roman" w:hAnsi="Times New Roman" w:cs="Times New Roman" w:hint="eastAsia"/>
          <w:lang w:eastAsia="zh-CN"/>
        </w:rPr>
        <w:instrText>f faces derived from free</w:instrText>
      </w:r>
      <w:r w:rsidR="004F3F75">
        <w:rPr>
          <w:rFonts w:ascii="Times New Roman" w:hAnsi="Times New Roman" w:cs="Times New Roman" w:hint="eastAsia"/>
          <w:lang w:eastAsia="zh-CN"/>
        </w:rPr>
        <w:instrText>‐</w:instrText>
      </w:r>
      <w:r w:rsidR="004F3F75">
        <w:rPr>
          <w:rFonts w:ascii="Times New Roman" w:hAnsi="Times New Roman" w:cs="Times New Roman" w:hint="eastAsia"/>
          <w:lang w:eastAsia="zh-CN"/>
        </w:rPr>
        <w:instrText>text descriptions and trait ratings","title-short":"Decoding the language of first impressions","author":[{"family":"Jones","given":"Alex L."},{"family":"Shiramizu","given":"Victor"},{"family":"Jones","given":"Benedict C."}],"iss</w:instrText>
      </w:r>
      <w:r w:rsidR="004F3F75">
        <w:rPr>
          <w:rFonts w:ascii="Times New Roman" w:hAnsi="Times New Roman" w:cs="Times New Roman"/>
          <w:lang w:eastAsia="zh-CN"/>
        </w:rPr>
        <w:instrText xml:space="preserve">ued":{"date-parts":[["2024",6,17]]},"citation-key":"JonesDecodinglanguagefirst2024"}}],"schema":"https://github.com/citation-style-language/schema/raw/master/csl-citation.json"} </w:instrText>
      </w:r>
      <w:r w:rsidR="00A72ED0">
        <w:rPr>
          <w:rFonts w:ascii="Times New Roman" w:hAnsi="Times New Roman" w:cs="Times New Roman"/>
          <w:lang w:eastAsia="zh-CN"/>
        </w:rPr>
        <w:fldChar w:fldCharType="separate"/>
      </w:r>
      <w:r w:rsidR="004F3F75" w:rsidRPr="004F3F75">
        <w:rPr>
          <w:rFonts w:ascii="Times New Roman" w:hAnsi="Times New Roman" w:cs="Times New Roman"/>
          <w:vertAlign w:val="superscript"/>
        </w:rPr>
        <w:t>12,51</w:t>
      </w:r>
      <w:r w:rsidR="00A72ED0">
        <w:rPr>
          <w:rFonts w:ascii="Times New Roman" w:hAnsi="Times New Roman" w:cs="Times New Roman"/>
          <w:lang w:eastAsia="zh-CN"/>
        </w:rPr>
        <w:fldChar w:fldCharType="end"/>
      </w:r>
      <w:r w:rsidR="00F1649A">
        <w:rPr>
          <w:rFonts w:ascii="Times New Roman" w:hAnsi="Times New Roman" w:cs="Times New Roman"/>
          <w:lang w:eastAsia="zh-CN"/>
        </w:rPr>
        <w:t>.</w:t>
      </w:r>
      <w:del w:id="627" w:author="Lu, Junsong" w:date="2025-08-22T15:57:00Z" w16du:dateUtc="2025-08-22T07:57:00Z">
        <w:r w:rsidR="00F1649A" w:rsidDel="00877C55">
          <w:rPr>
            <w:rFonts w:ascii="Times New Roman" w:hAnsi="Times New Roman" w:cs="Times New Roman"/>
            <w:lang w:eastAsia="zh-CN"/>
          </w:rPr>
          <w:delText xml:space="preserve"> However</w:delText>
        </w:r>
      </w:del>
      <w:ins w:id="628" w:author="Lu, Junsong" w:date="2025-08-22T15:57:00Z" w16du:dateUtc="2025-08-22T07:57:00Z">
        <w:r w:rsidR="00877C55">
          <w:rPr>
            <w:rFonts w:ascii="Times New Roman" w:hAnsi="Times New Roman" w:cs="Times New Roman" w:hint="eastAsia"/>
            <w:lang w:eastAsia="zh-CN"/>
          </w:rPr>
          <w:t xml:space="preserve"> O</w:t>
        </w:r>
      </w:ins>
      <w:del w:id="629" w:author="Lu, Junsong" w:date="2025-08-22T15:57:00Z" w16du:dateUtc="2025-08-22T07:57:00Z">
        <w:r w:rsidR="00F1649A" w:rsidDel="00877C55">
          <w:rPr>
            <w:rFonts w:ascii="Times New Roman" w:hAnsi="Times New Roman" w:cs="Times New Roman"/>
            <w:lang w:eastAsia="zh-CN"/>
          </w:rPr>
          <w:delText>, o</w:delText>
        </w:r>
      </w:del>
      <w:r w:rsidR="00F1649A">
        <w:rPr>
          <w:rFonts w:ascii="Times New Roman" w:hAnsi="Times New Roman" w:cs="Times New Roman"/>
          <w:lang w:eastAsia="zh-CN"/>
        </w:rPr>
        <w:t xml:space="preserve">ur own </w:t>
      </w:r>
      <w:del w:id="630" w:author="Lu, Junsong" w:date="2025-08-22T12:13:00Z" w16du:dateUtc="2025-08-22T04:13:00Z">
        <w:r w:rsidR="00F1649A" w:rsidDel="00091E2B">
          <w:rPr>
            <w:rFonts w:ascii="Times New Roman" w:hAnsi="Times New Roman" w:cs="Times New Roman"/>
            <w:lang w:eastAsia="zh-CN"/>
          </w:rPr>
          <w:delText xml:space="preserve">prior </w:delText>
        </w:r>
      </w:del>
      <w:proofErr w:type="spellStart"/>
      <w:r w:rsidR="00F1649A">
        <w:rPr>
          <w:rFonts w:ascii="Times New Roman" w:hAnsi="Times New Roman" w:cs="Times New Roman"/>
          <w:lang w:eastAsia="zh-CN"/>
        </w:rPr>
        <w:t>work</w:t>
      </w:r>
      <w:r w:rsidR="00091E2B">
        <w:rPr>
          <w:rFonts w:ascii="Times New Roman" w:hAnsi="Times New Roman" w:cs="Times New Roman"/>
          <w:lang w:eastAsia="zh-CN"/>
        </w:rPr>
        <w:fldChar w:fldCharType="begin"/>
      </w:r>
      <w:r w:rsidR="00091E2B">
        <w:rPr>
          <w:rFonts w:ascii="Times New Roman" w:hAnsi="Times New Roman" w:cs="Times New Roman"/>
          <w:lang w:eastAsia="zh-CN"/>
        </w:rPr>
        <w:instrText xml:space="preserve"> ADDIN ZOTERO_ITEM CSL_CITATION {"citationID":"5Iwd5Ojd","properties":{"formattedCitation":"\\super 20\\nosupersub{}","plainCitation":"20","noteIndex":0},"citationItems":[{"id":637534,"uris":["http://zotero.org/users/6113531/items/357RVBSC"],"itemData":{"id":637534,"type":"article-journal","abstract":"Abstract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schema":"https://github.com/citation-style-language/schema/raw/master/csl-citation.json"} </w:instrText>
      </w:r>
      <w:r w:rsidR="00091E2B">
        <w:rPr>
          <w:rFonts w:ascii="Times New Roman" w:hAnsi="Times New Roman" w:cs="Times New Roman"/>
          <w:lang w:eastAsia="zh-CN"/>
        </w:rPr>
        <w:fldChar w:fldCharType="separate"/>
      </w:r>
      <w:r w:rsidR="00091E2B" w:rsidRPr="00091E2B">
        <w:rPr>
          <w:rFonts w:ascii="Times New Roman" w:hAnsi="Times New Roman" w:cs="Times New Roman"/>
          <w:vertAlign w:val="superscript"/>
        </w:rPr>
        <w:t>20</w:t>
      </w:r>
      <w:proofErr w:type="spellEnd"/>
      <w:r w:rsidR="00091E2B">
        <w:rPr>
          <w:rFonts w:ascii="Times New Roman" w:hAnsi="Times New Roman" w:cs="Times New Roman"/>
          <w:lang w:eastAsia="zh-CN"/>
        </w:rPr>
        <w:fldChar w:fldCharType="end"/>
      </w:r>
      <w:r w:rsidR="00F1649A">
        <w:rPr>
          <w:rFonts w:ascii="Times New Roman" w:hAnsi="Times New Roman" w:cs="Times New Roman"/>
          <w:lang w:eastAsia="zh-CN"/>
        </w:rPr>
        <w:t xml:space="preserve"> </w:t>
      </w:r>
      <w:ins w:id="631" w:author="Lu, Junsong" w:date="2025-08-22T12:13:00Z" w16du:dateUtc="2025-08-22T04:13:00Z">
        <w:r w:rsidR="00091E2B">
          <w:rPr>
            <w:rFonts w:ascii="Times New Roman" w:hAnsi="Times New Roman" w:cs="Times New Roman" w:hint="eastAsia"/>
            <w:lang w:eastAsia="zh-CN"/>
          </w:rPr>
          <w:t xml:space="preserve">and recent </w:t>
        </w:r>
        <w:proofErr w:type="spellStart"/>
        <w:r w:rsidR="00091E2B">
          <w:rPr>
            <w:rFonts w:ascii="Times New Roman" w:hAnsi="Times New Roman" w:cs="Times New Roman" w:hint="eastAsia"/>
            <w:lang w:eastAsia="zh-CN"/>
          </w:rPr>
          <w:t>evidence</w:t>
        </w:r>
      </w:ins>
      <w:r w:rsidR="00091E2B">
        <w:rPr>
          <w:rFonts w:ascii="Times New Roman" w:hAnsi="Times New Roman" w:cs="Times New Roman"/>
          <w:lang w:eastAsia="zh-CN"/>
        </w:rPr>
        <w:fldChar w:fldCharType="begin"/>
      </w:r>
      <w:r w:rsidR="00091E2B">
        <w:rPr>
          <w:rFonts w:ascii="Times New Roman" w:hAnsi="Times New Roman" w:cs="Times New Roman"/>
          <w:lang w:eastAsia="zh-CN"/>
        </w:rPr>
        <w:instrText xml:space="preserve"> ADDIN ZOTERO_ITEM CSL_CITATION {"citationID":"nVKgKEtj","properties":{"formattedCitation":"\\super 27\\nosupersub{}","plainCitation":"27","noteIndex":0},"citationItems":[{"id":563425,"uris":["http://zotero.org/users/6113531/items/MAT83UVR"],"itemData":{"id":563425,"type":"article-journal","abstract":"Dominant models of impression formation focus on two fundamental dimensions: a horizontal dimension of warmth/ communion/trustworthiness and a vertical dimension of competence/agency/dominance. However, these models have typically been studied using theory-driven methods and stimuli of restricted complexity. We used a data-driven approach and naturalistic stimuli to explore the latent dimensions underlying &gt;300,000 unconstrained linguistic descriptions of 1,000 Facebook profile pictures from 2,188 participants. Via traditional (Exploratory Factor Analysis) and modern (natural language dictionaries, semantic sentence embeddings) approaches, we observed impressions to form with regard to the horizontal and vertical dimensions and their respective facets of sociability/morality and ability/assertiveness, plus the key demographic variables of gender, age, and race. However, we also observed impressions to form along numerous further dimensions, including adventurousness, conservatism, fitness, non-conformity, and stylishness. These results serve to emphasize the importance of high-dimensional models of impression formation and help to clarify the content dimensions underlying unconstrained descriptions of individuals.","container-title":"Personality and Social Psychology Bulletin","issue":"0","language":"en","page":"1-17","source":"Zotero","title":"Unconstrained Descriptions of Facebook Profile Pictures Support High-Dimensional Models of Impression Formation","volume":"0","author":[{"family":"Connor","given":"Paul"},{"family":"Nicolas","given":"Gandalf"},{"family":"Antonoplis","given":"Stephen"},{"family":"Koch","given":"Alex"}],"issued":{"date-parts":[["2024"]]},"citation-key":"ConnorUnconstrainedDescriptionsFacebook2024"}}],"schema":"https://github.com/citation-style-language/schema/raw/master/csl-citation.json"} </w:instrText>
      </w:r>
      <w:r w:rsidR="00091E2B">
        <w:rPr>
          <w:rFonts w:ascii="Times New Roman" w:hAnsi="Times New Roman" w:cs="Times New Roman"/>
          <w:lang w:eastAsia="zh-CN"/>
        </w:rPr>
        <w:fldChar w:fldCharType="separate"/>
      </w:r>
      <w:r w:rsidR="00091E2B" w:rsidRPr="00091E2B">
        <w:rPr>
          <w:rFonts w:ascii="Times New Roman" w:hAnsi="Times New Roman" w:cs="Times New Roman"/>
          <w:vertAlign w:val="superscript"/>
        </w:rPr>
        <w:t>27</w:t>
      </w:r>
      <w:proofErr w:type="spellEnd"/>
      <w:r w:rsidR="00091E2B">
        <w:rPr>
          <w:rFonts w:ascii="Times New Roman" w:hAnsi="Times New Roman" w:cs="Times New Roman"/>
          <w:lang w:eastAsia="zh-CN"/>
        </w:rPr>
        <w:fldChar w:fldCharType="end"/>
      </w:r>
      <w:ins w:id="632" w:author="Lu, Junsong" w:date="2025-08-22T12:13:00Z" w16du:dateUtc="2025-08-22T04:13:00Z">
        <w:r w:rsidR="00091E2B">
          <w:rPr>
            <w:rFonts w:ascii="Times New Roman" w:hAnsi="Times New Roman" w:cs="Times New Roman" w:hint="eastAsia"/>
            <w:lang w:eastAsia="zh-CN"/>
          </w:rPr>
          <w:t xml:space="preserve"> </w:t>
        </w:r>
      </w:ins>
      <w:r w:rsidR="00F1649A">
        <w:rPr>
          <w:rFonts w:ascii="Times New Roman" w:hAnsi="Times New Roman" w:cs="Times New Roman"/>
          <w:lang w:eastAsia="zh-CN"/>
        </w:rPr>
        <w:t>show</w:t>
      </w:r>
      <w:r w:rsidR="000857E8">
        <w:rPr>
          <w:rFonts w:ascii="Times New Roman" w:hAnsi="Times New Roman" w:cs="Times New Roman"/>
          <w:lang w:eastAsia="zh-CN"/>
        </w:rPr>
        <w:t>s</w:t>
      </w:r>
      <w:r w:rsidR="00F1649A">
        <w:rPr>
          <w:rFonts w:ascii="Times New Roman" w:hAnsi="Times New Roman" w:cs="Times New Roman"/>
          <w:lang w:eastAsia="zh-CN"/>
        </w:rPr>
        <w:t xml:space="preserve"> that</w:t>
      </w:r>
      <w:r w:rsidR="000857E8">
        <w:rPr>
          <w:rFonts w:ascii="Times New Roman" w:hAnsi="Times New Roman" w:cs="Times New Roman"/>
          <w:lang w:eastAsia="zh-CN"/>
        </w:rPr>
        <w:t xml:space="preserve"> when the constraints on stimuli and trait words are simultaneously relaxed, the evidence for a low-dimensional representation vanishes</w:t>
      </w:r>
      <w:del w:id="633" w:author="Lu, Junsong" w:date="2025-08-22T12:14:00Z" w16du:dateUtc="2025-08-22T04:14:00Z">
        <w:r w:rsidR="0052376A" w:rsidDel="00091E2B">
          <w:rPr>
            <w:rFonts w:ascii="Times New Roman" w:hAnsi="Times New Roman" w:cs="Times New Roman"/>
            <w:lang w:eastAsia="zh-CN"/>
          </w:rPr>
          <w:fldChar w:fldCharType="begin"/>
        </w:r>
        <w:r w:rsidR="004F3F75" w:rsidDel="00091E2B">
          <w:rPr>
            <w:rFonts w:ascii="Times New Roman" w:hAnsi="Times New Roman" w:cs="Times New Roman"/>
            <w:lang w:eastAsia="zh-CN"/>
          </w:rPr>
          <w:delInstrText xml:space="preserve"> ADDIN ZOTERO_ITEM CSL_CITATION {"citationID":"ZiOteHxC","properties":{"formattedCitation":"\\super 20\\nosupersub{}","plainCitation":"20","noteIndex":0},"citationItems":[{"id":637534,"uris":["http://zotero.org/users/6113531/items/357RVBSC"],"itemData":{"id":637534,"type":"article-journal","abstract":"Abstract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schema":"https://github.com/citation-style-language/schema/raw/master/csl-citation.json"} </w:delInstrText>
        </w:r>
        <w:r w:rsidR="0052376A" w:rsidDel="00091E2B">
          <w:rPr>
            <w:rFonts w:ascii="Times New Roman" w:hAnsi="Times New Roman" w:cs="Times New Roman"/>
            <w:lang w:eastAsia="zh-CN"/>
          </w:rPr>
          <w:fldChar w:fldCharType="separate"/>
        </w:r>
        <w:r w:rsidR="00F675E0" w:rsidRPr="00F675E0" w:rsidDel="00091E2B">
          <w:rPr>
            <w:rFonts w:ascii="Times New Roman" w:hAnsi="Times New Roman" w:cs="Times New Roman"/>
            <w:vertAlign w:val="superscript"/>
          </w:rPr>
          <w:delText>20</w:delText>
        </w:r>
        <w:r w:rsidR="0052376A" w:rsidDel="00091E2B">
          <w:rPr>
            <w:rFonts w:ascii="Times New Roman" w:hAnsi="Times New Roman" w:cs="Times New Roman"/>
            <w:lang w:eastAsia="zh-CN"/>
          </w:rPr>
          <w:fldChar w:fldCharType="end"/>
        </w:r>
      </w:del>
      <w:r w:rsidR="00B77B40" w:rsidRPr="00B77B40">
        <w:rPr>
          <w:rFonts w:ascii="Times New Roman" w:hAnsi="Times New Roman" w:cs="Times New Roman"/>
          <w:lang w:eastAsia="zh-CN"/>
        </w:rPr>
        <w:t>. This</w:t>
      </w:r>
      <w:r w:rsidR="000857E8">
        <w:rPr>
          <w:rFonts w:ascii="Times New Roman" w:hAnsi="Times New Roman" w:cs="Times New Roman"/>
          <w:lang w:eastAsia="zh-CN"/>
        </w:rPr>
        <w:t xml:space="preserve"> </w:t>
      </w:r>
      <w:del w:id="634" w:author="Lu, Junsong" w:date="2025-08-22T15:57:00Z" w16du:dateUtc="2025-08-22T07:57:00Z">
        <w:r w:rsidR="000857E8" w:rsidDel="00877C55">
          <w:rPr>
            <w:rFonts w:ascii="Times New Roman" w:hAnsi="Times New Roman" w:cs="Times New Roman"/>
            <w:lang w:eastAsia="zh-CN"/>
          </w:rPr>
          <w:delText xml:space="preserve">empirical </w:delText>
        </w:r>
      </w:del>
      <w:r w:rsidR="000857E8">
        <w:rPr>
          <w:rFonts w:ascii="Times New Roman" w:hAnsi="Times New Roman" w:cs="Times New Roman"/>
          <w:lang w:eastAsia="zh-CN"/>
        </w:rPr>
        <w:t>finding</w:t>
      </w:r>
      <w:r w:rsidR="00B77B40" w:rsidRPr="00B77B40">
        <w:rPr>
          <w:rFonts w:ascii="Times New Roman" w:hAnsi="Times New Roman" w:cs="Times New Roman"/>
          <w:lang w:eastAsia="zh-CN"/>
        </w:rPr>
        <w:t xml:space="preserve"> </w:t>
      </w:r>
      <w:r w:rsidR="00D54469">
        <w:rPr>
          <w:rFonts w:ascii="Times New Roman" w:hAnsi="Times New Roman" w:cs="Times New Roman"/>
          <w:lang w:eastAsia="zh-CN"/>
        </w:rPr>
        <w:t>shows</w:t>
      </w:r>
      <w:r w:rsidR="00D54469" w:rsidRPr="00B77B40">
        <w:rPr>
          <w:rFonts w:ascii="Times New Roman" w:hAnsi="Times New Roman" w:cs="Times New Roman"/>
          <w:lang w:eastAsia="zh-CN"/>
        </w:rPr>
        <w:t xml:space="preserve"> </w:t>
      </w:r>
      <w:r w:rsidR="00B77B40" w:rsidRPr="00B77B40">
        <w:rPr>
          <w:rFonts w:ascii="Times New Roman" w:hAnsi="Times New Roman" w:cs="Times New Roman"/>
          <w:lang w:eastAsia="zh-CN"/>
        </w:rPr>
        <w:t>that</w:t>
      </w:r>
      <w:r w:rsidR="00B77B40" w:rsidRPr="0052376A">
        <w:rPr>
          <w:rFonts w:ascii="Times New Roman" w:hAnsi="Times New Roman" w:cs="Times New Roman"/>
          <w:lang w:eastAsia="zh-CN"/>
        </w:rPr>
        <w:t xml:space="preserve"> the richness of </w:t>
      </w:r>
      <w:r w:rsidR="00DE275D">
        <w:rPr>
          <w:rFonts w:ascii="Times New Roman" w:hAnsi="Times New Roman" w:cs="Times New Roman"/>
          <w:lang w:eastAsia="zh-CN"/>
        </w:rPr>
        <w:t>environmental</w:t>
      </w:r>
      <w:r w:rsidR="00DE275D" w:rsidRPr="0052376A">
        <w:rPr>
          <w:rFonts w:ascii="Times New Roman" w:hAnsi="Times New Roman" w:cs="Times New Roman"/>
          <w:lang w:eastAsia="zh-CN"/>
        </w:rPr>
        <w:t xml:space="preserve"> </w:t>
      </w:r>
      <w:del w:id="635" w:author="Lu, Junsong" w:date="2025-08-22T12:15:00Z" w16du:dateUtc="2025-08-22T04:15:00Z">
        <w:r w:rsidR="00B77B40" w:rsidRPr="0052376A" w:rsidDel="00091E2B">
          <w:rPr>
            <w:rFonts w:ascii="Times New Roman" w:hAnsi="Times New Roman" w:cs="Times New Roman"/>
            <w:lang w:eastAsia="zh-CN"/>
          </w:rPr>
          <w:delText>input</w:delText>
        </w:r>
        <w:r w:rsidR="00DE275D" w:rsidDel="00091E2B">
          <w:rPr>
            <w:rFonts w:ascii="Times New Roman" w:hAnsi="Times New Roman" w:cs="Times New Roman"/>
            <w:lang w:eastAsia="zh-CN"/>
          </w:rPr>
          <w:delText>s</w:delText>
        </w:r>
      </w:del>
      <w:ins w:id="636" w:author="Lu, Junsong" w:date="2025-08-22T12:15:00Z" w16du:dateUtc="2025-08-22T04:15:00Z">
        <w:r w:rsidR="00091E2B" w:rsidRPr="0052376A">
          <w:rPr>
            <w:rFonts w:ascii="Times New Roman" w:hAnsi="Times New Roman" w:cs="Times New Roman"/>
            <w:lang w:eastAsia="zh-CN"/>
          </w:rPr>
          <w:t>input</w:t>
        </w:r>
      </w:ins>
      <w:r w:rsidR="00B77B40" w:rsidRPr="0052376A">
        <w:rPr>
          <w:rFonts w:ascii="Times New Roman" w:hAnsi="Times New Roman" w:cs="Times New Roman"/>
          <w:lang w:eastAsia="zh-CN"/>
        </w:rPr>
        <w:t xml:space="preserve"> plays a critical role in </w:t>
      </w:r>
      <w:r w:rsidR="00DE275D">
        <w:rPr>
          <w:rFonts w:ascii="Times New Roman" w:hAnsi="Times New Roman" w:cs="Times New Roman"/>
          <w:lang w:eastAsia="zh-CN"/>
        </w:rPr>
        <w:t>eliciting comprehensive social inferences and revealing</w:t>
      </w:r>
      <w:r w:rsidR="00D54469">
        <w:rPr>
          <w:rFonts w:ascii="Times New Roman" w:hAnsi="Times New Roman" w:cs="Times New Roman"/>
          <w:lang w:eastAsia="zh-CN"/>
        </w:rPr>
        <w:t xml:space="preserve"> the</w:t>
      </w:r>
      <w:ins w:id="637" w:author="Lu, Junsong" w:date="2025-08-22T15:57:00Z" w16du:dateUtc="2025-08-22T07:57:00Z">
        <w:r w:rsidR="00877C55">
          <w:rPr>
            <w:rFonts w:ascii="Times New Roman" w:hAnsi="Times New Roman" w:cs="Times New Roman" w:hint="eastAsia"/>
            <w:lang w:eastAsia="zh-CN"/>
          </w:rPr>
          <w:t xml:space="preserve"> corresponding</w:t>
        </w:r>
      </w:ins>
      <w:r w:rsidR="00D54469">
        <w:rPr>
          <w:rFonts w:ascii="Times New Roman" w:hAnsi="Times New Roman" w:cs="Times New Roman"/>
          <w:lang w:eastAsia="zh-CN"/>
        </w:rPr>
        <w:t xml:space="preserve"> mental representation</w:t>
      </w:r>
      <w:del w:id="638" w:author="Lu, Junsong" w:date="2025-08-22T15:57:00Z" w16du:dateUtc="2025-08-22T07:57:00Z">
        <w:r w:rsidR="00D54469" w:rsidDel="00877C55">
          <w:rPr>
            <w:rFonts w:ascii="Times New Roman" w:hAnsi="Times New Roman" w:cs="Times New Roman"/>
            <w:lang w:eastAsia="zh-CN"/>
          </w:rPr>
          <w:delText xml:space="preserve"> of social inferences</w:delText>
        </w:r>
      </w:del>
      <w:r w:rsidR="00D54469">
        <w:rPr>
          <w:rFonts w:ascii="Times New Roman" w:hAnsi="Times New Roman" w:cs="Times New Roman"/>
          <w:lang w:eastAsia="zh-CN"/>
        </w:rPr>
        <w:t xml:space="preserve">. </w:t>
      </w:r>
      <w:r w:rsidR="00DE275D">
        <w:rPr>
          <w:rFonts w:ascii="Times New Roman" w:hAnsi="Times New Roman" w:cs="Times New Roman"/>
          <w:lang w:eastAsia="zh-CN"/>
        </w:rPr>
        <w:t xml:space="preserve"> </w:t>
      </w:r>
    </w:p>
    <w:p w14:paraId="49EAF6C9" w14:textId="64598B42" w:rsidR="00874395" w:rsidRPr="00874395" w:rsidRDefault="00685726" w:rsidP="000D14FA">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Statistically speaking, t</w:t>
      </w:r>
      <w:r w:rsidR="00874395" w:rsidRPr="00874395">
        <w:rPr>
          <w:rFonts w:ascii="Times New Roman" w:hAnsi="Times New Roman" w:cs="Times New Roman"/>
          <w:lang w:eastAsia="zh-CN"/>
        </w:rPr>
        <w:t xml:space="preserve">he </w:t>
      </w:r>
      <w:r w:rsidR="0052376A" w:rsidRPr="00874395">
        <w:rPr>
          <w:rFonts w:ascii="Times New Roman" w:hAnsi="Times New Roman" w:cs="Times New Roman"/>
          <w:lang w:eastAsia="zh-CN"/>
        </w:rPr>
        <w:t>prerequisite</w:t>
      </w:r>
      <w:r w:rsidR="00874395" w:rsidRPr="00874395">
        <w:rPr>
          <w:rFonts w:ascii="Times New Roman" w:hAnsi="Times New Roman" w:cs="Times New Roman"/>
          <w:lang w:eastAsia="zh-CN"/>
        </w:rPr>
        <w:t xml:space="preserve"> for dimensions to emerge is the high shared variance </w:t>
      </w:r>
      <w:r w:rsidR="0052376A">
        <w:rPr>
          <w:rFonts w:ascii="Times New Roman" w:hAnsi="Times New Roman" w:cs="Times New Roman" w:hint="eastAsia"/>
          <w:lang w:eastAsia="zh-CN"/>
        </w:rPr>
        <w:t>among</w:t>
      </w:r>
      <w:r w:rsidR="00874395" w:rsidRPr="00874395">
        <w:rPr>
          <w:rFonts w:ascii="Times New Roman" w:hAnsi="Times New Roman" w:cs="Times New Roman"/>
          <w:lang w:eastAsia="zh-CN"/>
        </w:rPr>
        <w:t xml:space="preserve"> measures</w:t>
      </w:r>
      <w:r>
        <w:rPr>
          <w:rFonts w:ascii="Times New Roman" w:hAnsi="Times New Roman" w:cs="Times New Roman"/>
          <w:lang w:eastAsia="zh-CN"/>
        </w:rPr>
        <w:t xml:space="preserve"> (e.g., ratings on different social inferences)</w:t>
      </w:r>
      <w:r w:rsidR="0052376A">
        <w:rPr>
          <w:rFonts w:ascii="Times New Roman" w:hAnsi="Times New Roman" w:cs="Times New Roman"/>
          <w:lang w:eastAsia="zh-CN"/>
        </w:rPr>
        <w:fldChar w:fldCharType="begin"/>
      </w:r>
      <w:r w:rsidR="00EE733C">
        <w:rPr>
          <w:rFonts w:ascii="Times New Roman" w:hAnsi="Times New Roman" w:cs="Times New Roman"/>
          <w:lang w:eastAsia="zh-CN"/>
        </w:rPr>
        <w:instrText xml:space="preserve"> ADDIN ZOTERO_ITEM CSL_CITATION {"citationID":"Z4Gur0ox","properties":{"formattedCitation":"\\super 112,113\\nosupersub{}","plainCitation":"112,113","noteIndex":0},"citationItems":[{"id":27544,"uris":["http://zotero.org/users/6113531/items/QDSCSPQ5"],"itemData":{"id":27544,"type":"article-journal","container-title":"Multivariate Behavioral Research","DOI":"10.1207/s15327906mbr2203_3","ISSN":"0027-3171, 1532-7906","issue":"3","journalAbbreviation":"Multivariate Behavioral Research","language":"en","note":"00246","page":"267-305","source":"DOI.org (Crossref)","title":"A Brief History of the Philosophical Foundations of Exploratory Factor Analysis","volume":"22","author":[{"family":"Mulaik","given":"Stanley A."}],"issued":{"date-parts":[["1987",7]]},"citation-key":"MulaikBriefHistoryPhilosophical1987"}},{"id":567889,"uris":["http://zotero.org/users/6113531/items/D4TWS3LW"],"itemData":{"id":567889,"type":"article-journal","abstract":"Many investigators have suggested a minimum ratio of observations to variables or an absolute minimum of observations to obtain stable factor patterns. The present authors examined this problem by contrasting instability that was due to very low ratios with that due to very low quantities of observations. Data from 491 college students' responses to the 16 PF and from 1,188 students' responses to the Eysenck Personality Questionnaire were randomly split into subsamples. Results indicate that the ratio of variables did not influence factor stability; the important variable was the absolute number of observations. (18 ref) (PsycINFO Database Record (c) 2016 APA, all rights reserved)","container-title":"Personality Study &amp; Group Behaviour","issue":"1","note":"publisher-place: India\npublisher: Guru Nanak Dev University Press","page":"23-33","source":"APA PsycNet","title":"The observation to variable ratio in factor analysis","volume":"1","author":[{"family":"Barrett","given":"Paul T."},{"family":"Kline","given":"Paul"}],"issued":{"date-parts":[["1981"]]},"citation-key":"Barrettobservationvariableratio1981"}}],"schema":"https://github.com/citation-style-language/schema/raw/master/csl-citation.json"} </w:instrText>
      </w:r>
      <w:r w:rsidR="0052376A">
        <w:rPr>
          <w:rFonts w:ascii="Times New Roman" w:hAnsi="Times New Roman" w:cs="Times New Roman"/>
          <w:lang w:eastAsia="zh-CN"/>
        </w:rPr>
        <w:fldChar w:fldCharType="separate"/>
      </w:r>
      <w:r w:rsidR="00EE733C" w:rsidRPr="00EE733C">
        <w:rPr>
          <w:rFonts w:ascii="Times New Roman" w:hAnsi="Times New Roman" w:cs="Times New Roman"/>
          <w:vertAlign w:val="superscript"/>
        </w:rPr>
        <w:t>112,113</w:t>
      </w:r>
      <w:r w:rsidR="0052376A">
        <w:rPr>
          <w:rFonts w:ascii="Times New Roman" w:hAnsi="Times New Roman" w:cs="Times New Roman"/>
          <w:lang w:eastAsia="zh-CN"/>
        </w:rPr>
        <w:fldChar w:fldCharType="end"/>
      </w:r>
      <w:r w:rsidR="00874395" w:rsidRPr="00874395">
        <w:rPr>
          <w:rFonts w:ascii="Times New Roman" w:hAnsi="Times New Roman" w:cs="Times New Roman"/>
          <w:lang w:eastAsia="zh-CN"/>
        </w:rPr>
        <w:t xml:space="preserve">. </w:t>
      </w:r>
      <w:r w:rsidR="0010651D" w:rsidRPr="0010651D">
        <w:rPr>
          <w:rFonts w:ascii="Times New Roman" w:hAnsi="Times New Roman" w:cs="Times New Roman"/>
          <w:lang w:eastAsia="zh-CN"/>
        </w:rPr>
        <w:t>This can be evaluated using the Measure of Sampling Adequacy (</w:t>
      </w:r>
      <w:proofErr w:type="spellStart"/>
      <w:r w:rsidR="0010651D" w:rsidRPr="0010651D">
        <w:rPr>
          <w:rFonts w:ascii="Times New Roman" w:hAnsi="Times New Roman" w:cs="Times New Roman"/>
          <w:lang w:eastAsia="zh-CN"/>
        </w:rPr>
        <w:t>MSA</w:t>
      </w:r>
      <w:proofErr w:type="spellEnd"/>
      <w:r w:rsidR="0010651D" w:rsidRPr="0010651D">
        <w:rPr>
          <w:rFonts w:ascii="Times New Roman" w:hAnsi="Times New Roman" w:cs="Times New Roman"/>
          <w:lang w:eastAsia="zh-CN"/>
        </w:rPr>
        <w:t xml:space="preserve">), which ranges from 0 to 1 and estimates whether a given </w:t>
      </w:r>
      <w:r>
        <w:rPr>
          <w:rFonts w:ascii="Times New Roman" w:hAnsi="Times New Roman" w:cs="Times New Roman"/>
          <w:lang w:eastAsia="zh-CN"/>
        </w:rPr>
        <w:t>inference</w:t>
      </w:r>
      <w:r w:rsidRPr="0010651D">
        <w:rPr>
          <w:rFonts w:ascii="Times New Roman" w:hAnsi="Times New Roman" w:cs="Times New Roman"/>
          <w:lang w:eastAsia="zh-CN"/>
        </w:rPr>
        <w:t xml:space="preserve"> </w:t>
      </w:r>
      <w:r w:rsidR="0010651D" w:rsidRPr="0010651D">
        <w:rPr>
          <w:rFonts w:ascii="Times New Roman" w:hAnsi="Times New Roman" w:cs="Times New Roman"/>
          <w:lang w:eastAsia="zh-CN"/>
        </w:rPr>
        <w:t xml:space="preserve">shares sufficient variance with others to justify latent </w:t>
      </w:r>
      <w:proofErr w:type="spellStart"/>
      <w:r>
        <w:rPr>
          <w:rFonts w:ascii="Times New Roman" w:hAnsi="Times New Roman" w:cs="Times New Roman"/>
          <w:lang w:eastAsia="zh-CN"/>
        </w:rPr>
        <w:t>dimensions</w:t>
      </w:r>
      <w:r w:rsidR="005E26CA">
        <w:rPr>
          <w:rFonts w:ascii="Times New Roman" w:hAnsi="Times New Roman" w:cs="Times New Roman"/>
          <w:lang w:eastAsia="zh-CN"/>
        </w:rPr>
        <w:fldChar w:fldCharType="begin"/>
      </w:r>
      <w:r w:rsidR="00EE733C">
        <w:rPr>
          <w:rFonts w:ascii="Times New Roman" w:hAnsi="Times New Roman" w:cs="Times New Roman"/>
          <w:lang w:eastAsia="zh-CN"/>
        </w:rPr>
        <w:instrText xml:space="preserve"> ADDIN ZOTERO_ITEM CSL_CITATION {"citationID":"nKb2yeS5","properties":{"formattedCitation":"\\super 114\\nosupersub{}","plainCitation":"114","noteIndex":0},"citationItems":[{"id":638054,"uris":["http://zotero.org/users/6113531/items/HJUR55GD"],"itemData":{"id":638054,"type":"article-journal","container-title":"Multivariate Behavioral Research","DOI":"10.1207/s15327906mbr1201_3","ISSN":"0027-3171, 1532-7906","issue":"1","language":"en","note":"publisher: Informa UK Limited","page":"43-47","source":"Crossref","title":"A Study Of A Measure Of Sampling Adequacy For Factor-Analytic Correlation Matrices","volume":"12","author":[{"family":"Cerny","given":"Barbara A."},{"family":"Kaiser","given":"Henry F."}],"issued":{"date-parts":[["1977",1]]},"citation-key":"CernyStudyMeasureSampling1977"}}],"schema":"https://github.com/citation-style-language/schema/raw/master/csl-citation.json"} </w:instrText>
      </w:r>
      <w:r w:rsidR="005E26CA">
        <w:rPr>
          <w:rFonts w:ascii="Times New Roman" w:hAnsi="Times New Roman" w:cs="Times New Roman"/>
          <w:lang w:eastAsia="zh-CN"/>
        </w:rPr>
        <w:fldChar w:fldCharType="separate"/>
      </w:r>
      <w:r w:rsidR="00EE733C" w:rsidRPr="00EE733C">
        <w:rPr>
          <w:rFonts w:ascii="Times New Roman" w:hAnsi="Times New Roman" w:cs="Times New Roman"/>
          <w:vertAlign w:val="superscript"/>
        </w:rPr>
        <w:t>114</w:t>
      </w:r>
      <w:proofErr w:type="spellEnd"/>
      <w:r w:rsidR="005E26CA">
        <w:rPr>
          <w:rFonts w:ascii="Times New Roman" w:hAnsi="Times New Roman" w:cs="Times New Roman"/>
          <w:lang w:eastAsia="zh-CN"/>
        </w:rPr>
        <w:fldChar w:fldCharType="end"/>
      </w:r>
      <w:r w:rsidR="0010651D" w:rsidRPr="0010651D">
        <w:rPr>
          <w:rFonts w:ascii="Times New Roman" w:hAnsi="Times New Roman" w:cs="Times New Roman"/>
          <w:lang w:eastAsia="zh-CN"/>
        </w:rPr>
        <w:t xml:space="preserve">. A low </w:t>
      </w:r>
      <w:proofErr w:type="spellStart"/>
      <w:r w:rsidR="0010651D" w:rsidRPr="0010651D">
        <w:rPr>
          <w:rFonts w:ascii="Times New Roman" w:hAnsi="Times New Roman" w:cs="Times New Roman"/>
          <w:lang w:eastAsia="zh-CN"/>
        </w:rPr>
        <w:t>MSA</w:t>
      </w:r>
      <w:proofErr w:type="spellEnd"/>
      <w:r w:rsidR="0010651D" w:rsidRPr="0010651D">
        <w:rPr>
          <w:rFonts w:ascii="Times New Roman" w:hAnsi="Times New Roman" w:cs="Times New Roman"/>
          <w:lang w:eastAsia="zh-CN"/>
        </w:rPr>
        <w:t xml:space="preserve"> value indicates that a</w:t>
      </w:r>
      <w:r>
        <w:rPr>
          <w:rFonts w:ascii="Times New Roman" w:hAnsi="Times New Roman" w:cs="Times New Roman"/>
          <w:lang w:eastAsia="zh-CN"/>
        </w:rPr>
        <w:t>n inference</w:t>
      </w:r>
      <w:r w:rsidR="0010651D" w:rsidRPr="0010651D">
        <w:rPr>
          <w:rFonts w:ascii="Times New Roman" w:hAnsi="Times New Roman" w:cs="Times New Roman"/>
          <w:lang w:eastAsia="zh-CN"/>
        </w:rPr>
        <w:t xml:space="preserve"> has unique associations </w:t>
      </w:r>
      <w:r>
        <w:rPr>
          <w:rFonts w:ascii="Times New Roman" w:hAnsi="Times New Roman" w:cs="Times New Roman"/>
          <w:lang w:eastAsia="zh-CN"/>
        </w:rPr>
        <w:t xml:space="preserve">with other inferences that are </w:t>
      </w:r>
      <w:r w:rsidR="0010651D" w:rsidRPr="0010651D">
        <w:rPr>
          <w:rFonts w:ascii="Times New Roman" w:hAnsi="Times New Roman" w:cs="Times New Roman"/>
          <w:lang w:eastAsia="zh-CN"/>
        </w:rPr>
        <w:t xml:space="preserve">not easily reducible to </w:t>
      </w:r>
      <w:r>
        <w:rPr>
          <w:rFonts w:ascii="Times New Roman" w:hAnsi="Times New Roman" w:cs="Times New Roman"/>
          <w:lang w:eastAsia="zh-CN"/>
        </w:rPr>
        <w:t xml:space="preserve">the </w:t>
      </w:r>
      <w:r w:rsidR="0010651D" w:rsidRPr="0010651D">
        <w:rPr>
          <w:rFonts w:ascii="Times New Roman" w:hAnsi="Times New Roman" w:cs="Times New Roman"/>
          <w:lang w:eastAsia="zh-CN"/>
        </w:rPr>
        <w:t>shared</w:t>
      </w:r>
      <w:r>
        <w:rPr>
          <w:rFonts w:ascii="Times New Roman" w:hAnsi="Times New Roman" w:cs="Times New Roman"/>
          <w:lang w:eastAsia="zh-CN"/>
        </w:rPr>
        <w:t xml:space="preserve"> variance with other inferences driven by latent</w:t>
      </w:r>
      <w:r w:rsidR="0010651D" w:rsidRPr="0010651D">
        <w:rPr>
          <w:rFonts w:ascii="Times New Roman" w:hAnsi="Times New Roman" w:cs="Times New Roman"/>
          <w:lang w:eastAsia="zh-CN"/>
        </w:rPr>
        <w:t xml:space="preserve"> dimensions. </w:t>
      </w:r>
      <w:r>
        <w:rPr>
          <w:rFonts w:ascii="Times New Roman" w:hAnsi="Times New Roman" w:cs="Times New Roman"/>
          <w:lang w:eastAsia="zh-CN"/>
        </w:rPr>
        <w:t xml:space="preserve">When the mental </w:t>
      </w:r>
      <w:r w:rsidR="00B358CB">
        <w:rPr>
          <w:rFonts w:ascii="Times New Roman" w:hAnsi="Times New Roman" w:cs="Times New Roman"/>
          <w:lang w:eastAsia="zh-CN"/>
        </w:rPr>
        <w:t>representation</w:t>
      </w:r>
      <w:r>
        <w:rPr>
          <w:rFonts w:ascii="Times New Roman" w:hAnsi="Times New Roman" w:cs="Times New Roman"/>
          <w:lang w:eastAsia="zh-CN"/>
        </w:rPr>
        <w:t xml:space="preserve"> of social inferences is structured as a small-world network,</w:t>
      </w:r>
      <w:r w:rsidR="0010651D" w:rsidRPr="0010651D">
        <w:rPr>
          <w:rFonts w:ascii="Times New Roman" w:hAnsi="Times New Roman" w:cs="Times New Roman"/>
          <w:lang w:eastAsia="zh-CN"/>
        </w:rPr>
        <w:t xml:space="preserve"> </w:t>
      </w:r>
      <w:proofErr w:type="spellStart"/>
      <w:r w:rsidR="0010651D" w:rsidRPr="0010651D">
        <w:rPr>
          <w:rFonts w:ascii="Times New Roman" w:hAnsi="Times New Roman" w:cs="Times New Roman"/>
          <w:lang w:eastAsia="zh-CN"/>
        </w:rPr>
        <w:t>MSA</w:t>
      </w:r>
      <w:proofErr w:type="spellEnd"/>
      <w:r w:rsidR="0010651D" w:rsidRPr="0010651D">
        <w:rPr>
          <w:rFonts w:ascii="Times New Roman" w:hAnsi="Times New Roman" w:cs="Times New Roman"/>
          <w:lang w:eastAsia="zh-CN"/>
        </w:rPr>
        <w:t xml:space="preserve"> values become highly dependent on the </w:t>
      </w:r>
      <w:r w:rsidR="00B358CB">
        <w:rPr>
          <w:rFonts w:ascii="Times New Roman" w:hAnsi="Times New Roman" w:cs="Times New Roman"/>
          <w:lang w:eastAsia="zh-CN"/>
        </w:rPr>
        <w:t>environmental</w:t>
      </w:r>
      <w:r w:rsidR="0010651D" w:rsidRPr="0010651D">
        <w:rPr>
          <w:rFonts w:ascii="Times New Roman" w:hAnsi="Times New Roman" w:cs="Times New Roman"/>
          <w:lang w:eastAsia="zh-CN"/>
        </w:rPr>
        <w:t xml:space="preserve"> input</w:t>
      </w:r>
      <w:r w:rsidR="00B358CB">
        <w:rPr>
          <w:rFonts w:ascii="Times New Roman" w:hAnsi="Times New Roman" w:cs="Times New Roman"/>
          <w:lang w:eastAsia="zh-CN"/>
        </w:rPr>
        <w:t>s</w:t>
      </w:r>
      <w:r w:rsidR="0010651D" w:rsidRPr="0010651D">
        <w:rPr>
          <w:rFonts w:ascii="Times New Roman" w:hAnsi="Times New Roman" w:cs="Times New Roman"/>
          <w:lang w:eastAsia="zh-CN"/>
        </w:rPr>
        <w:t xml:space="preserve">. When constrained stimuli </w:t>
      </w:r>
      <w:r w:rsidR="00B358CB">
        <w:rPr>
          <w:rFonts w:ascii="Times New Roman" w:hAnsi="Times New Roman" w:cs="Times New Roman"/>
          <w:lang w:eastAsia="zh-CN"/>
        </w:rPr>
        <w:t>such as</w:t>
      </w:r>
      <w:r w:rsidR="0010651D" w:rsidRPr="0010651D">
        <w:rPr>
          <w:rFonts w:ascii="Times New Roman" w:hAnsi="Times New Roman" w:cs="Times New Roman"/>
          <w:lang w:eastAsia="zh-CN"/>
        </w:rPr>
        <w:t xml:space="preserve"> face images are used, only a few </w:t>
      </w:r>
      <w:r w:rsidR="00B358CB">
        <w:rPr>
          <w:rFonts w:ascii="Times New Roman" w:hAnsi="Times New Roman" w:cs="Times New Roman"/>
          <w:lang w:eastAsia="zh-CN"/>
        </w:rPr>
        <w:t xml:space="preserve">facially relevant </w:t>
      </w:r>
      <w:r w:rsidR="0010651D" w:rsidRPr="0010651D">
        <w:rPr>
          <w:rFonts w:ascii="Times New Roman" w:hAnsi="Times New Roman" w:cs="Times New Roman"/>
          <w:lang w:eastAsia="zh-CN"/>
        </w:rPr>
        <w:t xml:space="preserve">nodes </w:t>
      </w:r>
      <w:r w:rsidR="00B358CB">
        <w:rPr>
          <w:rFonts w:ascii="Times New Roman" w:hAnsi="Times New Roman" w:cs="Times New Roman"/>
          <w:lang w:eastAsia="zh-CN"/>
        </w:rPr>
        <w:t xml:space="preserve">in the network </w:t>
      </w:r>
      <w:r w:rsidR="0010651D" w:rsidRPr="0010651D">
        <w:rPr>
          <w:rFonts w:ascii="Times New Roman" w:hAnsi="Times New Roman" w:cs="Times New Roman"/>
          <w:lang w:eastAsia="zh-CN"/>
        </w:rPr>
        <w:t xml:space="preserve">are activated. </w:t>
      </w:r>
      <w:ins w:id="639" w:author="Lu, Junsong" w:date="2025-08-22T12:16:00Z" w16du:dateUtc="2025-08-22T04:16:00Z">
        <w:r w:rsidR="00091E2B" w:rsidRPr="0010651D">
          <w:rPr>
            <w:rFonts w:ascii="Times New Roman" w:hAnsi="Times New Roman" w:cs="Times New Roman"/>
            <w:lang w:eastAsia="zh-CN"/>
          </w:rPr>
          <w:t>These activations then spread in parallel, creating uniform influence across neighboring nodes</w:t>
        </w:r>
        <w:r w:rsidR="00091E2B">
          <w:rPr>
            <w:rFonts w:ascii="Times New Roman" w:hAnsi="Times New Roman" w:cs="Times New Roman" w:hint="eastAsia"/>
            <w:lang w:eastAsia="zh-CN"/>
          </w:rPr>
          <w:t xml:space="preserve">, </w:t>
        </w:r>
        <w:r w:rsidR="00091E2B" w:rsidRPr="0010651D">
          <w:rPr>
            <w:rFonts w:ascii="Times New Roman" w:hAnsi="Times New Roman" w:cs="Times New Roman"/>
            <w:lang w:eastAsia="zh-CN"/>
          </w:rPr>
          <w:t xml:space="preserve">mimicking the statistical effect of a latent </w:t>
        </w:r>
        <w:r w:rsidR="00091E2B" w:rsidRPr="0010651D">
          <w:rPr>
            <w:rFonts w:ascii="Times New Roman" w:hAnsi="Times New Roman" w:cs="Times New Roman"/>
            <w:lang w:eastAsia="zh-CN"/>
          </w:rPr>
          <w:lastRenderedPageBreak/>
          <w:t>dimension</w:t>
        </w:r>
      </w:ins>
      <w:del w:id="640" w:author="Lu, Junsong" w:date="2025-08-22T12:16:00Z" w16du:dateUtc="2025-08-22T04:16:00Z">
        <w:r w:rsidR="0010651D" w:rsidRPr="0010651D" w:rsidDel="00091E2B">
          <w:rPr>
            <w:rFonts w:ascii="Times New Roman" w:hAnsi="Times New Roman" w:cs="Times New Roman"/>
            <w:lang w:eastAsia="zh-CN"/>
          </w:rPr>
          <w:delText xml:space="preserve">These activations then spread </w:delText>
        </w:r>
        <w:r w:rsidR="00B358CB" w:rsidDel="00091E2B">
          <w:rPr>
            <w:rFonts w:ascii="Times New Roman" w:hAnsi="Times New Roman" w:cs="Times New Roman"/>
            <w:lang w:eastAsia="zh-CN"/>
          </w:rPr>
          <w:delText>efficiently across the entire network through the short paths between nodes in the small-world network,</w:delText>
        </w:r>
        <w:r w:rsidR="0010651D" w:rsidRPr="0010651D" w:rsidDel="00091E2B">
          <w:rPr>
            <w:rFonts w:ascii="Times New Roman" w:hAnsi="Times New Roman" w:cs="Times New Roman"/>
            <w:lang w:eastAsia="zh-CN"/>
          </w:rPr>
          <w:delText xml:space="preserve"> </w:delText>
        </w:r>
        <w:r w:rsidR="00B358CB" w:rsidDel="00091E2B">
          <w:rPr>
            <w:rFonts w:ascii="Times New Roman" w:hAnsi="Times New Roman" w:cs="Times New Roman"/>
            <w:lang w:eastAsia="zh-CN"/>
          </w:rPr>
          <w:delText xml:space="preserve">creating the </w:delText>
        </w:r>
        <w:r w:rsidR="0010651D" w:rsidRPr="0010651D" w:rsidDel="00091E2B">
          <w:rPr>
            <w:rFonts w:ascii="Times New Roman" w:hAnsi="Times New Roman" w:cs="Times New Roman"/>
            <w:lang w:eastAsia="zh-CN"/>
          </w:rPr>
          <w:delText xml:space="preserve">statistical effect </w:delText>
        </w:r>
        <w:r w:rsidR="00B358CB" w:rsidDel="00091E2B">
          <w:rPr>
            <w:rFonts w:ascii="Times New Roman" w:hAnsi="Times New Roman" w:cs="Times New Roman"/>
            <w:lang w:eastAsia="zh-CN"/>
          </w:rPr>
          <w:delText>that many social inferences’ activations in the network rise and fall together, seemly explainable by just a few dimensions</w:delText>
        </w:r>
      </w:del>
      <w:r w:rsidR="0010651D" w:rsidRPr="0010651D">
        <w:rPr>
          <w:rFonts w:ascii="Times New Roman" w:hAnsi="Times New Roman" w:cs="Times New Roman"/>
          <w:lang w:eastAsia="zh-CN"/>
        </w:rPr>
        <w:t>. Thus, high shared variance</w:t>
      </w:r>
      <w:r w:rsidR="00B358CB">
        <w:rPr>
          <w:rFonts w:ascii="Times New Roman" w:hAnsi="Times New Roman" w:cs="Times New Roman"/>
          <w:lang w:eastAsia="zh-CN"/>
        </w:rPr>
        <w:t xml:space="preserve"> between social inferences</w:t>
      </w:r>
      <w:r w:rsidR="0010651D" w:rsidRPr="0010651D">
        <w:rPr>
          <w:rFonts w:ascii="Times New Roman" w:hAnsi="Times New Roman" w:cs="Times New Roman"/>
          <w:lang w:eastAsia="zh-CN"/>
        </w:rPr>
        <w:t xml:space="preserve"> under constrained input</w:t>
      </w:r>
      <w:r w:rsidR="00B358CB">
        <w:rPr>
          <w:rFonts w:ascii="Times New Roman" w:hAnsi="Times New Roman" w:cs="Times New Roman"/>
          <w:lang w:eastAsia="zh-CN"/>
        </w:rPr>
        <w:t>s</w:t>
      </w:r>
      <w:r w:rsidR="0010651D" w:rsidRPr="0010651D">
        <w:rPr>
          <w:rFonts w:ascii="Times New Roman" w:hAnsi="Times New Roman" w:cs="Times New Roman"/>
          <w:lang w:eastAsia="zh-CN"/>
        </w:rPr>
        <w:t xml:space="preserve"> </w:t>
      </w:r>
      <w:del w:id="641" w:author="Lu, Junsong" w:date="2025-08-22T12:17:00Z" w16du:dateUtc="2025-08-22T04:17:00Z">
        <w:r w:rsidR="00B358CB" w:rsidDel="00091E2B">
          <w:rPr>
            <w:rFonts w:ascii="Times New Roman" w:hAnsi="Times New Roman" w:cs="Times New Roman"/>
            <w:lang w:eastAsia="zh-CN"/>
          </w:rPr>
          <w:delText>do</w:delText>
        </w:r>
      </w:del>
      <w:ins w:id="642" w:author="Lu, Junsong" w:date="2025-08-22T12:17:00Z" w16du:dateUtc="2025-08-22T04:17:00Z">
        <w:r w:rsidR="00091E2B">
          <w:rPr>
            <w:rFonts w:ascii="Times New Roman" w:hAnsi="Times New Roman" w:cs="Times New Roman"/>
            <w:lang w:eastAsia="zh-CN"/>
          </w:rPr>
          <w:t>does</w:t>
        </w:r>
      </w:ins>
      <w:r w:rsidR="00B358CB">
        <w:rPr>
          <w:rFonts w:ascii="Times New Roman" w:hAnsi="Times New Roman" w:cs="Times New Roman"/>
          <w:lang w:eastAsia="zh-CN"/>
        </w:rPr>
        <w:t xml:space="preserve"> not</w:t>
      </w:r>
      <w:r w:rsidR="0010651D" w:rsidRPr="0010651D">
        <w:rPr>
          <w:rFonts w:ascii="Times New Roman" w:hAnsi="Times New Roman" w:cs="Times New Roman"/>
          <w:lang w:eastAsia="zh-CN"/>
        </w:rPr>
        <w:t xml:space="preserve"> reflect genuine</w:t>
      </w:r>
      <w:r w:rsidR="00B358CB">
        <w:rPr>
          <w:rFonts w:ascii="Times New Roman" w:hAnsi="Times New Roman" w:cs="Times New Roman"/>
          <w:lang w:eastAsia="zh-CN"/>
        </w:rPr>
        <w:t xml:space="preserve"> structure of mental representation</w:t>
      </w:r>
      <w:r w:rsidR="005D4739">
        <w:rPr>
          <w:rFonts w:ascii="Times New Roman" w:hAnsi="Times New Roman" w:cs="Times New Roman"/>
          <w:lang w:eastAsia="zh-CN"/>
        </w:rPr>
        <w:t>s</w:t>
      </w:r>
      <w:r w:rsidR="00B358CB">
        <w:rPr>
          <w:rFonts w:ascii="Times New Roman" w:hAnsi="Times New Roman" w:cs="Times New Roman"/>
          <w:lang w:eastAsia="zh-CN"/>
        </w:rPr>
        <w:t xml:space="preserve"> (i.e., low </w:t>
      </w:r>
      <w:r w:rsidR="0010651D" w:rsidRPr="0010651D">
        <w:rPr>
          <w:rFonts w:ascii="Times New Roman" w:hAnsi="Times New Roman" w:cs="Times New Roman"/>
          <w:lang w:eastAsia="zh-CN"/>
        </w:rPr>
        <w:t>dimensionality</w:t>
      </w:r>
      <w:r w:rsidR="00B358CB">
        <w:rPr>
          <w:rFonts w:ascii="Times New Roman" w:hAnsi="Times New Roman" w:cs="Times New Roman"/>
          <w:lang w:eastAsia="zh-CN"/>
        </w:rPr>
        <w:t>)</w:t>
      </w:r>
      <w:r w:rsidR="0010651D" w:rsidRPr="0010651D">
        <w:rPr>
          <w:rFonts w:ascii="Times New Roman" w:hAnsi="Times New Roman" w:cs="Times New Roman"/>
          <w:lang w:eastAsia="zh-CN"/>
        </w:rPr>
        <w:t xml:space="preserve">, but rather </w:t>
      </w:r>
      <w:r w:rsidR="00D56FC0">
        <w:rPr>
          <w:rFonts w:ascii="Times New Roman" w:hAnsi="Times New Roman" w:cs="Times New Roman"/>
          <w:lang w:eastAsia="zh-CN"/>
        </w:rPr>
        <w:t xml:space="preserve">emergent </w:t>
      </w:r>
      <w:del w:id="643" w:author="Lu, Junsong" w:date="2025-08-22T12:17:00Z" w16du:dateUtc="2025-08-22T04:17:00Z">
        <w:r w:rsidR="004174D0" w:rsidDel="00091E2B">
          <w:rPr>
            <w:rFonts w:ascii="Times New Roman" w:hAnsi="Times New Roman" w:cs="Times New Roman"/>
            <w:lang w:eastAsia="zh-CN"/>
          </w:rPr>
          <w:delText xml:space="preserve">behavioral </w:delText>
        </w:r>
        <w:r w:rsidR="00786366" w:rsidDel="00091E2B">
          <w:rPr>
            <w:rFonts w:ascii="Times New Roman" w:hAnsi="Times New Roman" w:cs="Times New Roman"/>
            <w:lang w:eastAsia="zh-CN"/>
          </w:rPr>
          <w:delText>characteristics</w:delText>
        </w:r>
      </w:del>
      <w:ins w:id="644" w:author="Lu, Junsong" w:date="2025-08-22T12:17:00Z" w16du:dateUtc="2025-08-22T04:17:00Z">
        <w:r w:rsidR="00091E2B">
          <w:rPr>
            <w:rFonts w:ascii="Times New Roman" w:hAnsi="Times New Roman" w:cs="Times New Roman" w:hint="eastAsia"/>
            <w:lang w:eastAsia="zh-CN"/>
          </w:rPr>
          <w:t>properties</w:t>
        </w:r>
      </w:ins>
      <w:r w:rsidR="00786366">
        <w:rPr>
          <w:rFonts w:ascii="Times New Roman" w:hAnsi="Times New Roman" w:cs="Times New Roman"/>
          <w:lang w:eastAsia="zh-CN"/>
        </w:rPr>
        <w:t xml:space="preserve"> </w:t>
      </w:r>
      <w:r w:rsidR="00D56FC0">
        <w:rPr>
          <w:rFonts w:ascii="Times New Roman" w:hAnsi="Times New Roman" w:cs="Times New Roman"/>
          <w:lang w:eastAsia="zh-CN"/>
        </w:rPr>
        <w:t xml:space="preserve">of the network. </w:t>
      </w:r>
    </w:p>
    <w:p w14:paraId="0E2E4F51" w14:textId="73EAF0A3" w:rsidR="00F63583" w:rsidRDefault="00091E2B" w:rsidP="000D14FA">
      <w:pPr>
        <w:spacing w:beforeLines="50" w:before="156" w:afterLines="50" w:after="156"/>
        <w:ind w:firstLine="420"/>
        <w:rPr>
          <w:rFonts w:ascii="Times New Roman" w:hAnsi="Times New Roman" w:cs="Times New Roman"/>
          <w:lang w:eastAsia="zh-CN"/>
        </w:rPr>
      </w:pPr>
      <w:ins w:id="645" w:author="Lu, Junsong" w:date="2025-08-22T12:18:00Z" w16du:dateUtc="2025-08-22T04:18:00Z">
        <w:r>
          <w:rPr>
            <w:rFonts w:ascii="Times New Roman" w:hAnsi="Times New Roman" w:cs="Times New Roman" w:hint="eastAsia"/>
            <w:lang w:eastAsia="zh-CN"/>
          </w:rPr>
          <w:t>The</w:t>
        </w:r>
      </w:ins>
      <w:del w:id="646" w:author="Lu, Junsong" w:date="2025-08-22T12:18:00Z" w16du:dateUtc="2025-08-22T04:18:00Z">
        <w:r w:rsidR="00AD3062" w:rsidDel="00091E2B">
          <w:rPr>
            <w:rFonts w:ascii="Times New Roman" w:hAnsi="Times New Roman" w:cs="Times New Roman"/>
            <w:lang w:eastAsia="zh-CN"/>
          </w:rPr>
          <w:delText>Using this</w:delText>
        </w:r>
      </w:del>
      <w:r w:rsidR="00AD3062">
        <w:rPr>
          <w:rFonts w:ascii="Times New Roman" w:hAnsi="Times New Roman" w:cs="Times New Roman"/>
          <w:lang w:eastAsia="zh-CN"/>
        </w:rPr>
        <w:t xml:space="preserve"> network perspective</w:t>
      </w:r>
      <w:del w:id="647" w:author="Lu, Junsong" w:date="2025-08-22T12:18:00Z" w16du:dateUtc="2025-08-22T04:18:00Z">
        <w:r w:rsidR="00AD3062" w:rsidDel="00091E2B">
          <w:rPr>
            <w:rFonts w:ascii="Times New Roman" w:hAnsi="Times New Roman" w:cs="Times New Roman"/>
            <w:lang w:eastAsia="zh-CN"/>
          </w:rPr>
          <w:delText xml:space="preserve"> to reinterpret previously found dimensions</w:delText>
        </w:r>
      </w:del>
      <w:r w:rsidR="005E26CA" w:rsidRPr="005E26CA">
        <w:rPr>
          <w:rFonts w:ascii="Times New Roman" w:hAnsi="Times New Roman" w:cs="Times New Roman"/>
          <w:lang w:eastAsia="zh-CN"/>
        </w:rPr>
        <w:t xml:space="preserve"> also </w:t>
      </w:r>
      <w:r w:rsidR="00AD3062">
        <w:rPr>
          <w:rFonts w:ascii="Times New Roman" w:hAnsi="Times New Roman" w:cs="Times New Roman"/>
          <w:lang w:eastAsia="zh-CN"/>
        </w:rPr>
        <w:t>informs</w:t>
      </w:r>
      <w:r w:rsidR="00AD3062" w:rsidRPr="005E26CA">
        <w:rPr>
          <w:rFonts w:ascii="Times New Roman" w:hAnsi="Times New Roman" w:cs="Times New Roman"/>
          <w:lang w:eastAsia="zh-CN"/>
        </w:rPr>
        <w:t xml:space="preserve"> </w:t>
      </w:r>
      <w:r w:rsidR="005E26CA" w:rsidRPr="005E26CA">
        <w:rPr>
          <w:rFonts w:ascii="Times New Roman" w:hAnsi="Times New Roman" w:cs="Times New Roman"/>
          <w:lang w:eastAsia="zh-CN"/>
        </w:rPr>
        <w:t xml:space="preserve">why </w:t>
      </w:r>
      <w:del w:id="648" w:author="Lu, Junsong" w:date="2025-08-22T16:00:00Z" w16du:dateUtc="2025-08-22T08:00:00Z">
        <w:r w:rsidR="005E26CA" w:rsidRPr="005E26CA" w:rsidDel="00877C55">
          <w:rPr>
            <w:rFonts w:ascii="Times New Roman" w:hAnsi="Times New Roman" w:cs="Times New Roman"/>
            <w:lang w:eastAsia="zh-CN"/>
          </w:rPr>
          <w:delText xml:space="preserve">the most </w:delText>
        </w:r>
      </w:del>
      <w:r w:rsidR="005E26CA" w:rsidRPr="005E26CA">
        <w:rPr>
          <w:rFonts w:ascii="Times New Roman" w:hAnsi="Times New Roman" w:cs="Times New Roman"/>
          <w:lang w:eastAsia="zh-CN"/>
        </w:rPr>
        <w:t xml:space="preserve">commonly identified dimensions </w:t>
      </w:r>
      <w:del w:id="649" w:author="Lu, Junsong" w:date="2025-08-22T16:00:00Z" w16du:dateUtc="2025-08-22T08:00:00Z">
        <w:r w:rsidR="005E26CA" w:rsidRPr="005E26CA" w:rsidDel="00877C55">
          <w:rPr>
            <w:rFonts w:ascii="Times New Roman" w:hAnsi="Times New Roman" w:cs="Times New Roman"/>
            <w:lang w:eastAsia="zh-CN"/>
          </w:rPr>
          <w:delText>correspond to</w:delText>
        </w:r>
      </w:del>
      <w:ins w:id="650" w:author="Lu, Junsong" w:date="2025-08-22T16:00:00Z" w16du:dateUtc="2025-08-22T08:00:00Z">
        <w:r w:rsidR="00877C55">
          <w:rPr>
            <w:rFonts w:ascii="Times New Roman" w:hAnsi="Times New Roman" w:cs="Times New Roman" w:hint="eastAsia"/>
            <w:lang w:eastAsia="zh-CN"/>
          </w:rPr>
          <w:t>map onto</w:t>
        </w:r>
      </w:ins>
      <w:r w:rsidR="005E26CA" w:rsidRPr="005E26CA">
        <w:rPr>
          <w:rFonts w:ascii="Times New Roman" w:hAnsi="Times New Roman" w:cs="Times New Roman"/>
          <w:lang w:eastAsia="zh-CN"/>
        </w:rPr>
        <w:t xml:space="preserve"> readily accessible </w:t>
      </w:r>
      <w:r w:rsidR="00AD3062">
        <w:rPr>
          <w:rFonts w:ascii="Times New Roman" w:hAnsi="Times New Roman" w:cs="Times New Roman"/>
          <w:lang w:eastAsia="zh-CN"/>
        </w:rPr>
        <w:t>environmental inputs</w:t>
      </w:r>
      <w:r w:rsidR="005E26CA" w:rsidRPr="005E26CA">
        <w:rPr>
          <w:rFonts w:ascii="Times New Roman" w:hAnsi="Times New Roman" w:cs="Times New Roman"/>
          <w:lang w:eastAsia="zh-CN"/>
        </w:rPr>
        <w:t>. For instance, the warmth dimension</w:t>
      </w:r>
      <w:r w:rsidR="0044492C">
        <w:rPr>
          <w:rFonts w:ascii="Times New Roman" w:hAnsi="Times New Roman" w:cs="Times New Roman"/>
          <w:lang w:eastAsia="zh-CN"/>
        </w:rPr>
        <w:t xml:space="preserve"> in </w:t>
      </w:r>
      <w:r w:rsidR="006316AB">
        <w:rPr>
          <w:rFonts w:ascii="Times New Roman" w:hAnsi="Times New Roman" w:cs="Times New Roman"/>
          <w:lang w:eastAsia="zh-CN"/>
        </w:rPr>
        <w:t xml:space="preserve">the </w:t>
      </w:r>
      <w:r w:rsidR="0044492C">
        <w:rPr>
          <w:rFonts w:ascii="Times New Roman" w:hAnsi="Times New Roman" w:cs="Times New Roman"/>
          <w:lang w:eastAsia="zh-CN"/>
        </w:rPr>
        <w:t>Big-Two model</w:t>
      </w:r>
      <w:r w:rsidR="005E26CA" w:rsidRPr="005E26CA">
        <w:rPr>
          <w:rFonts w:ascii="Times New Roman" w:hAnsi="Times New Roman" w:cs="Times New Roman"/>
          <w:lang w:eastAsia="zh-CN"/>
        </w:rPr>
        <w:t xml:space="preserve"> is closely linked to facial expression </w:t>
      </w:r>
      <w:proofErr w:type="spellStart"/>
      <w:r w:rsidR="00BC4860">
        <w:rPr>
          <w:rFonts w:ascii="Times New Roman" w:hAnsi="Times New Roman" w:cs="Times New Roman"/>
          <w:lang w:eastAsia="zh-CN"/>
        </w:rPr>
        <w:t>cues</w:t>
      </w:r>
      <w:r w:rsidR="005E26CA">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{"citationID":"oo31alnp","properties":{"formattedCitation":"\\super 8\\nosupersub{}","plainCitation":"8","noteIndex":0},"citationItems":[{"id":441391,"uris":["http://zotero.org/users/6113531/items/HWGQ6APR"],"itemData":{"id":441391,"type":"article-journal","abstract":"People automatically evaluate faces on multiple trait dimensions, and these evaluations predict important social outcomes, ranging from electoral success to sentencing decisions. Based on behavioral studies and computer modeling, we develop a 2D model of face evaluation. First, using a principal components analysis of trait judgments of emotionally neutral faces, we identify two orthogonal dimensions, valence and dominance, that are sufficient to describe face evaluation and show that these dimensions can be approximated by judgments of trustworthiness and dominance. Second, using a data-driven statistical model for face representation, we build and validate models for representing face trustworthiness and face dominance. Third, using these models, we show that, whereas valence evaluation is more sensitive to features resembling expressions signaling whether the person should be avoided or approached, dominance evaluation is more sensitive to features signaling physical strength/weakness. Fourth, we show that important social judgments, such as threat, can be reproduced as a function of the two orthogonal dimensions of valence and dominance. The findings suggest that face evaluation involves an overgeneralization of adaptive mechanisms for inferring harmful intentions and the ability to cause harm and can account for rapid, yet not necessarily accurate, judgments from faces.","container-title":"Proceedings of the National Academy of Sciences","DOI":"10.1073/pnas.0805664105","ISSN":"0027-8424, 1091-6490","issue":"32","journalAbbreviation":"Proc. Natl. Acad. Sci. U.S.A.","language":"en","page":"11087-11092","source":"DOI.org (Crossref)","title":"The functional basis of face evaluation","volume":"105","author":[{"family":"Oosterhof","given":"Nikolaas N."},{"family":"Todorov","given":"Alexander"}],"issued":{"date-parts":[["2008",8,12]]},"citation-key":"Oosterhoffunctionalbasisface2008"}}],"schema":"https://github.com/citation-style-language/schema/raw/master/csl-citation.json"} </w:instrText>
      </w:r>
      <w:r w:rsidR="005E26CA">
        <w:rPr>
          <w:rFonts w:ascii="Times New Roman" w:hAnsi="Times New Roman" w:cs="Times New Roman"/>
          <w:lang w:eastAsia="zh-CN"/>
        </w:rPr>
        <w:fldChar w:fldCharType="separate"/>
      </w:r>
      <w:r w:rsidR="005E26CA" w:rsidRPr="005E26CA">
        <w:rPr>
          <w:rFonts w:ascii="Times New Roman" w:hAnsi="Times New Roman" w:cs="Times New Roman"/>
          <w:vertAlign w:val="superscript"/>
        </w:rPr>
        <w:t>8</w:t>
      </w:r>
      <w:proofErr w:type="spellEnd"/>
      <w:r w:rsidR="005E26CA">
        <w:rPr>
          <w:rFonts w:ascii="Times New Roman" w:hAnsi="Times New Roman" w:cs="Times New Roman"/>
          <w:lang w:eastAsia="zh-CN"/>
        </w:rPr>
        <w:fldChar w:fldCharType="end"/>
      </w:r>
      <w:r w:rsidR="0044492C">
        <w:rPr>
          <w:rFonts w:ascii="Times New Roman" w:hAnsi="Times New Roman" w:cs="Times New Roman"/>
          <w:lang w:eastAsia="zh-CN"/>
        </w:rPr>
        <w:t xml:space="preserve">; the </w:t>
      </w:r>
      <w:r w:rsidR="005E26CA" w:rsidRPr="005E26CA">
        <w:rPr>
          <w:rFonts w:ascii="Times New Roman" w:hAnsi="Times New Roman" w:cs="Times New Roman"/>
          <w:lang w:eastAsia="zh-CN"/>
        </w:rPr>
        <w:t>attractiveness</w:t>
      </w:r>
      <w:r w:rsidR="0044492C">
        <w:rPr>
          <w:rFonts w:ascii="Times New Roman" w:hAnsi="Times New Roman" w:cs="Times New Roman"/>
          <w:lang w:eastAsia="zh-CN"/>
        </w:rPr>
        <w:t xml:space="preserve"> dimension</w:t>
      </w:r>
      <w:r w:rsidR="005E26CA" w:rsidRPr="005E26CA">
        <w:rPr>
          <w:rFonts w:ascii="Times New Roman" w:hAnsi="Times New Roman" w:cs="Times New Roman"/>
          <w:lang w:eastAsia="zh-CN"/>
        </w:rPr>
        <w:t xml:space="preserve"> in</w:t>
      </w:r>
      <w:r w:rsidR="005E26CA">
        <w:rPr>
          <w:rFonts w:ascii="Times New Roman" w:hAnsi="Times New Roman" w:cs="Times New Roman" w:hint="eastAsia"/>
          <w:lang w:eastAsia="zh-CN"/>
        </w:rPr>
        <w:t xml:space="preserve"> the</w:t>
      </w:r>
      <w:r w:rsidR="005E26CA" w:rsidRPr="005E26CA">
        <w:rPr>
          <w:rFonts w:ascii="Times New Roman" w:hAnsi="Times New Roman" w:cs="Times New Roman"/>
          <w:lang w:eastAsia="zh-CN"/>
        </w:rPr>
        <w:t xml:space="preserve"> 3-D </w:t>
      </w:r>
      <w:proofErr w:type="spellStart"/>
      <w:r w:rsidR="005E26CA" w:rsidRPr="005E26CA">
        <w:rPr>
          <w:rFonts w:ascii="Times New Roman" w:hAnsi="Times New Roman" w:cs="Times New Roman"/>
          <w:lang w:eastAsia="zh-CN"/>
        </w:rPr>
        <w:t>model</w:t>
      </w:r>
      <w:r w:rsidR="005E26CA">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{"citationID":"AT76bXfe","properties":{"formattedCitation":"\\super 7\\nosupersub{}","plainCitation":"7","noteIndex":0},"citationItems":[{"id":442077,"uris":["http://zotero.org/users/6113531/items/IK4FHH64"],"itemData":{"id":442077,"type":"article-journal","abstract":"Three experiments are presented that investigate the two-dimensional valence/trustworthiness by dominance model of social inferences from faces (Oosterhof &amp; Todorov, 2008). Experiment 1 used image averaging and morphing techniques to demonstrate that consistent facial cues subserve a range of social inferences, even in a highly variable sample of 1000 ambient images (images that are intended to be representative of those encountered in everyday life, see Jenkins, White, Van Montfort, &amp; Burton, 2011). Experiment 2 then tested Oosterhof and Todorov’s two-dimensional model on this extensive sample of face images. The original two dimensions were replicated and a novel ‘youthful-attractiveness’ factor also emerged. Experiment 3 successfully cross-validated the three-dimensional model using face averages directly constructed from the factor scores. These ﬁndings highlight the utility of the original trustworthiness and dominance dimensions, but also underscore the need to utilise varied face stimuli: with a more realistically diverse set of face images, social inferences from faces show a more elaborate underlying structure than hitherto suggested.","container-title":"Cognition","DOI":"10.1016/j.cognition.2012.12.001","ISSN":"00100277","issue":"1","journalAbbreviation":"Cognition","language":"en","page":"105-118","source":"DOI.org (Crossref)","title":"Social inferences from faces: Ambient images generate a three-dimensional model","title-short":"Social inferences from faces","volume":"127","author":[{"family":"Sutherland","given":"Clare A.M."},{"family":"Oldmeadow","given":"Julian A."},{"family":"Santos","given":"Isabel M."},{"family":"Towler","given":"John"},{"family":"Michael Burt","given":"D."},{"family":"Young","given":"Andrew W."}],"issued":{"date-parts":[["2013",4]]},"citation-key":"SutherlandSocialinferencesfaces2013"}}],"schema":"https://github.com/citation-style-language/schema/raw/master/csl-citation.json"} </w:instrText>
      </w:r>
      <w:r w:rsidR="005E26CA">
        <w:rPr>
          <w:rFonts w:ascii="Times New Roman" w:hAnsi="Times New Roman" w:cs="Times New Roman"/>
          <w:lang w:eastAsia="zh-CN"/>
        </w:rPr>
        <w:fldChar w:fldCharType="separate"/>
      </w:r>
      <w:r w:rsidR="005E26CA" w:rsidRPr="005E26CA">
        <w:rPr>
          <w:rFonts w:ascii="Times New Roman" w:hAnsi="Times New Roman" w:cs="Times New Roman"/>
          <w:vertAlign w:val="superscript"/>
        </w:rPr>
        <w:t>7</w:t>
      </w:r>
      <w:proofErr w:type="spellEnd"/>
      <w:r w:rsidR="005E26CA">
        <w:rPr>
          <w:rFonts w:ascii="Times New Roman" w:hAnsi="Times New Roman" w:cs="Times New Roman"/>
          <w:lang w:eastAsia="zh-CN"/>
        </w:rPr>
        <w:fldChar w:fldCharType="end"/>
      </w:r>
      <w:r w:rsidR="00A4169D">
        <w:rPr>
          <w:rFonts w:ascii="Times New Roman" w:hAnsi="Times New Roman" w:cs="Times New Roman"/>
          <w:lang w:eastAsia="zh-CN"/>
        </w:rPr>
        <w:t xml:space="preserve">, and the femininity and </w:t>
      </w:r>
      <w:r w:rsidR="005E26CA" w:rsidRPr="005E26CA">
        <w:rPr>
          <w:rFonts w:ascii="Times New Roman" w:hAnsi="Times New Roman" w:cs="Times New Roman"/>
          <w:lang w:eastAsia="zh-CN"/>
        </w:rPr>
        <w:t>youthfulness</w:t>
      </w:r>
      <w:r w:rsidR="0044492C">
        <w:rPr>
          <w:rFonts w:ascii="Times New Roman" w:hAnsi="Times New Roman" w:cs="Times New Roman"/>
          <w:lang w:eastAsia="zh-CN"/>
        </w:rPr>
        <w:t xml:space="preserve"> dimension</w:t>
      </w:r>
      <w:r w:rsidR="00A4169D">
        <w:rPr>
          <w:rFonts w:ascii="Times New Roman" w:hAnsi="Times New Roman" w:cs="Times New Roman"/>
          <w:lang w:eastAsia="zh-CN"/>
        </w:rPr>
        <w:t>s</w:t>
      </w:r>
      <w:r w:rsidR="005E26CA" w:rsidRPr="005E26CA">
        <w:rPr>
          <w:rFonts w:ascii="Times New Roman" w:hAnsi="Times New Roman" w:cs="Times New Roman"/>
          <w:lang w:eastAsia="zh-CN"/>
        </w:rPr>
        <w:t xml:space="preserve"> in</w:t>
      </w:r>
      <w:r w:rsidR="005E26CA">
        <w:rPr>
          <w:rFonts w:ascii="Times New Roman" w:hAnsi="Times New Roman" w:cs="Times New Roman" w:hint="eastAsia"/>
          <w:lang w:eastAsia="zh-CN"/>
        </w:rPr>
        <w:t xml:space="preserve"> the</w:t>
      </w:r>
      <w:r w:rsidR="005E26CA" w:rsidRPr="005E26CA">
        <w:rPr>
          <w:rFonts w:ascii="Times New Roman" w:hAnsi="Times New Roman" w:cs="Times New Roman"/>
          <w:lang w:eastAsia="zh-CN"/>
        </w:rPr>
        <w:t xml:space="preserve"> 4-D </w:t>
      </w:r>
      <w:proofErr w:type="spellStart"/>
      <w:r w:rsidR="005E26CA" w:rsidRPr="005E26CA">
        <w:rPr>
          <w:rFonts w:ascii="Times New Roman" w:hAnsi="Times New Roman" w:cs="Times New Roman"/>
          <w:lang w:eastAsia="zh-CN"/>
        </w:rPr>
        <w:t>model</w:t>
      </w:r>
      <w:r w:rsidR="005E26CA">
        <w:rPr>
          <w:rFonts w:ascii="Times New Roman" w:hAnsi="Times New Roman" w:cs="Times New Roman"/>
          <w:lang w:eastAsia="zh-CN"/>
        </w:rPr>
        <w:fldChar w:fldCharType="begin"/>
      </w:r>
      <w:r w:rsidR="004F3F75">
        <w:rPr>
          <w:rFonts w:ascii="Times New Roman" w:hAnsi="Times New Roman" w:cs="Times New Roman"/>
          <w:lang w:eastAsia="zh-CN"/>
        </w:rPr>
        <w:instrText xml:space="preserve"> ADDIN ZOTERO_ITEM CSL_CITATION {"citationID":"2Qt0lhtv","properties":{"formattedCitation":"\\super 12\\nosupersub{}","plainCitation":"12","noteIndex":0},"citationItems":[{"id":275535,"uris":["http://zotero.org/users/6113531/items/ZF499KF7"],"itemData":{"id":275535,"type":"article-journal","abstract":"Abstract\n            People readily (but often inaccurately) attribute traits to others based on faces. While the details of attributions depend on the language available to describe social traits, psychological theories argue that two or three dimensions (such as valence and dominance) summarize social trait attributions from faces. However, prior work has used only a small number of trait words (12 to 18), limiting conclusions to date. In two large-scale, preregistered studies we ask participants to rate 100 faces (obtained from existing face stimuli sets), using a list of 100 English trait words that we derived using deep neural network analysis of words that have been used by other participants in prior studies to describe faces. In study 1 we find that these attributions are best described by four psychological dimensions, which we interpret as “warmth”, “competence”, “femininity”, and “youth”. In study 2 we partially reproduce these four dimensions using the same stimuli among additional participant raters from multiple regions around the world, in both aggregated and individual-level data. These results provide a comprehensive characterization of trait attributions from faces, although we note our conclusions are limited by the scope of our study (in particular we note only white faces and English trait words were included).","container-title":"Nature Communications","DOI":"10.1038/s41467-021-25500-y","ISSN":"2041-1723","issue":"1","journalAbbreviation":"Nat Commun","language":"en","page":"5168","source":"DOI.org (Crossref)","title":"Four dimensions characterize attributions from faces using a representative set of English trait words","volume":"12","author":[{"family":"Lin","given":"Chujun"},{"family":"Keles","given":"Umit"},{"family":"Adolphs","given":"Ralph"}],"issued":{"date-parts":[["2021",8,27]]},"citation-key":"LinFourdimensionscharacterize2021"}}],"schema":"https://github.com/citation-style-language/schema/raw/master/csl-citation.json"} </w:instrText>
      </w:r>
      <w:r w:rsidR="005E26CA">
        <w:rPr>
          <w:rFonts w:ascii="Times New Roman" w:hAnsi="Times New Roman" w:cs="Times New Roman"/>
          <w:lang w:eastAsia="zh-CN"/>
        </w:rPr>
        <w:fldChar w:fldCharType="separate"/>
      </w:r>
      <w:r w:rsidR="005E26CA" w:rsidRPr="005E26CA">
        <w:rPr>
          <w:rFonts w:ascii="Times New Roman" w:hAnsi="Times New Roman" w:cs="Times New Roman"/>
          <w:vertAlign w:val="superscript"/>
        </w:rPr>
        <w:t>12</w:t>
      </w:r>
      <w:proofErr w:type="spellEnd"/>
      <w:r w:rsidR="005E26CA">
        <w:rPr>
          <w:rFonts w:ascii="Times New Roman" w:hAnsi="Times New Roman" w:cs="Times New Roman"/>
          <w:lang w:eastAsia="zh-CN"/>
        </w:rPr>
        <w:fldChar w:fldCharType="end"/>
      </w:r>
      <w:r w:rsidR="005E26CA" w:rsidRPr="005E26CA">
        <w:rPr>
          <w:rFonts w:ascii="Times New Roman" w:hAnsi="Times New Roman" w:cs="Times New Roman"/>
          <w:lang w:eastAsia="zh-CN"/>
        </w:rPr>
        <w:t xml:space="preserve"> </w:t>
      </w:r>
      <w:r w:rsidR="0044492C">
        <w:rPr>
          <w:rFonts w:ascii="Times New Roman" w:hAnsi="Times New Roman" w:cs="Times New Roman"/>
          <w:lang w:eastAsia="zh-CN"/>
        </w:rPr>
        <w:t xml:space="preserve">are closely linked to facial </w:t>
      </w:r>
      <w:del w:id="651" w:author="Lu, Junsong" w:date="2025-08-22T12:18:00Z" w16du:dateUtc="2025-08-22T04:18:00Z">
        <w:r w:rsidR="0044492C" w:rsidDel="00091E2B">
          <w:rPr>
            <w:rFonts w:ascii="Times New Roman" w:hAnsi="Times New Roman" w:cs="Times New Roman"/>
            <w:lang w:eastAsia="zh-CN"/>
          </w:rPr>
          <w:delText xml:space="preserve">structural </w:delText>
        </w:r>
      </w:del>
      <w:r w:rsidR="00677A79">
        <w:rPr>
          <w:rFonts w:ascii="Times New Roman" w:hAnsi="Times New Roman" w:cs="Times New Roman"/>
          <w:lang w:eastAsia="zh-CN"/>
        </w:rPr>
        <w:t>cues</w:t>
      </w:r>
      <w:commentRangeStart w:id="652"/>
      <w:r w:rsidR="005E26CA" w:rsidRPr="005E26CA">
        <w:rPr>
          <w:rFonts w:ascii="Times New Roman" w:hAnsi="Times New Roman" w:cs="Times New Roman"/>
          <w:lang w:eastAsia="zh-CN"/>
        </w:rPr>
        <w:t xml:space="preserve">. </w:t>
      </w:r>
      <w:commentRangeEnd w:id="652"/>
      <w:r w:rsidR="0044492C">
        <w:rPr>
          <w:rStyle w:val="af3"/>
        </w:rPr>
        <w:commentReference w:id="652"/>
      </w:r>
      <w:ins w:id="653" w:author="Lu, Junsong" w:date="2025-08-22T16:01:00Z" w16du:dateUtc="2025-08-22T08:01:00Z">
        <w:r w:rsidR="00877C55">
          <w:rPr>
            <w:rFonts w:ascii="Times New Roman" w:hAnsi="Times New Roman" w:cs="Times New Roman" w:hint="eastAsia"/>
            <w:lang w:eastAsia="zh-CN"/>
          </w:rPr>
          <w:t>From</w:t>
        </w:r>
      </w:ins>
      <w:del w:id="654" w:author="Lu, Junsong" w:date="2025-08-22T16:01:00Z" w16du:dateUtc="2025-08-22T08:01:00Z">
        <w:r w:rsidR="00DE3E68" w:rsidDel="00877C55">
          <w:rPr>
            <w:rFonts w:ascii="Times New Roman" w:hAnsi="Times New Roman" w:cs="Times New Roman"/>
            <w:lang w:eastAsia="zh-CN"/>
          </w:rPr>
          <w:delText>Th</w:delText>
        </w:r>
      </w:del>
      <w:del w:id="655" w:author="Lu, Junsong" w:date="2025-08-22T12:20:00Z" w16du:dateUtc="2025-08-22T04:20:00Z">
        <w:r w:rsidR="00DE3E68" w:rsidDel="00091E2B">
          <w:rPr>
            <w:rFonts w:ascii="Times New Roman" w:hAnsi="Times New Roman" w:cs="Times New Roman"/>
            <w:lang w:eastAsia="zh-CN"/>
          </w:rPr>
          <w:delText>is</w:delText>
        </w:r>
      </w:del>
      <w:del w:id="656" w:author="Lu, Junsong" w:date="2025-08-22T16:01:00Z" w16du:dateUtc="2025-08-22T08:01:00Z">
        <w:r w:rsidR="00DE3E68" w:rsidDel="00877C55">
          <w:rPr>
            <w:rFonts w:ascii="Times New Roman" w:hAnsi="Times New Roman" w:cs="Times New Roman"/>
            <w:lang w:eastAsia="zh-CN"/>
          </w:rPr>
          <w:delText xml:space="preserve"> phenomena can be </w:delText>
        </w:r>
      </w:del>
      <w:del w:id="657" w:author="Lu, Junsong" w:date="2025-08-22T12:20:00Z" w16du:dateUtc="2025-08-22T04:20:00Z">
        <w:r w:rsidR="00DE3E68" w:rsidDel="00091E2B">
          <w:rPr>
            <w:rFonts w:ascii="Times New Roman" w:hAnsi="Times New Roman" w:cs="Times New Roman"/>
            <w:lang w:eastAsia="zh-CN"/>
          </w:rPr>
          <w:delText xml:space="preserve">well </w:delText>
        </w:r>
      </w:del>
      <w:del w:id="658" w:author="Lu, Junsong" w:date="2025-08-22T16:01:00Z" w16du:dateUtc="2025-08-22T08:01:00Z">
        <w:r w:rsidR="00DE3E68" w:rsidDel="00877C55">
          <w:rPr>
            <w:rFonts w:ascii="Times New Roman" w:hAnsi="Times New Roman" w:cs="Times New Roman"/>
            <w:lang w:eastAsia="zh-CN"/>
          </w:rPr>
          <w:delText>explained by</w:delText>
        </w:r>
      </w:del>
      <w:r w:rsidR="00DE3E68">
        <w:rPr>
          <w:rFonts w:ascii="Times New Roman" w:hAnsi="Times New Roman" w:cs="Times New Roman"/>
          <w:lang w:eastAsia="zh-CN"/>
        </w:rPr>
        <w:t xml:space="preserve"> </w:t>
      </w:r>
      <w:ins w:id="659" w:author="Lu, Junsong" w:date="2025-08-22T16:01:00Z" w16du:dateUtc="2025-08-22T08:01:00Z">
        <w:r w:rsidR="00877C55">
          <w:rPr>
            <w:rFonts w:ascii="Times New Roman" w:hAnsi="Times New Roman" w:cs="Times New Roman" w:hint="eastAsia"/>
            <w:lang w:eastAsia="zh-CN"/>
          </w:rPr>
          <w:t>our</w:t>
        </w:r>
      </w:ins>
      <w:del w:id="660" w:author="Lu, Junsong" w:date="2025-08-22T16:01:00Z" w16du:dateUtc="2025-08-22T08:01:00Z">
        <w:r w:rsidR="00DE3E68" w:rsidDel="00877C55">
          <w:rPr>
            <w:rFonts w:ascii="Times New Roman" w:hAnsi="Times New Roman" w:cs="Times New Roman"/>
            <w:lang w:eastAsia="zh-CN"/>
          </w:rPr>
          <w:delText>the</w:delText>
        </w:r>
      </w:del>
      <w:r w:rsidR="00DE3E68">
        <w:rPr>
          <w:rFonts w:ascii="Times New Roman" w:hAnsi="Times New Roman" w:cs="Times New Roman"/>
          <w:lang w:eastAsia="zh-CN"/>
        </w:rPr>
        <w:t xml:space="preserve"> </w:t>
      </w:r>
      <w:r w:rsidR="005E26CA" w:rsidRPr="005E26CA">
        <w:rPr>
          <w:rFonts w:ascii="Times New Roman" w:hAnsi="Times New Roman" w:cs="Times New Roman"/>
          <w:lang w:eastAsia="zh-CN"/>
        </w:rPr>
        <w:t>network perspective</w:t>
      </w:r>
      <w:ins w:id="661" w:author="Lu, Junsong" w:date="2025-08-22T16:01:00Z" w16du:dateUtc="2025-08-22T08:01:00Z">
        <w:r w:rsidR="00877C55">
          <w:rPr>
            <w:rFonts w:ascii="Times New Roman" w:hAnsi="Times New Roman" w:cs="Times New Roman" w:hint="eastAsia"/>
            <w:lang w:eastAsia="zh-CN"/>
          </w:rPr>
          <w:t>,</w:t>
        </w:r>
      </w:ins>
      <w:del w:id="662" w:author="Lu, Junsong" w:date="2025-08-22T16:01:00Z" w16du:dateUtc="2025-08-22T08:01:00Z">
        <w:r w:rsidR="00DE3E68" w:rsidDel="00877C55">
          <w:rPr>
            <w:rFonts w:ascii="Times New Roman" w:hAnsi="Times New Roman" w:cs="Times New Roman"/>
            <w:lang w:eastAsia="zh-CN"/>
          </w:rPr>
          <w:delText>:</w:delText>
        </w:r>
      </w:del>
      <w:r w:rsidR="005E26CA" w:rsidRPr="005E26CA">
        <w:rPr>
          <w:rFonts w:ascii="Times New Roman" w:hAnsi="Times New Roman" w:cs="Times New Roman"/>
          <w:lang w:eastAsia="zh-CN"/>
        </w:rPr>
        <w:t xml:space="preserve"> </w:t>
      </w:r>
      <w:commentRangeStart w:id="663"/>
      <w:r w:rsidR="00DE3E68">
        <w:rPr>
          <w:rFonts w:ascii="Times New Roman" w:hAnsi="Times New Roman" w:cs="Times New Roman"/>
          <w:lang w:eastAsia="zh-CN"/>
        </w:rPr>
        <w:t xml:space="preserve">environmental inputs </w:t>
      </w:r>
      <w:commentRangeEnd w:id="663"/>
      <w:r w:rsidR="00F63583">
        <w:rPr>
          <w:rStyle w:val="af3"/>
        </w:rPr>
        <w:commentReference w:id="663"/>
      </w:r>
      <w:r w:rsidR="00DE3E68">
        <w:rPr>
          <w:rFonts w:ascii="Times New Roman" w:hAnsi="Times New Roman" w:cs="Times New Roman"/>
          <w:lang w:eastAsia="zh-CN"/>
        </w:rPr>
        <w:t>activate</w:t>
      </w:r>
      <w:r w:rsidR="00DE3E68" w:rsidRPr="005E26CA">
        <w:rPr>
          <w:rFonts w:ascii="Times New Roman" w:hAnsi="Times New Roman" w:cs="Times New Roman"/>
          <w:lang w:eastAsia="zh-CN"/>
        </w:rPr>
        <w:t xml:space="preserve"> </w:t>
      </w:r>
      <w:r w:rsidR="005E26CA" w:rsidRPr="005E26CA">
        <w:rPr>
          <w:rFonts w:ascii="Times New Roman" w:hAnsi="Times New Roman" w:cs="Times New Roman"/>
          <w:lang w:eastAsia="zh-CN"/>
        </w:rPr>
        <w:t xml:space="preserve">a few </w:t>
      </w:r>
      <w:r w:rsidR="00DE3E68">
        <w:rPr>
          <w:rFonts w:ascii="Times New Roman" w:hAnsi="Times New Roman" w:cs="Times New Roman"/>
          <w:lang w:eastAsia="zh-CN"/>
        </w:rPr>
        <w:t>directly relevant</w:t>
      </w:r>
      <w:r w:rsidR="005E26CA" w:rsidRPr="005E26CA">
        <w:rPr>
          <w:rFonts w:ascii="Times New Roman" w:hAnsi="Times New Roman" w:cs="Times New Roman"/>
          <w:lang w:eastAsia="zh-CN"/>
        </w:rPr>
        <w:t xml:space="preserve"> nodes</w:t>
      </w:r>
      <w:r w:rsidR="00DE3E68">
        <w:rPr>
          <w:rFonts w:ascii="Times New Roman" w:hAnsi="Times New Roman" w:cs="Times New Roman"/>
          <w:lang w:eastAsia="zh-CN"/>
        </w:rPr>
        <w:t>, which</w:t>
      </w:r>
      <w:r w:rsidR="005E26CA" w:rsidRPr="005E26CA">
        <w:rPr>
          <w:rFonts w:ascii="Times New Roman" w:hAnsi="Times New Roman" w:cs="Times New Roman"/>
          <w:lang w:eastAsia="zh-CN"/>
        </w:rPr>
        <w:t xml:space="preserve"> </w:t>
      </w:r>
      <w:ins w:id="664" w:author="Lu, Junsong" w:date="2025-08-22T16:01:00Z">
        <w:r w:rsidR="00877C55" w:rsidRPr="00877C55">
          <w:rPr>
            <w:rFonts w:ascii="Times New Roman" w:hAnsi="Times New Roman" w:cs="Times New Roman"/>
            <w:lang w:eastAsia="zh-CN"/>
          </w:rPr>
          <w:t>in turn spread activation through short paths to other nodes</w:t>
        </w:r>
      </w:ins>
      <w:ins w:id="665" w:author="Lu, Junsong" w:date="2025-08-22T16:03:00Z" w16du:dateUtc="2025-08-22T08:03:00Z">
        <w:r w:rsidR="00877C55">
          <w:rPr>
            <w:rFonts w:ascii="Times New Roman" w:hAnsi="Times New Roman" w:cs="Times New Roman" w:hint="eastAsia"/>
            <w:lang w:eastAsia="zh-CN"/>
          </w:rPr>
          <w:t xml:space="preserve"> (Fig. </w:t>
        </w:r>
        <w:proofErr w:type="spellStart"/>
        <w:r w:rsidR="00877C55">
          <w:rPr>
            <w:rFonts w:ascii="Times New Roman" w:hAnsi="Times New Roman" w:cs="Times New Roman" w:hint="eastAsia"/>
            <w:lang w:eastAsia="zh-CN"/>
          </w:rPr>
          <w:t>4d</w:t>
        </w:r>
        <w:proofErr w:type="spellEnd"/>
        <w:r w:rsidR="00877C55">
          <w:rPr>
            <w:rFonts w:ascii="Times New Roman" w:hAnsi="Times New Roman" w:cs="Times New Roman" w:hint="eastAsia"/>
            <w:lang w:eastAsia="zh-CN"/>
          </w:rPr>
          <w:t>)</w:t>
        </w:r>
      </w:ins>
      <w:del w:id="666" w:author="Lu, Junsong" w:date="2025-08-22T16:01:00Z" w16du:dateUtc="2025-08-22T08:01:00Z">
        <w:r w:rsidR="00DE3E68" w:rsidDel="00877C55">
          <w:rPr>
            <w:rFonts w:ascii="Times New Roman" w:hAnsi="Times New Roman" w:cs="Times New Roman"/>
            <w:lang w:eastAsia="zh-CN"/>
          </w:rPr>
          <w:delText xml:space="preserve">drive </w:delText>
        </w:r>
        <w:r w:rsidR="005E26CA" w:rsidRPr="005E26CA" w:rsidDel="00877C55">
          <w:rPr>
            <w:rFonts w:ascii="Times New Roman" w:hAnsi="Times New Roman" w:cs="Times New Roman"/>
            <w:lang w:eastAsia="zh-CN"/>
          </w:rPr>
          <w:delText>the broader activation pattern</w:delText>
        </w:r>
        <w:r w:rsidR="00DE3E68" w:rsidDel="00877C55">
          <w:rPr>
            <w:rFonts w:ascii="Times New Roman" w:hAnsi="Times New Roman" w:cs="Times New Roman"/>
            <w:lang w:eastAsia="zh-CN"/>
          </w:rPr>
          <w:delText xml:space="preserve"> throughout the network via their short </w:delText>
        </w:r>
      </w:del>
      <w:del w:id="667" w:author="Lu, Junsong" w:date="2025-08-22T12:20:00Z" w16du:dateUtc="2025-08-22T04:20:00Z">
        <w:r w:rsidR="00DE3E68" w:rsidDel="00091E2B">
          <w:rPr>
            <w:rFonts w:ascii="Times New Roman" w:hAnsi="Times New Roman" w:cs="Times New Roman"/>
            <w:lang w:eastAsia="zh-CN"/>
          </w:rPr>
          <w:delText xml:space="preserve">connections </w:delText>
        </w:r>
      </w:del>
      <w:del w:id="668" w:author="Lu, Junsong" w:date="2025-08-22T16:01:00Z" w16du:dateUtc="2025-08-22T08:01:00Z">
        <w:r w:rsidR="00DE3E68" w:rsidDel="00877C55">
          <w:rPr>
            <w:rFonts w:ascii="Times New Roman" w:hAnsi="Times New Roman" w:cs="Times New Roman"/>
            <w:lang w:eastAsia="zh-CN"/>
          </w:rPr>
          <w:delText>to other nodes</w:delText>
        </w:r>
      </w:del>
      <w:del w:id="669" w:author="Lu, Junsong" w:date="2025-08-22T16:03:00Z" w16du:dateUtc="2025-08-22T08:03:00Z">
        <w:r w:rsidR="005E26CA" w:rsidDel="00877C55">
          <w:rPr>
            <w:rFonts w:ascii="Times New Roman" w:hAnsi="Times New Roman" w:cs="Times New Roman"/>
            <w:lang w:eastAsia="zh-CN"/>
          </w:rPr>
          <w:fldChar w:fldCharType="begin"/>
        </w:r>
        <w:r w:rsidR="00877C55" w:rsidDel="00877C55">
          <w:rPr>
            <w:rFonts w:ascii="Times New Roman" w:hAnsi="Times New Roman" w:cs="Times New Roman"/>
            <w:lang w:eastAsia="zh-CN"/>
          </w:rPr>
          <w:delInstrText xml:space="preserve"> ADDIN ZOTERO_ITEM CSL_CITATION {"citationID":"SRTkast7","properties":{"formattedCitation":"\\super 61\\nosupersub{}","plainCitation":"61","noteIndex":0},"citationItems":[{"id":508685,"uris":["http://zotero.org/users/6113531/items/QW2UGWKG"],"itemData":{"id":508685,"type":"article-journal","abstract":"In one currently dominant view on personality, personality dimensions (e.g. extraversion) are causes of human behaviour, and personality inventory items (e.g. ‘I like to go to parties’ and ‘I like people’) are measurements of these dimensions. In this view, responses to extraversion items correlate because they measure the same latent dimension. In this paper, we challenge this way of thinking and offer an alternative perspective on personality as a system of connected affective, cognitive and behavioural components. We hypothesize that these components do not hang together because they measure the same underlying dimension; they do so because they depend on one another directly for causal, homeostatic or logical reasons (e.g. if one does not like people and it is harder to enjoy parties). From this ‘network perspective’, personality dimensions emerge out of the connectivity structure that exists between the various components of personality. After outlining the network theory, we illustrate how it applies to personality research in four domains: (i) the overall organization of personality components; (ii) the distinction between state and trait; (iii) the genetic architecture of personality; and (iv) the relation between personality and psychopathology. Copyright © 2012 John Wiley &amp; Sons, Ltd.","container-title":"European Journal of Personality","DOI":"10.1002/per.1866","ISSN":"0890-2070, 1099-0984","issue":"4","journalAbbreviation":"Eur J Pers","language":"en","page":"414-431","source":"DOI.org (Crossref)","title":"Dimensions of Normal Personality as Networks in Search of Equilibrium: You Can't like Parties if you Don't like People","title-short":"Dimensions of Normal Personality as Networks in Search of Equilibrium","volume":"26","author":[{"family":"Cramer","given":"Angélique O. J."},{"family":"Van Der Sluis","given":"Sophie"},{"family":"Noordhof","given":"Arjen"},{"family":"Wichers","given":"Marieke"},{"family":"Geschwind","given":"Nicole"},{"family":"Aggen","given":"Steven H."},{"family":"Kendler","given":"Kenneth S."},{"family":"Borsboom","given":"Denny"}],"issued":{"date-parts":[["2012",7]]},"citation-key":"CramerDimensionsNormalPersonality2012"}}],"schema":"https://github.com/citation-style-language/schema/raw/master/csl-citation.json"} </w:delInstrText>
        </w:r>
        <w:r w:rsidR="005E26CA" w:rsidDel="00877C55">
          <w:rPr>
            <w:rFonts w:ascii="Times New Roman" w:hAnsi="Times New Roman" w:cs="Times New Roman"/>
            <w:lang w:eastAsia="zh-CN"/>
          </w:rPr>
          <w:fldChar w:fldCharType="separate"/>
        </w:r>
        <w:r w:rsidR="00877C55" w:rsidRPr="00877C55" w:rsidDel="00877C55">
          <w:rPr>
            <w:rFonts w:ascii="Times New Roman" w:hAnsi="Times New Roman" w:cs="Times New Roman"/>
            <w:vertAlign w:val="superscript"/>
          </w:rPr>
          <w:delText>61</w:delText>
        </w:r>
        <w:r w:rsidR="005E26CA" w:rsidDel="00877C55">
          <w:rPr>
            <w:rFonts w:ascii="Times New Roman" w:hAnsi="Times New Roman" w:cs="Times New Roman"/>
            <w:lang w:eastAsia="zh-CN"/>
          </w:rPr>
          <w:fldChar w:fldCharType="end"/>
        </w:r>
      </w:del>
      <w:r w:rsidR="005E26CA" w:rsidRPr="005E26CA">
        <w:rPr>
          <w:rFonts w:ascii="Times New Roman" w:hAnsi="Times New Roman" w:cs="Times New Roman"/>
          <w:lang w:eastAsia="zh-CN"/>
        </w:rPr>
        <w:t>.</w:t>
      </w:r>
      <w:r w:rsidR="00874395" w:rsidRPr="00874395">
        <w:rPr>
          <w:rFonts w:ascii="Times New Roman" w:hAnsi="Times New Roman" w:cs="Times New Roman"/>
          <w:lang w:eastAsia="zh-CN"/>
        </w:rPr>
        <w:t xml:space="preserve"> </w:t>
      </w:r>
      <w:ins w:id="670" w:author="Lu, Junsong" w:date="2025-08-22T16:02:00Z">
        <w:r w:rsidR="00877C55" w:rsidRPr="00877C55">
          <w:rPr>
            <w:rFonts w:ascii="Times New Roman" w:hAnsi="Times New Roman" w:cs="Times New Roman"/>
            <w:lang w:eastAsia="zh-CN"/>
          </w:rPr>
          <w:t>The resulting activation patterns align most strongly with the directly stimulated nodes, producing shared variance (i.e., “dimensions”) tied to those inputs</w:t>
        </w:r>
      </w:ins>
      <w:ins w:id="671" w:author="Lu, Junsong" w:date="2025-08-22T16:02:00Z" w16du:dateUtc="2025-08-22T08:02:00Z">
        <w:r w:rsidR="00877C55">
          <w:rPr>
            <w:rFonts w:ascii="Times New Roman" w:hAnsi="Times New Roman" w:cs="Times New Roman" w:hint="eastAsia"/>
            <w:lang w:eastAsia="zh-CN"/>
          </w:rPr>
          <w:t xml:space="preserve"> (Fig. </w:t>
        </w:r>
        <w:proofErr w:type="spellStart"/>
        <w:r w:rsidR="00877C55">
          <w:rPr>
            <w:rFonts w:ascii="Times New Roman" w:hAnsi="Times New Roman" w:cs="Times New Roman" w:hint="eastAsia"/>
            <w:lang w:eastAsia="zh-CN"/>
          </w:rPr>
          <w:t>4e</w:t>
        </w:r>
        <w:proofErr w:type="spellEnd"/>
        <w:r w:rsidR="00877C55">
          <w:rPr>
            <w:rFonts w:ascii="Times New Roman" w:hAnsi="Times New Roman" w:cs="Times New Roman" w:hint="eastAsia"/>
            <w:lang w:eastAsia="zh-CN"/>
          </w:rPr>
          <w:t>)</w:t>
        </w:r>
      </w:ins>
      <w:del w:id="672" w:author="Lu, Junsong" w:date="2025-08-22T16:02:00Z" w16du:dateUtc="2025-08-22T08:02:00Z">
        <w:r w:rsidR="00F63583" w:rsidDel="00877C55">
          <w:rPr>
            <w:rFonts w:ascii="Times New Roman" w:hAnsi="Times New Roman" w:cs="Times New Roman"/>
            <w:lang w:eastAsia="zh-CN"/>
          </w:rPr>
          <w:delText>Thus, the activation patterns across the network are most consistent with the nodes that are directly activated by environmental inputs, giving rise to shared variances in activations (i.e., the “dimensions”) that are directly relevant to the environmental inputs</w:delText>
        </w:r>
      </w:del>
      <w:r w:rsidR="00F63583">
        <w:rPr>
          <w:rFonts w:ascii="Times New Roman" w:hAnsi="Times New Roman" w:cs="Times New Roman"/>
          <w:lang w:eastAsia="zh-CN"/>
        </w:rPr>
        <w:t xml:space="preserve">. </w:t>
      </w:r>
    </w:p>
    <w:p w14:paraId="16523EDA" w14:textId="4E5F691E" w:rsidR="006D02A8" w:rsidRDefault="00874395" w:rsidP="000D14FA">
      <w:pPr>
        <w:spacing w:beforeLines="50" w:before="156" w:afterLines="50" w:after="156"/>
        <w:ind w:firstLine="420"/>
        <w:rPr>
          <w:rFonts w:ascii="Times New Roman" w:hAnsi="Times New Roman" w:cs="Times New Roman"/>
          <w:lang w:eastAsia="zh-CN"/>
        </w:rPr>
      </w:pPr>
      <w:r w:rsidRPr="00874395">
        <w:rPr>
          <w:rFonts w:ascii="Times New Roman" w:hAnsi="Times New Roman" w:cs="Times New Roman"/>
          <w:lang w:eastAsia="zh-CN"/>
        </w:rPr>
        <w:t xml:space="preserve">When </w:t>
      </w:r>
      <w:r w:rsidR="00F63583">
        <w:rPr>
          <w:rFonts w:ascii="Times New Roman" w:hAnsi="Times New Roman" w:cs="Times New Roman"/>
          <w:lang w:eastAsia="zh-CN"/>
        </w:rPr>
        <w:t xml:space="preserve">environmental inputs </w:t>
      </w:r>
      <w:r w:rsidRPr="00874395">
        <w:rPr>
          <w:rFonts w:ascii="Times New Roman" w:hAnsi="Times New Roman" w:cs="Times New Roman"/>
          <w:lang w:eastAsia="zh-CN"/>
        </w:rPr>
        <w:t xml:space="preserve">are naturalistic and diverse, the conditional independence assumption </w:t>
      </w:r>
      <w:r w:rsidR="005E26CA">
        <w:rPr>
          <w:rFonts w:ascii="Times New Roman" w:hAnsi="Times New Roman" w:cs="Times New Roman" w:hint="eastAsia"/>
          <w:lang w:eastAsia="zh-CN"/>
        </w:rPr>
        <w:t xml:space="preserve">of latent </w:t>
      </w:r>
      <w:r w:rsidR="00871134">
        <w:rPr>
          <w:rFonts w:ascii="Times New Roman" w:hAnsi="Times New Roman" w:cs="Times New Roman"/>
          <w:lang w:eastAsia="zh-CN"/>
        </w:rPr>
        <w:t>dimensions</w:t>
      </w:r>
      <w:r w:rsidR="005E26CA">
        <w:rPr>
          <w:rFonts w:ascii="Times New Roman" w:hAnsi="Times New Roman" w:cs="Times New Roman" w:hint="eastAsia"/>
          <w:lang w:eastAsia="zh-CN"/>
        </w:rPr>
        <w:t xml:space="preserve"> </w:t>
      </w:r>
      <w:r w:rsidR="00871134">
        <w:rPr>
          <w:rFonts w:ascii="Times New Roman" w:hAnsi="Times New Roman" w:cs="Times New Roman"/>
          <w:lang w:eastAsia="zh-CN"/>
        </w:rPr>
        <w:t>is often</w:t>
      </w:r>
      <w:r w:rsidRPr="00874395">
        <w:rPr>
          <w:rFonts w:ascii="Times New Roman" w:hAnsi="Times New Roman" w:cs="Times New Roman"/>
          <w:lang w:eastAsia="zh-CN"/>
        </w:rPr>
        <w:t xml:space="preserve"> violated. </w:t>
      </w:r>
      <w:r w:rsidR="002816D7" w:rsidRPr="002816D7">
        <w:rPr>
          <w:rFonts w:ascii="Times New Roman" w:hAnsi="Times New Roman" w:cs="Times New Roman"/>
          <w:lang w:eastAsia="zh-CN"/>
        </w:rPr>
        <w:t xml:space="preserve">This assumption </w:t>
      </w:r>
      <w:r w:rsidR="00871134">
        <w:rPr>
          <w:rFonts w:ascii="Times New Roman" w:hAnsi="Times New Roman" w:cs="Times New Roman"/>
          <w:lang w:eastAsia="zh-CN"/>
        </w:rPr>
        <w:t xml:space="preserve">states </w:t>
      </w:r>
      <w:r w:rsidR="002816D7" w:rsidRPr="002816D7">
        <w:rPr>
          <w:rFonts w:ascii="Times New Roman" w:hAnsi="Times New Roman" w:cs="Times New Roman"/>
          <w:lang w:eastAsia="zh-CN"/>
        </w:rPr>
        <w:t>that, once the</w:t>
      </w:r>
      <w:r w:rsidR="00871134">
        <w:rPr>
          <w:rFonts w:ascii="Times New Roman" w:hAnsi="Times New Roman" w:cs="Times New Roman"/>
          <w:lang w:eastAsia="zh-CN"/>
        </w:rPr>
        <w:t xml:space="preserve"> variance driven by</w:t>
      </w:r>
      <w:r w:rsidR="002816D7" w:rsidRPr="002816D7">
        <w:rPr>
          <w:rFonts w:ascii="Times New Roman" w:hAnsi="Times New Roman" w:cs="Times New Roman"/>
          <w:lang w:eastAsia="zh-CN"/>
        </w:rPr>
        <w:t xml:space="preserve"> latent </w:t>
      </w:r>
      <w:r w:rsidR="00871134">
        <w:rPr>
          <w:rFonts w:ascii="Times New Roman" w:hAnsi="Times New Roman" w:cs="Times New Roman"/>
          <w:lang w:eastAsia="zh-CN"/>
        </w:rPr>
        <w:t>dimensions</w:t>
      </w:r>
      <w:r w:rsidR="002816D7" w:rsidRPr="002816D7">
        <w:rPr>
          <w:rFonts w:ascii="Times New Roman" w:hAnsi="Times New Roman" w:cs="Times New Roman"/>
          <w:lang w:eastAsia="zh-CN"/>
        </w:rPr>
        <w:t xml:space="preserve"> are accounted for, </w:t>
      </w:r>
      <w:commentRangeStart w:id="673"/>
      <w:commentRangeStart w:id="674"/>
      <w:r w:rsidR="002816D7" w:rsidRPr="002816D7">
        <w:rPr>
          <w:rFonts w:ascii="Times New Roman" w:hAnsi="Times New Roman" w:cs="Times New Roman"/>
          <w:lang w:eastAsia="zh-CN"/>
        </w:rPr>
        <w:t xml:space="preserve">individual </w:t>
      </w:r>
      <w:r w:rsidR="00871134" w:rsidRPr="002816D7">
        <w:rPr>
          <w:rFonts w:ascii="Times New Roman" w:hAnsi="Times New Roman" w:cs="Times New Roman"/>
          <w:lang w:eastAsia="zh-CN"/>
        </w:rPr>
        <w:t xml:space="preserve"> </w:t>
      </w:r>
      <w:r w:rsidR="00871134">
        <w:rPr>
          <w:rFonts w:ascii="Times New Roman" w:hAnsi="Times New Roman" w:cs="Times New Roman"/>
          <w:lang w:eastAsia="zh-CN"/>
        </w:rPr>
        <w:t xml:space="preserve">measures </w:t>
      </w:r>
      <w:r w:rsidR="002816D7" w:rsidRPr="002816D7">
        <w:rPr>
          <w:rFonts w:ascii="Times New Roman" w:hAnsi="Times New Roman" w:cs="Times New Roman"/>
          <w:lang w:eastAsia="zh-CN"/>
        </w:rPr>
        <w:t xml:space="preserve">should no longer be directly </w:t>
      </w:r>
      <w:proofErr w:type="spellStart"/>
      <w:r w:rsidR="002816D7" w:rsidRPr="002816D7">
        <w:rPr>
          <w:rFonts w:ascii="Times New Roman" w:hAnsi="Times New Roman" w:cs="Times New Roman"/>
          <w:lang w:eastAsia="zh-CN"/>
        </w:rPr>
        <w:t>related</w:t>
      </w:r>
      <w:r w:rsidR="002816D7">
        <w:rPr>
          <w:rFonts w:ascii="Times New Roman" w:hAnsi="Times New Roman" w:cs="Times New Roman"/>
          <w:lang w:eastAsia="zh-CN"/>
        </w:rPr>
        <w:fldChar w:fldCharType="begin"/>
      </w:r>
      <w:r w:rsidR="00EE733C">
        <w:rPr>
          <w:rFonts w:ascii="Times New Roman" w:hAnsi="Times New Roman" w:cs="Times New Roman"/>
          <w:lang w:eastAsia="zh-CN"/>
        </w:rPr>
        <w:instrText xml:space="preserve"> ADDIN ZOTERO_ITEM CSL_CITATION {"citationID":"hewiUI4F","properties":{"formattedCitation":"\\super 115\\uc0\\u8211{}117\\nosupersub{}","plainCitation":"115–117","noteIndex":0},"citationItems":[{"id":515290,"uris":["http://zotero.org/users/6113531/items/GA82V8HV"],"itemData":{"id":515290,"type":"article-journal","abstract":"In memory of Dr. Dennis John McFarland, who passed away recently, our objective is to continue his eﬀorts to compare psychometric networks and latent variable models statistically. We do so by providing a commentary on his latest work, which he encouraged us to write, shortly before his death. We ﬁrst discuss the statistical procedure McFarland used, which involved structural equation modeling (SEM) in standard SEM software. Next, we evaluate the penta-factor model of intelligence. We conclude that (1) standard SEM software is not suitable for the comparison of psychometric networks with latent variable models, and (2) the penta-factor model of intelligence is only of limited value, as it is nonidentiﬁed. We conclude with a reanalysis of the Wechlser Adult Intelligence Scale data McFarland discussed and illustrate how network and latent variable models can be compared using the recently developed R package Psychonetrics. Of substantive theoretical interest, the results support a network interpretation of general intelligence. A novel empirical ﬁnding is that networks of intelligence replicate over standardization samples.","container-title":"Journal of Intelligence","DOI":"10.3390/jintelligence8040035","ISSN":"2079-3200","issue":"4","journalAbbreviation":"J. Intell.","language":"en","license":"https://creativecommons.org/licenses/by/4.0/","page":"35","source":"DOI.org (Crossref)","title":"How to Compare Psychometric Factor and Network Models","volume":"8","author":[{"family":"Kan","given":"Kees-Jan"},{"family":"De Jonge","given":"Hannelies"},{"family":"Van Der Maas","given":"Han L. J."},{"family":"Levine","given":"Stephen Z."},{"family":"Epskamp","given":"Sacha"}],"issued":{"date-parts":[["2020",10,2]]},"citation-key":"KanHowComparePsychometric2020"}},{"id":508699,"uris":["http://zotero.org/users/6113531/items/WCWTBGAN"],"itemData":{"id":508699,"type":"article-journal","abstract":"Networks are gaining popularity as an alternative to latent variable models for representing psychological constructs. Whereas latent variable approaches introduce unobserved common causes to explain the relations among observed variables, network approaches posit direct causal relations between observed variables. While these approaches lead to radically different understandings of the psychological constructs of interest, recent articles have established mathematical equivalences that hold between network models and latent variable models. We argue that the fact that for any model from one class there is an equivalent model from the other class does not mean that both models are equally plausible accounts of the data-generating mechanism. In many cases the constraints that are meaningful in one framework translate to constraints in the equivalent model that lack a clear interpretation in the other framework. Finally, we discuss three diverging predictions for the relation between zero-order correlations and partial correlations implied by sparse network models and unidimensional factor models. We propose a test procedure that compares the likelihoods of these models in light of these diverging implications. We use an empirical example to illustrate our argument.","container-title":"Multivariate Behavioral Research","DOI":"10.1080/00273171.2019.1672515","ISSN":"0027-3171, 1532-7906","issue":"2","journalAbbreviation":"Multivariate Behavioral Research","language":"en","page":"175-198","source":"DOI.org (Crossref)","title":"Latent Variable Models and Networks: Statistical Equivalence and Testability","title-short":"Latent Variable Models and Networks","volume":"56","author":[{"family":"Van Bork","given":"Riet"},{"family":"Rhemtulla","given":"Mijke"},{"family":"Waldorp","given":"Lourens J."},{"family":"Kruis","given":"Joost"},{"family":"Rezvanifar","given":"Shirin"},{"family":"Borsboom","given":"Denny"}],"issued":{"date-parts":[["2021",3,4]]},"citation-key":"VanBorkLatentVariableModels2021"}},{"id":515295,"uris":["http://zotero.org/users/6113531/items/ZHGCJCML"],"itemData":{"id":515295,"type":"article-journal","abstract":"Recent research has demonstrated that the network measure node strength or sum of a node’s connections is roughly equivalent to confirmatory factor analysis (CFA) loadings. A key finding of this research is that node strength represents a combination of different latent causes. In the present research, we sought to circumvent this issue by formulating a network equivalent of factor loadings, which we call network loadings. In two simulations, we evaluated whether these network loadings could effectively (1) separate the effects of multiple latent causes and (2) estimate the simulated factor loading matrix of factor models. Our findings suggest that the network loadings can effectively do both. In addition, we leveraged the second simulation to derive effect size guidelines for network loadings. In a third simulation, we evaluated the similarities and differences between factor and network loadings when the data were generated from random, factor, and network models. We found sufficient differences between the loadings, which allowed us to develop an algorithm to predict the data generating model called the Loadings Comparison Test (LCT). The LCT had high sensitivity and specificity when predicting the data generating model. In sum, our results suggest that network loadings can provide similar information to factor loadings when the data are generated from a factor model and therefore can be used in a similar way (e.g., item selection, measurement invariance, factor scores).","container-title":"Behavior Research Methods","DOI":"10.3758/s13428-020-01500-6","ISSN":"1554-3528","issue":"4","journalAbbreviation":"Behav Res","language":"en","page":"1563-1580","source":"DOI.org (Crossref)","title":"On the equivalency of factor and network loadings","volume":"53","author":[{"family":"Christensen","given":"Alexander P."},{"family":"Golino","given":"Hudson"}],"issued":{"date-parts":[["2021",8]]},"citation-key":"Christensenequivalencyfactornetwork2021"}}],"schema":"https://github.com/citation-style-language/schema/raw/master/csl-citation.json"} </w:instrText>
      </w:r>
      <w:r w:rsidR="002816D7">
        <w:rPr>
          <w:rFonts w:ascii="Times New Roman" w:hAnsi="Times New Roman" w:cs="Times New Roman"/>
          <w:lang w:eastAsia="zh-CN"/>
        </w:rPr>
        <w:fldChar w:fldCharType="separate"/>
      </w:r>
      <w:r w:rsidR="00EE733C" w:rsidRPr="00EE733C">
        <w:rPr>
          <w:rFonts w:ascii="Times New Roman" w:hAnsi="Times New Roman" w:cs="Times New Roman"/>
          <w:vertAlign w:val="superscript"/>
        </w:rPr>
        <w:t>115</w:t>
      </w:r>
      <w:proofErr w:type="spellEnd"/>
      <w:r w:rsidR="00EE733C" w:rsidRPr="00EE733C">
        <w:rPr>
          <w:rFonts w:ascii="Times New Roman" w:hAnsi="Times New Roman" w:cs="Times New Roman"/>
          <w:vertAlign w:val="superscript"/>
        </w:rPr>
        <w:t>–117</w:t>
      </w:r>
      <w:r w:rsidR="002816D7">
        <w:rPr>
          <w:rFonts w:ascii="Times New Roman" w:hAnsi="Times New Roman" w:cs="Times New Roman"/>
          <w:lang w:eastAsia="zh-CN"/>
        </w:rPr>
        <w:fldChar w:fldCharType="end"/>
      </w:r>
      <w:commentRangeEnd w:id="673"/>
      <w:r w:rsidR="0007553A">
        <w:rPr>
          <w:rStyle w:val="af3"/>
        </w:rPr>
        <w:commentReference w:id="673"/>
      </w:r>
      <w:commentRangeEnd w:id="674"/>
      <w:r w:rsidR="003D0565">
        <w:rPr>
          <w:rStyle w:val="af3"/>
        </w:rPr>
        <w:commentReference w:id="674"/>
      </w:r>
      <w:r w:rsidR="002816D7" w:rsidRPr="002816D7">
        <w:rPr>
          <w:rFonts w:ascii="Times New Roman" w:hAnsi="Times New Roman" w:cs="Times New Roman"/>
          <w:lang w:eastAsia="zh-CN"/>
        </w:rPr>
        <w:t>.</w:t>
      </w:r>
      <w:r w:rsidR="0007553A">
        <w:rPr>
          <w:rFonts w:ascii="Times New Roman" w:hAnsi="Times New Roman" w:cs="Times New Roman"/>
          <w:lang w:eastAsia="zh-CN"/>
        </w:rPr>
        <w:t xml:space="preserve"> </w:t>
      </w:r>
      <w:ins w:id="675" w:author="Lu, Junsong" w:date="2025-08-22T13:16:00Z">
        <w:r w:rsidR="00F64BB1" w:rsidRPr="00F64BB1">
          <w:rPr>
            <w:rFonts w:ascii="Times New Roman" w:hAnsi="Times New Roman" w:cs="Times New Roman"/>
            <w:lang w:eastAsia="zh-CN"/>
          </w:rPr>
          <w:t xml:space="preserve">However, in naturalistic contexts, nodes sensitive to visual, auditory, and behavioral inputs are simultaneously activated. Because these inputs are not necessarily </w:t>
        </w:r>
      </w:ins>
      <w:ins w:id="676" w:author="Lu, Junsong" w:date="2025-08-22T13:16:00Z" w16du:dateUtc="2025-08-22T05:16:00Z">
        <w:r w:rsidR="00F64BB1">
          <w:rPr>
            <w:rFonts w:ascii="Times New Roman" w:hAnsi="Times New Roman" w:cs="Times New Roman" w:hint="eastAsia"/>
            <w:lang w:eastAsia="zh-CN"/>
          </w:rPr>
          <w:t xml:space="preserve">strongly </w:t>
        </w:r>
      </w:ins>
      <w:ins w:id="677" w:author="Lu, Junsong" w:date="2025-08-22T13:16:00Z">
        <w:r w:rsidR="00F64BB1" w:rsidRPr="00F64BB1">
          <w:rPr>
            <w:rFonts w:ascii="Times New Roman" w:hAnsi="Times New Roman" w:cs="Times New Roman"/>
            <w:lang w:eastAsia="zh-CN"/>
          </w:rPr>
          <w:t>correlated</w:t>
        </w:r>
      </w:ins>
      <w:ins w:id="678" w:author="Lu, Junsong" w:date="2025-08-22T13:16:00Z" w16du:dateUtc="2025-08-22T05:16:00Z">
        <w:r w:rsidR="00F64BB1">
          <w:rPr>
            <w:rFonts w:ascii="Times New Roman" w:hAnsi="Times New Roman" w:cs="Times New Roman" w:hint="eastAsia"/>
            <w:lang w:eastAsia="zh-CN"/>
          </w:rPr>
          <w:t xml:space="preserve"> (e.g., attractiveness and measured </w:t>
        </w:r>
        <w:proofErr w:type="spellStart"/>
        <w:r w:rsidR="00F64BB1">
          <w:rPr>
            <w:rFonts w:ascii="Times New Roman" w:hAnsi="Times New Roman" w:cs="Times New Roman" w:hint="eastAsia"/>
            <w:lang w:eastAsia="zh-CN"/>
          </w:rPr>
          <w:t>intelligence</w:t>
        </w:r>
      </w:ins>
      <w:r w:rsidR="00F64BB1">
        <w:rPr>
          <w:rFonts w:ascii="Times New Roman" w:hAnsi="Times New Roman" w:cs="Times New Roman"/>
          <w:lang w:eastAsia="zh-CN"/>
        </w:rPr>
        <w:fldChar w:fldCharType="begin"/>
      </w:r>
      <w:r w:rsidR="00F64BB1">
        <w:rPr>
          <w:rFonts w:ascii="Times New Roman" w:hAnsi="Times New Roman" w:cs="Times New Roman"/>
          <w:lang w:eastAsia="zh-CN"/>
        </w:rPr>
        <w:instrText xml:space="preserve"> ADDIN ZOTERO_ITEM CSL_CITATION {"citationID":"Kkl8LaVJ","properties":{"formattedCitation":"\\super 44\\nosupersub{}","plainCitation":"44","noteIndex":0},"citationItems":[{"id":540919,"uris":["http://zotero.org/users/6113531/items/YXNGRIN7"],"itemData":{"id":540919,"type":"article-journal","abstract":"Theories in both evolutionary and social psychology suggest that a positive correlation should exist between facial attractiveness and general intelligence, and several empirical observations appear to corroborate this expectation. Using highly reliable measures of facial attractiveness and IQ in a large sample of identical and fraternal twins and their siblings, we found no evidence for a phenotypic correlation between these traits. Likewise, neither the genetic nor the environmental latent factor correlations were statistically signiﬁcant. We supplemented our analyses of new data with a simple meta-analysis that found evidence of publication bias among past studies of the relationship between facial attractiveness and intelligence. In view of these results, we suggest that previously published reports may have overestimated the strength of the relationship and that the theoretical bases for the predicted attractiveness–intelligence correlation may need to be reconsidered.","container-title":"Evolution and Human Behavior","DOI":"10.1016/j.evolhumbehav.2014.11.009","ISSN":"10905138","issue":"3","journalAbbreviation":"Evolution and Human Behavior","language":"en","page":"240-247","source":"DOI.org (Crossref)","title":"No relationship between intelligence and facial attractiveness in a large, genetically informative sample","volume":"36","author":[{"family":"Mitchem","given":"Dorian G."},{"family":"Zietsch","given":"Brendan P."},{"family":"Wright","given":"Margaret J."},{"family":"Martin","given":"Nicholas G."},{"family":"Hewitt","given":"John K."},{"family":"Keller","given":"Matthew C."}],"issued":{"date-parts":[["2015",5]]},"citation-key":"MitchemNorelationshipintelligence2015"}}],"schema":"https://github.com/citation-style-language/schema/raw/master/csl-citation.json"} </w:instrText>
      </w:r>
      <w:r w:rsidR="00F64BB1">
        <w:rPr>
          <w:rFonts w:ascii="Times New Roman" w:hAnsi="Times New Roman" w:cs="Times New Roman"/>
          <w:lang w:eastAsia="zh-CN"/>
        </w:rPr>
        <w:fldChar w:fldCharType="separate"/>
      </w:r>
      <w:r w:rsidR="00F64BB1" w:rsidRPr="00F64BB1">
        <w:rPr>
          <w:rFonts w:ascii="Times New Roman" w:hAnsi="Times New Roman" w:cs="Times New Roman"/>
          <w:vertAlign w:val="superscript"/>
        </w:rPr>
        <w:t>44</w:t>
      </w:r>
      <w:proofErr w:type="spellEnd"/>
      <w:r w:rsidR="00F64BB1">
        <w:rPr>
          <w:rFonts w:ascii="Times New Roman" w:hAnsi="Times New Roman" w:cs="Times New Roman"/>
          <w:lang w:eastAsia="zh-CN"/>
        </w:rPr>
        <w:fldChar w:fldCharType="end"/>
      </w:r>
      <w:ins w:id="679" w:author="Lu, Junsong" w:date="2025-08-22T13:16:00Z" w16du:dateUtc="2025-08-22T05:16:00Z">
        <w:r w:rsidR="00F64BB1">
          <w:rPr>
            <w:rFonts w:ascii="Times New Roman" w:hAnsi="Times New Roman" w:cs="Times New Roman" w:hint="eastAsia"/>
            <w:lang w:eastAsia="zh-CN"/>
          </w:rPr>
          <w:t>)</w:t>
        </w:r>
      </w:ins>
      <w:ins w:id="680" w:author="Lu, Junsong" w:date="2025-08-22T13:16:00Z">
        <w:r w:rsidR="00F64BB1" w:rsidRPr="00F64BB1">
          <w:rPr>
            <w:rFonts w:ascii="Times New Roman" w:hAnsi="Times New Roman" w:cs="Times New Roman"/>
            <w:lang w:eastAsia="zh-CN"/>
          </w:rPr>
          <w:t xml:space="preserve">, they generate complex activation patterns and unique </w:t>
        </w:r>
      </w:ins>
      <w:ins w:id="681" w:author="Lu, Junsong" w:date="2025-08-22T13:17:00Z" w16du:dateUtc="2025-08-22T05:17:00Z">
        <w:r w:rsidR="00F64BB1">
          <w:rPr>
            <w:rFonts w:ascii="Times New Roman" w:hAnsi="Times New Roman" w:cs="Times New Roman" w:hint="eastAsia"/>
            <w:lang w:eastAsia="zh-CN"/>
          </w:rPr>
          <w:t>variances</w:t>
        </w:r>
      </w:ins>
      <w:ins w:id="682" w:author="Lu, Junsong" w:date="2025-08-22T13:16:00Z">
        <w:r w:rsidR="00F64BB1" w:rsidRPr="00F64BB1">
          <w:rPr>
            <w:rFonts w:ascii="Times New Roman" w:hAnsi="Times New Roman" w:cs="Times New Roman"/>
            <w:lang w:eastAsia="zh-CN"/>
          </w:rPr>
          <w:t xml:space="preserve"> across the network.</w:t>
        </w:r>
      </w:ins>
      <w:del w:id="683" w:author="Lu, Junsong" w:date="2025-08-22T12:31:00Z" w16du:dateUtc="2025-08-22T04:31:00Z">
        <w:r w:rsidR="00CE59CD" w:rsidDel="005E06B9">
          <w:rPr>
            <w:rFonts w:ascii="Times New Roman" w:hAnsi="Times New Roman" w:cs="Times New Roman"/>
            <w:lang w:eastAsia="zh-CN"/>
          </w:rPr>
          <w:delText xml:space="preserve">This assumption would be violated </w:delText>
        </w:r>
        <w:r w:rsidR="00033A1C" w:rsidDel="005E06B9">
          <w:rPr>
            <w:rFonts w:ascii="Times New Roman" w:hAnsi="Times New Roman" w:cs="Times New Roman"/>
            <w:lang w:eastAsia="zh-CN"/>
          </w:rPr>
          <w:delText xml:space="preserve">in naturalistic contexts </w:delText>
        </w:r>
        <w:r w:rsidR="00CE59CD" w:rsidDel="005E06B9">
          <w:rPr>
            <w:rFonts w:ascii="Times New Roman" w:hAnsi="Times New Roman" w:cs="Times New Roman"/>
            <w:lang w:eastAsia="zh-CN"/>
          </w:rPr>
          <w:delText>because, from the small-world mind perspective, not only nodes</w:delText>
        </w:r>
        <w:r w:rsidRPr="00874395" w:rsidDel="005E06B9">
          <w:rPr>
            <w:rFonts w:ascii="Times New Roman" w:hAnsi="Times New Roman" w:cs="Times New Roman"/>
            <w:lang w:eastAsia="zh-CN"/>
          </w:rPr>
          <w:delText xml:space="preserve"> </w:delText>
        </w:r>
        <w:r w:rsidR="00CE59CD" w:rsidDel="005E06B9">
          <w:rPr>
            <w:rFonts w:ascii="Times New Roman" w:hAnsi="Times New Roman" w:cs="Times New Roman"/>
            <w:lang w:eastAsia="zh-CN"/>
          </w:rPr>
          <w:delText xml:space="preserve">(inferences) </w:delText>
        </w:r>
        <w:r w:rsidRPr="00874395" w:rsidDel="005E06B9">
          <w:rPr>
            <w:rFonts w:ascii="Times New Roman" w:hAnsi="Times New Roman" w:cs="Times New Roman"/>
            <w:lang w:eastAsia="zh-CN"/>
          </w:rPr>
          <w:delText xml:space="preserve">associated with </w:delText>
        </w:r>
        <w:r w:rsidR="00CE59CD" w:rsidDel="005E06B9">
          <w:rPr>
            <w:rFonts w:ascii="Times New Roman" w:hAnsi="Times New Roman" w:cs="Times New Roman"/>
            <w:lang w:eastAsia="zh-CN"/>
          </w:rPr>
          <w:delText xml:space="preserve">simplified </w:delText>
        </w:r>
        <w:r w:rsidRPr="00874395" w:rsidDel="005E06B9">
          <w:rPr>
            <w:rFonts w:ascii="Times New Roman" w:hAnsi="Times New Roman" w:cs="Times New Roman"/>
            <w:lang w:eastAsia="zh-CN"/>
          </w:rPr>
          <w:delText>visual input</w:delText>
        </w:r>
        <w:r w:rsidR="00CE59CD" w:rsidDel="005E06B9">
          <w:rPr>
            <w:rFonts w:ascii="Times New Roman" w:hAnsi="Times New Roman" w:cs="Times New Roman"/>
            <w:lang w:eastAsia="zh-CN"/>
          </w:rPr>
          <w:delText>s</w:delText>
        </w:r>
        <w:r w:rsidRPr="00874395" w:rsidDel="005E06B9">
          <w:rPr>
            <w:rFonts w:ascii="Times New Roman" w:hAnsi="Times New Roman" w:cs="Times New Roman"/>
            <w:lang w:eastAsia="zh-CN"/>
          </w:rPr>
          <w:delText xml:space="preserve"> </w:delText>
        </w:r>
        <w:r w:rsidR="00CE59CD" w:rsidDel="005E06B9">
          <w:rPr>
            <w:rFonts w:ascii="Times New Roman" w:hAnsi="Times New Roman" w:cs="Times New Roman"/>
            <w:lang w:eastAsia="zh-CN"/>
          </w:rPr>
          <w:delText>are</w:delText>
        </w:r>
        <w:r w:rsidRPr="00874395" w:rsidDel="005E06B9">
          <w:rPr>
            <w:rFonts w:ascii="Times New Roman" w:hAnsi="Times New Roman" w:cs="Times New Roman"/>
            <w:lang w:eastAsia="zh-CN"/>
          </w:rPr>
          <w:delText xml:space="preserve"> important anchors</w:delText>
        </w:r>
        <w:r w:rsidR="00CE59CD" w:rsidDel="005E06B9">
          <w:rPr>
            <w:rFonts w:ascii="Times New Roman" w:hAnsi="Times New Roman" w:cs="Times New Roman"/>
            <w:lang w:eastAsia="zh-CN"/>
          </w:rPr>
          <w:delText xml:space="preserve"> for activations</w:delText>
        </w:r>
        <w:r w:rsidRPr="00874395" w:rsidDel="005E06B9">
          <w:rPr>
            <w:rFonts w:ascii="Times New Roman" w:hAnsi="Times New Roman" w:cs="Times New Roman"/>
            <w:lang w:eastAsia="zh-CN"/>
          </w:rPr>
          <w:delText>, other nodes</w:delText>
        </w:r>
        <w:r w:rsidR="00CE59CD" w:rsidDel="005E06B9">
          <w:rPr>
            <w:rFonts w:ascii="Times New Roman" w:hAnsi="Times New Roman" w:cs="Times New Roman"/>
            <w:lang w:eastAsia="zh-CN"/>
          </w:rPr>
          <w:delText xml:space="preserve"> sensitive to </w:delText>
        </w:r>
        <w:r w:rsidRPr="00874395" w:rsidDel="005E06B9">
          <w:rPr>
            <w:rFonts w:ascii="Times New Roman" w:hAnsi="Times New Roman" w:cs="Times New Roman"/>
            <w:lang w:eastAsia="zh-CN"/>
          </w:rPr>
          <w:delText xml:space="preserve">auditory, semantic, and behavior information </w:delText>
        </w:r>
        <w:r w:rsidR="00CE59CD" w:rsidDel="005E06B9">
          <w:rPr>
            <w:rFonts w:ascii="Times New Roman" w:hAnsi="Times New Roman" w:cs="Times New Roman"/>
            <w:lang w:eastAsia="zh-CN"/>
          </w:rPr>
          <w:delText>are also activated, introducing more complex activation patterns across the network, allowing unique correlations between specific nodes</w:delText>
        </w:r>
      </w:del>
      <w:del w:id="684" w:author="Lu, Junsong" w:date="2025-08-22T13:16:00Z" w16du:dateUtc="2025-08-22T05:16:00Z">
        <w:r w:rsidRPr="00874395" w:rsidDel="00F64BB1">
          <w:rPr>
            <w:rFonts w:ascii="Times New Roman" w:hAnsi="Times New Roman" w:cs="Times New Roman"/>
            <w:lang w:eastAsia="zh-CN"/>
          </w:rPr>
          <w:delText>.</w:delText>
        </w:r>
      </w:del>
      <w:r w:rsidRPr="00874395">
        <w:rPr>
          <w:rFonts w:ascii="Times New Roman" w:hAnsi="Times New Roman" w:cs="Times New Roman"/>
          <w:lang w:eastAsia="zh-CN"/>
        </w:rPr>
        <w:t xml:space="preserve"> </w:t>
      </w:r>
      <w:r w:rsidR="001D528E">
        <w:rPr>
          <w:rFonts w:ascii="Times New Roman" w:hAnsi="Times New Roman" w:cs="Times New Roman"/>
          <w:lang w:eastAsia="zh-CN"/>
        </w:rPr>
        <w:t>In another word, for instance, introducing node</w:t>
      </w:r>
      <w:r w:rsidR="005E26CA">
        <w:rPr>
          <w:rFonts w:ascii="Times New Roman" w:hAnsi="Times New Roman" w:cs="Times New Roman" w:hint="eastAsia"/>
          <w:lang w:eastAsia="zh-CN"/>
        </w:rPr>
        <w:t xml:space="preserve"> activation</w:t>
      </w:r>
      <w:r w:rsidR="001D528E">
        <w:rPr>
          <w:rFonts w:ascii="Times New Roman" w:hAnsi="Times New Roman" w:cs="Times New Roman"/>
          <w:lang w:eastAsia="zh-CN"/>
        </w:rPr>
        <w:t>s</w:t>
      </w:r>
      <w:r w:rsidR="005E26CA">
        <w:rPr>
          <w:rFonts w:ascii="Times New Roman" w:hAnsi="Times New Roman" w:cs="Times New Roman" w:hint="eastAsia"/>
          <w:lang w:eastAsia="zh-CN"/>
        </w:rPr>
        <w:t xml:space="preserve"> </w:t>
      </w:r>
      <w:r w:rsidR="001D528E">
        <w:rPr>
          <w:rFonts w:ascii="Times New Roman" w:hAnsi="Times New Roman" w:cs="Times New Roman"/>
          <w:lang w:eastAsia="zh-CN"/>
        </w:rPr>
        <w:t xml:space="preserve">driven by </w:t>
      </w:r>
      <w:r w:rsidR="005E26CA">
        <w:rPr>
          <w:rFonts w:ascii="Times New Roman" w:hAnsi="Times New Roman" w:cs="Times New Roman" w:hint="eastAsia"/>
          <w:lang w:eastAsia="zh-CN"/>
        </w:rPr>
        <w:t xml:space="preserve">behavioral </w:t>
      </w:r>
      <w:r w:rsidR="001D528E">
        <w:rPr>
          <w:rFonts w:ascii="Times New Roman" w:hAnsi="Times New Roman" w:cs="Times New Roman"/>
          <w:lang w:eastAsia="zh-CN"/>
        </w:rPr>
        <w:t xml:space="preserve">information beyond static facial information will </w:t>
      </w:r>
      <w:r w:rsidRPr="00874395">
        <w:rPr>
          <w:rFonts w:ascii="Times New Roman" w:hAnsi="Times New Roman" w:cs="Times New Roman"/>
          <w:lang w:eastAsia="zh-CN"/>
        </w:rPr>
        <w:t>largely decrease common variance between nodes</w:t>
      </w:r>
      <w:r w:rsidR="001D528E">
        <w:rPr>
          <w:rFonts w:ascii="Times New Roman" w:hAnsi="Times New Roman" w:cs="Times New Roman"/>
          <w:lang w:eastAsia="zh-CN"/>
        </w:rPr>
        <w:t>’ activations,</w:t>
      </w:r>
      <w:r w:rsidRPr="00874395">
        <w:rPr>
          <w:rFonts w:ascii="Times New Roman" w:hAnsi="Times New Roman" w:cs="Times New Roman"/>
          <w:lang w:eastAsia="zh-CN"/>
        </w:rPr>
        <w:t xml:space="preserve"> and thus </w:t>
      </w:r>
      <w:r w:rsidR="001D528E">
        <w:rPr>
          <w:rFonts w:ascii="Times New Roman" w:hAnsi="Times New Roman" w:cs="Times New Roman"/>
          <w:lang w:eastAsia="zh-CN"/>
        </w:rPr>
        <w:t xml:space="preserve">a </w:t>
      </w:r>
      <w:del w:id="685" w:author="Lu, Junsong" w:date="2025-08-22T12:37:00Z" w16du:dateUtc="2025-08-22T04:37:00Z">
        <w:r w:rsidR="001D528E" w:rsidDel="005E06B9">
          <w:rPr>
            <w:rFonts w:ascii="Times New Roman" w:hAnsi="Times New Roman" w:cs="Times New Roman"/>
            <w:lang w:eastAsia="zh-CN"/>
          </w:rPr>
          <w:delText>small number of</w:delText>
        </w:r>
      </w:del>
      <w:ins w:id="686" w:author="Lu, Junsong" w:date="2025-08-22T12:37:00Z" w16du:dateUtc="2025-08-22T04:37:00Z">
        <w:r w:rsidR="005E06B9">
          <w:rPr>
            <w:rFonts w:ascii="Times New Roman" w:hAnsi="Times New Roman" w:cs="Times New Roman" w:hint="eastAsia"/>
            <w:lang w:eastAsia="zh-CN"/>
          </w:rPr>
          <w:t>few</w:t>
        </w:r>
      </w:ins>
      <w:r w:rsidR="001D528E">
        <w:rPr>
          <w:rFonts w:ascii="Times New Roman" w:hAnsi="Times New Roman" w:cs="Times New Roman"/>
          <w:lang w:eastAsia="zh-CN"/>
        </w:rPr>
        <w:t xml:space="preserve"> dimensions are </w:t>
      </w:r>
      <w:ins w:id="687" w:author="Lu, Junsong" w:date="2025-08-22T12:37:00Z" w16du:dateUtc="2025-08-22T04:37:00Z">
        <w:r w:rsidR="005E06B9">
          <w:rPr>
            <w:rFonts w:ascii="Times New Roman" w:hAnsi="Times New Roman" w:cs="Times New Roman" w:hint="eastAsia"/>
            <w:lang w:eastAsia="zh-CN"/>
          </w:rPr>
          <w:t>in</w:t>
        </w:r>
      </w:ins>
      <w:del w:id="688" w:author="Lu, Junsong" w:date="2025-08-22T12:37:00Z" w16du:dateUtc="2025-08-22T04:37:00Z">
        <w:r w:rsidR="001D528E" w:rsidDel="005E06B9">
          <w:rPr>
            <w:rFonts w:ascii="Times New Roman" w:hAnsi="Times New Roman" w:cs="Times New Roman"/>
            <w:lang w:eastAsia="zh-CN"/>
          </w:rPr>
          <w:delText xml:space="preserve">no longer </w:delText>
        </w:r>
      </w:del>
      <w:r w:rsidR="001D528E">
        <w:rPr>
          <w:rFonts w:ascii="Times New Roman" w:hAnsi="Times New Roman" w:cs="Times New Roman"/>
          <w:lang w:eastAsia="zh-CN"/>
        </w:rPr>
        <w:t>sufficient</w:t>
      </w:r>
      <w:r w:rsidRPr="00874395">
        <w:rPr>
          <w:rFonts w:ascii="Times New Roman" w:hAnsi="Times New Roman" w:cs="Times New Roman"/>
          <w:lang w:eastAsia="zh-CN"/>
        </w:rPr>
        <w:t xml:space="preserve"> </w:t>
      </w:r>
      <w:r w:rsidR="001D528E">
        <w:rPr>
          <w:rFonts w:ascii="Times New Roman" w:hAnsi="Times New Roman" w:cs="Times New Roman"/>
          <w:lang w:eastAsia="zh-CN"/>
        </w:rPr>
        <w:t>to</w:t>
      </w:r>
      <w:r w:rsidRPr="00874395">
        <w:rPr>
          <w:rFonts w:ascii="Times New Roman" w:hAnsi="Times New Roman" w:cs="Times New Roman"/>
          <w:lang w:eastAsia="zh-CN"/>
        </w:rPr>
        <w:t xml:space="preserve"> explain the variance </w:t>
      </w:r>
      <w:r w:rsidR="001D528E">
        <w:rPr>
          <w:rFonts w:ascii="Times New Roman" w:hAnsi="Times New Roman" w:cs="Times New Roman"/>
          <w:lang w:eastAsia="zh-CN"/>
        </w:rPr>
        <w:t>across social inferences</w:t>
      </w:r>
      <w:r w:rsidRPr="00874395">
        <w:rPr>
          <w:rFonts w:ascii="Times New Roman" w:hAnsi="Times New Roman" w:cs="Times New Roman"/>
          <w:lang w:eastAsia="zh-CN"/>
        </w:rPr>
        <w:t>.</w:t>
      </w:r>
      <w:r w:rsidR="00D15D0C">
        <w:rPr>
          <w:rFonts w:ascii="Times New Roman" w:hAnsi="Times New Roman" w:cs="Times New Roman"/>
          <w:lang w:eastAsia="zh-CN"/>
        </w:rPr>
        <w:t xml:space="preserve"> This is empirically demonstrated in our prior </w:t>
      </w:r>
      <w:proofErr w:type="spellStart"/>
      <w:r w:rsidR="00D15D0C">
        <w:rPr>
          <w:rFonts w:ascii="Times New Roman" w:hAnsi="Times New Roman" w:cs="Times New Roman"/>
          <w:lang w:eastAsia="zh-CN"/>
        </w:rPr>
        <w:t>work</w:t>
      </w:r>
      <w:r w:rsidR="005E06B9">
        <w:rPr>
          <w:rFonts w:ascii="Times New Roman" w:hAnsi="Times New Roman" w:cs="Times New Roman"/>
          <w:lang w:eastAsia="zh-CN"/>
        </w:rPr>
        <w:fldChar w:fldCharType="begin"/>
      </w:r>
      <w:r w:rsidR="005E06B9">
        <w:rPr>
          <w:rFonts w:ascii="Times New Roman" w:hAnsi="Times New Roman" w:cs="Times New Roman"/>
          <w:lang w:eastAsia="zh-CN"/>
        </w:rPr>
        <w:instrText xml:space="preserve"> ADDIN ZOTERO_ITEM CSL_CITATION {"citationID":"4p0dwsqx","properties":{"formattedCitation":"\\super 20\\nosupersub{}","plainCitation":"20","noteIndex":0},"citationItems":[{"id":637534,"uris":["http://zotero.org/users/6113531/items/357RVBSC"],"itemData":{"id":637534,"type":"article-journal","abstract":"Abstract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schema":"https://github.com/citation-style-language/schema/raw/master/csl-citation.json"} </w:instrText>
      </w:r>
      <w:r w:rsidR="005E06B9">
        <w:rPr>
          <w:rFonts w:ascii="Times New Roman" w:hAnsi="Times New Roman" w:cs="Times New Roman"/>
          <w:lang w:eastAsia="zh-CN"/>
        </w:rPr>
        <w:fldChar w:fldCharType="separate"/>
      </w:r>
      <w:r w:rsidR="005E06B9" w:rsidRPr="005E06B9">
        <w:rPr>
          <w:rFonts w:ascii="Times New Roman" w:hAnsi="Times New Roman" w:cs="Times New Roman"/>
          <w:vertAlign w:val="superscript"/>
        </w:rPr>
        <w:t>20</w:t>
      </w:r>
      <w:proofErr w:type="spellEnd"/>
      <w:r w:rsidR="005E06B9">
        <w:rPr>
          <w:rFonts w:ascii="Times New Roman" w:hAnsi="Times New Roman" w:cs="Times New Roman"/>
          <w:lang w:eastAsia="zh-CN"/>
        </w:rPr>
        <w:fldChar w:fldCharType="end"/>
      </w:r>
      <w:ins w:id="689" w:author="Lu, Junsong" w:date="2025-08-22T16:04:00Z" w16du:dateUtc="2025-08-22T08:04:00Z">
        <w:r w:rsidR="00FE4EEA">
          <w:rPr>
            <w:rFonts w:ascii="Times New Roman" w:hAnsi="Times New Roman" w:cs="Times New Roman" w:hint="eastAsia"/>
            <w:lang w:eastAsia="zh-CN"/>
          </w:rPr>
          <w:t xml:space="preserve"> and the simulation (Fig. 5)</w:t>
        </w:r>
      </w:ins>
      <w:commentRangeStart w:id="690"/>
      <w:r w:rsidR="00D15D0C">
        <w:rPr>
          <w:rFonts w:ascii="Times New Roman" w:hAnsi="Times New Roman" w:cs="Times New Roman"/>
          <w:lang w:eastAsia="zh-CN"/>
        </w:rPr>
        <w:t>.</w:t>
      </w:r>
      <w:commentRangeEnd w:id="690"/>
      <w:r w:rsidR="00D15D0C">
        <w:rPr>
          <w:rStyle w:val="af3"/>
        </w:rPr>
        <w:commentReference w:id="690"/>
      </w:r>
      <w:r w:rsidR="00D15D0C">
        <w:rPr>
          <w:rFonts w:ascii="Times New Roman" w:hAnsi="Times New Roman" w:cs="Times New Roman"/>
          <w:lang w:eastAsia="zh-CN"/>
        </w:rPr>
        <w:t xml:space="preserve"> </w:t>
      </w:r>
      <w:r w:rsidRPr="00874395">
        <w:rPr>
          <w:rFonts w:ascii="Times New Roman" w:hAnsi="Times New Roman" w:cs="Times New Roman"/>
          <w:lang w:eastAsia="zh-CN"/>
        </w:rPr>
        <w:t xml:space="preserve"> </w:t>
      </w:r>
    </w:p>
    <w:p w14:paraId="09717242" w14:textId="051533D4" w:rsidR="003F1361" w:rsidRDefault="00033A1C" w:rsidP="000D14FA">
      <w:pPr>
        <w:spacing w:beforeLines="50" w:before="156" w:afterLines="50" w:after="156"/>
        <w:ind w:firstLine="420"/>
        <w:rPr>
          <w:rFonts w:ascii="Times New Roman" w:hAnsi="Times New Roman" w:cs="Times New Roman"/>
          <w:lang w:eastAsia="zh-CN"/>
        </w:rPr>
      </w:pPr>
      <w:r>
        <w:rPr>
          <w:rFonts w:ascii="Times New Roman" w:hAnsi="Times New Roman" w:cs="Times New Roman"/>
          <w:lang w:eastAsia="zh-CN"/>
        </w:rPr>
        <w:t>Formally</w:t>
      </w:r>
      <w:r w:rsidR="00874395" w:rsidRPr="00874395">
        <w:rPr>
          <w:rFonts w:ascii="Times New Roman" w:hAnsi="Times New Roman" w:cs="Times New Roman"/>
          <w:lang w:eastAsia="zh-CN"/>
        </w:rPr>
        <w:t>,</w:t>
      </w:r>
      <w:r>
        <w:rPr>
          <w:rFonts w:ascii="Times New Roman" w:hAnsi="Times New Roman" w:cs="Times New Roman"/>
          <w:lang w:eastAsia="zh-CN"/>
        </w:rPr>
        <w:t xml:space="preserve"> from the network perspective, the psychological dimensions previously found </w:t>
      </w:r>
      <w:ins w:id="691" w:author="Lu, Junsong" w:date="2025-08-22T12:23:00Z" w16du:dateUtc="2025-08-22T04:23:00Z">
        <w:r w:rsidR="00BE615B">
          <w:rPr>
            <w:rFonts w:ascii="Times New Roman" w:hAnsi="Times New Roman" w:cs="Times New Roman" w:hint="eastAsia"/>
            <w:lang w:eastAsia="zh-CN"/>
          </w:rPr>
          <w:t xml:space="preserve">reflect potential </w:t>
        </w:r>
      </w:ins>
      <w:del w:id="692" w:author="Lu, Junsong" w:date="2025-08-22T12:23:00Z" w16du:dateUtc="2025-08-22T04:23:00Z">
        <w:r w:rsidDel="00BE615B">
          <w:rPr>
            <w:rFonts w:ascii="Times New Roman" w:hAnsi="Times New Roman" w:cs="Times New Roman"/>
            <w:lang w:eastAsia="zh-CN"/>
          </w:rPr>
          <w:delText>are</w:delText>
        </w:r>
        <w:r w:rsidR="00874395" w:rsidRPr="00874395" w:rsidDel="00BE615B">
          <w:rPr>
            <w:rFonts w:ascii="Times New Roman" w:hAnsi="Times New Roman" w:cs="Times New Roman"/>
            <w:lang w:eastAsia="zh-CN"/>
          </w:rPr>
          <w:delText xml:space="preserve"> </w:delText>
        </w:r>
        <w:r w:rsidDel="00BE615B">
          <w:rPr>
            <w:rFonts w:ascii="Times New Roman" w:hAnsi="Times New Roman" w:cs="Times New Roman"/>
            <w:lang w:eastAsia="zh-CN"/>
          </w:rPr>
          <w:delText xml:space="preserve">instead </w:delText>
        </w:r>
      </w:del>
      <w:r>
        <w:rPr>
          <w:rFonts w:ascii="Times New Roman" w:hAnsi="Times New Roman" w:cs="Times New Roman"/>
          <w:lang w:eastAsia="zh-CN"/>
        </w:rPr>
        <w:t xml:space="preserve">communities in the </w:t>
      </w:r>
      <w:proofErr w:type="spellStart"/>
      <w:r w:rsidR="00874395" w:rsidRPr="00874395">
        <w:rPr>
          <w:rFonts w:ascii="Times New Roman" w:hAnsi="Times New Roman" w:cs="Times New Roman"/>
          <w:lang w:eastAsia="zh-CN"/>
        </w:rPr>
        <w:t>network</w:t>
      </w:r>
      <w:r w:rsidR="00D213C3">
        <w:rPr>
          <w:rFonts w:ascii="Times New Roman" w:hAnsi="Times New Roman" w:cs="Times New Roman"/>
          <w:lang w:eastAsia="zh-CN"/>
        </w:rPr>
        <w:fldChar w:fldCharType="begin"/>
      </w:r>
      <w:r w:rsidR="00EE733C">
        <w:rPr>
          <w:rFonts w:ascii="Times New Roman" w:hAnsi="Times New Roman" w:cs="Times New Roman"/>
          <w:lang w:eastAsia="zh-CN"/>
        </w:rPr>
        <w:instrText xml:space="preserve"> ADDIN ZOTERO_ITEM CSL_CITATION {"citationID":"1QvfU1It","properties":{"formattedCitation":"\\super 118\\nosupersub{}","plainCitation":"118","noteIndex":0},"citationItems":[{"id":506645,"uris":["http://zotero.org/users/6113531/items/6CANZKJL"],"itemData":{"id":506645,"type":"article-journal","abstract":"Community detection in networks is one of the most popular topics of modern network science. Communities, or clusters, are usually groups of vertices having higher probability of being connected to each other than to members of other groups, though other patterns are possible. Identifying communities is an ill-defined problem. There are no universal protocols on the fundamental ingredients, like the definition of community itself, nor on other crucial issues, like the validation of algorithms and the comparison of their performances. This has generated a number of confusions and misconceptions, which undermine the progress in the field. We offer a guided tour through the main aspects of the problem. We also point out strengths and weaknesses of popular methods, and give directions to their use.","container-title":"Physics Reports","DOI":"10.1016/j.physrep.2016.09.002","ISSN":"03701573","journalAbbreviation":"Physics Reports","language":"en","page":"1-44","source":"DOI.org (Crossref)","title":"Community detection in networks: A user guide","title-short":"Community detection in networks","volume":"659","author":[{"family":"Fortunato","given":"Santo"},{"family":"Hric","given":"Darko"}],"issued":{"date-parts":[["2016",11]]},"citation-key":"FortunatoCommunitydetectionnetworks2016"}}],"schema":"https://github.com/citation-style-language/schema/raw/master/csl-citation.json"} </w:instrText>
      </w:r>
      <w:r w:rsidR="00D213C3">
        <w:rPr>
          <w:rFonts w:ascii="Times New Roman" w:hAnsi="Times New Roman" w:cs="Times New Roman"/>
          <w:lang w:eastAsia="zh-CN"/>
        </w:rPr>
        <w:fldChar w:fldCharType="separate"/>
      </w:r>
      <w:r w:rsidR="00EE733C" w:rsidRPr="00EE733C">
        <w:rPr>
          <w:rFonts w:ascii="Times New Roman" w:hAnsi="Times New Roman" w:cs="Times New Roman"/>
          <w:vertAlign w:val="superscript"/>
        </w:rPr>
        <w:t>118</w:t>
      </w:r>
      <w:proofErr w:type="spellEnd"/>
      <w:r w:rsidR="00D213C3">
        <w:rPr>
          <w:rFonts w:ascii="Times New Roman" w:hAnsi="Times New Roman" w:cs="Times New Roman"/>
          <w:lang w:eastAsia="zh-CN"/>
        </w:rPr>
        <w:fldChar w:fldCharType="end"/>
      </w:r>
      <w:r>
        <w:rPr>
          <w:rFonts w:ascii="Times New Roman" w:hAnsi="Times New Roman" w:cs="Times New Roman"/>
          <w:lang w:eastAsia="zh-CN"/>
        </w:rPr>
        <w:t>. These communities</w:t>
      </w:r>
      <w:r w:rsidR="00874395" w:rsidRPr="00874395">
        <w:rPr>
          <w:rFonts w:ascii="Times New Roman" w:hAnsi="Times New Roman" w:cs="Times New Roman"/>
          <w:lang w:eastAsia="zh-CN"/>
        </w:rPr>
        <w:t xml:space="preserve"> are</w:t>
      </w:r>
      <w:r w:rsidR="00D213C3" w:rsidRPr="00D213C3">
        <w:t xml:space="preserve"> </w:t>
      </w:r>
      <w:ins w:id="693" w:author="Lu, Junsong" w:date="2025-08-22T12:25:00Z">
        <w:r w:rsidR="00BE615B" w:rsidRPr="00BE615B">
          <w:rPr>
            <w:rFonts w:ascii="Times New Roman" w:hAnsi="Times New Roman" w:cs="Times New Roman"/>
            <w:lang w:eastAsia="zh-CN"/>
          </w:rPr>
          <w:t>clusters of densely connected nodes</w:t>
        </w:r>
      </w:ins>
      <w:del w:id="694" w:author="Lu, Junsong" w:date="2025-08-22T12:25:00Z" w16du:dateUtc="2025-08-22T04:25:00Z">
        <w:r w:rsidR="00D213C3" w:rsidRPr="00D213C3" w:rsidDel="00BE615B">
          <w:rPr>
            <w:rFonts w:ascii="Times New Roman" w:hAnsi="Times New Roman" w:cs="Times New Roman"/>
            <w:lang w:eastAsia="zh-CN"/>
          </w:rPr>
          <w:delText>clusters of nodes</w:delText>
        </w:r>
      </w:del>
      <w:del w:id="695" w:author="Lu, Junsong" w:date="2025-08-22T12:22:00Z" w16du:dateUtc="2025-08-22T04:22:00Z">
        <w:r w:rsidR="00D213C3" w:rsidRPr="00D213C3" w:rsidDel="00BE615B">
          <w:rPr>
            <w:rFonts w:ascii="Times New Roman" w:hAnsi="Times New Roman" w:cs="Times New Roman"/>
            <w:lang w:eastAsia="zh-CN"/>
          </w:rPr>
          <w:delText xml:space="preserve"> (</w:delText>
        </w:r>
        <w:r w:rsidDel="00BE615B">
          <w:rPr>
            <w:rFonts w:ascii="Times New Roman" w:hAnsi="Times New Roman" w:cs="Times New Roman"/>
            <w:lang w:eastAsia="zh-CN"/>
          </w:rPr>
          <w:delText>social inferences)</w:delText>
        </w:r>
      </w:del>
      <w:del w:id="696" w:author="Lu, Junsong" w:date="2025-08-22T12:25:00Z" w16du:dateUtc="2025-08-22T04:25:00Z">
        <w:r w:rsidR="00D213C3" w:rsidRPr="00D213C3" w:rsidDel="00BE615B">
          <w:rPr>
            <w:rFonts w:ascii="Times New Roman" w:hAnsi="Times New Roman" w:cs="Times New Roman"/>
            <w:lang w:eastAsia="zh-CN"/>
          </w:rPr>
          <w:delText xml:space="preserve"> </w:delText>
        </w:r>
        <w:r w:rsidDel="00BE615B">
          <w:rPr>
            <w:rFonts w:ascii="Times New Roman" w:hAnsi="Times New Roman" w:cs="Times New Roman"/>
            <w:lang w:eastAsia="zh-CN"/>
          </w:rPr>
          <w:delText>that are densely connected</w:delText>
        </w:r>
      </w:del>
      <w:ins w:id="697" w:author="Lu, Junsong" w:date="2025-08-22T12:25:00Z" w16du:dateUtc="2025-08-22T04:25:00Z">
        <w:r w:rsidR="00BE615B" w:rsidRPr="00BE615B">
          <w:t xml:space="preserve"> </w:t>
        </w:r>
      </w:ins>
      <w:ins w:id="698" w:author="Lu, Junsong" w:date="2025-08-22T12:25:00Z">
        <w:r w:rsidR="00BE615B" w:rsidRPr="00BE615B">
          <w:rPr>
            <w:rFonts w:ascii="Times New Roman" w:hAnsi="Times New Roman" w:cs="Times New Roman"/>
            <w:lang w:eastAsia="zh-CN"/>
          </w:rPr>
          <w:t>that share similar activation patterns</w:t>
        </w:r>
      </w:ins>
      <w:del w:id="699" w:author="Lu, Junsong" w:date="2025-08-22T12:25:00Z" w16du:dateUtc="2025-08-22T04:25:00Z">
        <w:r w:rsidDel="00BE615B">
          <w:rPr>
            <w:rFonts w:ascii="Times New Roman" w:hAnsi="Times New Roman" w:cs="Times New Roman"/>
            <w:lang w:eastAsia="zh-CN"/>
          </w:rPr>
          <w:delText>, sharing more similar activation patterns than other nodes in the network</w:delText>
        </w:r>
      </w:del>
      <w:r w:rsidR="00D213C3" w:rsidRPr="00D213C3">
        <w:rPr>
          <w:rFonts w:ascii="Times New Roman" w:hAnsi="Times New Roman" w:cs="Times New Roman"/>
          <w:lang w:eastAsia="zh-CN"/>
        </w:rPr>
        <w:t xml:space="preserve"> </w:t>
      </w:r>
      <w:r w:rsidR="00240991">
        <w:rPr>
          <w:rFonts w:ascii="Times New Roman" w:hAnsi="Times New Roman" w:cs="Times New Roman" w:hint="eastAsia"/>
          <w:lang w:eastAsia="zh-CN"/>
        </w:rPr>
        <w:t>(Fig</w:t>
      </w:r>
      <w:ins w:id="700" w:author="Lu, Junsong" w:date="2025-08-22T15:54:00Z" w16du:dateUtc="2025-08-22T07:54:00Z">
        <w:r w:rsidR="00877C55">
          <w:rPr>
            <w:rFonts w:ascii="Times New Roman" w:hAnsi="Times New Roman" w:cs="Times New Roman" w:hint="eastAsia"/>
            <w:lang w:eastAsia="zh-CN"/>
          </w:rPr>
          <w:t>.</w:t>
        </w:r>
      </w:ins>
      <w:del w:id="701" w:author="Lu, Junsong" w:date="2025-08-22T15:54:00Z" w16du:dateUtc="2025-08-22T07:54:00Z">
        <w:r w:rsidR="00240991" w:rsidDel="00877C55">
          <w:rPr>
            <w:rFonts w:ascii="Times New Roman" w:hAnsi="Times New Roman" w:cs="Times New Roman" w:hint="eastAsia"/>
            <w:lang w:eastAsia="zh-CN"/>
          </w:rPr>
          <w:delText>ure</w:delText>
        </w:r>
      </w:del>
      <w:r w:rsidR="00240991">
        <w:rPr>
          <w:rFonts w:ascii="Times New Roman" w:hAnsi="Times New Roman" w:cs="Times New Roman" w:hint="eastAsia"/>
          <w:lang w:eastAsia="zh-CN"/>
        </w:rPr>
        <w:t xml:space="preserve"> 6)</w:t>
      </w:r>
      <w:r w:rsidR="00874395" w:rsidRPr="00874395">
        <w:rPr>
          <w:rFonts w:ascii="Times New Roman" w:hAnsi="Times New Roman" w:cs="Times New Roman"/>
          <w:lang w:eastAsia="zh-CN"/>
        </w:rPr>
        <w:t xml:space="preserve">. </w:t>
      </w:r>
      <w:r>
        <w:rPr>
          <w:rFonts w:ascii="Times New Roman" w:hAnsi="Times New Roman" w:cs="Times New Roman"/>
          <w:lang w:eastAsia="zh-CN"/>
        </w:rPr>
        <w:t>Empirical findings from</w:t>
      </w:r>
      <w:r w:rsidR="00D213C3" w:rsidRPr="00D213C3">
        <w:rPr>
          <w:rFonts w:ascii="Times New Roman" w:hAnsi="Times New Roman" w:cs="Times New Roman"/>
          <w:lang w:eastAsia="zh-CN"/>
        </w:rPr>
        <w:t xml:space="preserve"> both personality and person perception </w:t>
      </w:r>
      <w:r>
        <w:rPr>
          <w:rFonts w:ascii="Times New Roman" w:hAnsi="Times New Roman" w:cs="Times New Roman"/>
          <w:lang w:eastAsia="zh-CN"/>
        </w:rPr>
        <w:t xml:space="preserve">research </w:t>
      </w:r>
      <w:r w:rsidR="00D213C3" w:rsidRPr="00D213C3">
        <w:rPr>
          <w:rFonts w:ascii="Times New Roman" w:hAnsi="Times New Roman" w:cs="Times New Roman"/>
          <w:lang w:eastAsia="zh-CN"/>
        </w:rPr>
        <w:t xml:space="preserve">have </w:t>
      </w:r>
      <w:r>
        <w:rPr>
          <w:rFonts w:ascii="Times New Roman" w:hAnsi="Times New Roman" w:cs="Times New Roman"/>
          <w:lang w:eastAsia="zh-CN"/>
        </w:rPr>
        <w:t>demonstrated the high similarity between</w:t>
      </w:r>
      <w:r w:rsidR="00D213C3" w:rsidRPr="00D213C3">
        <w:rPr>
          <w:rFonts w:ascii="Times New Roman" w:hAnsi="Times New Roman" w:cs="Times New Roman"/>
          <w:lang w:eastAsia="zh-CN"/>
        </w:rPr>
        <w:t xml:space="preserve"> traditional dimensions</w:t>
      </w:r>
      <w:r>
        <w:rPr>
          <w:rFonts w:ascii="Times New Roman" w:hAnsi="Times New Roman" w:cs="Times New Roman"/>
          <w:lang w:eastAsia="zh-CN"/>
        </w:rPr>
        <w:t xml:space="preserve"> and communities in the </w:t>
      </w:r>
      <w:proofErr w:type="spellStart"/>
      <w:r>
        <w:rPr>
          <w:rFonts w:ascii="Times New Roman" w:hAnsi="Times New Roman" w:cs="Times New Roman"/>
          <w:lang w:eastAsia="zh-CN"/>
        </w:rPr>
        <w:t>network</w:t>
      </w:r>
      <w:r w:rsidR="00D213C3">
        <w:rPr>
          <w:rFonts w:ascii="Times New Roman" w:hAnsi="Times New Roman" w:cs="Times New Roman"/>
          <w:lang w:eastAsia="zh-CN"/>
        </w:rPr>
        <w:fldChar w:fldCharType="begin"/>
      </w:r>
      <w:r w:rsidR="00EE733C">
        <w:rPr>
          <w:rFonts w:ascii="Times New Roman" w:hAnsi="Times New Roman" w:cs="Times New Roman"/>
          <w:lang w:eastAsia="zh-CN"/>
        </w:rPr>
        <w:instrText xml:space="preserve"> ADDIN ZOTERO_ITEM CSL_CITATION {"citationID":"dCbkxNBl","properties":{"formattedCitation":"\\super 20,61,119\\nosupersub{}","plainCitation":"20,61,119","noteIndex":0},"citationItems":[{"id":637534,"uris":["http://zotero.org/users/6113531/items/357RVBSC"],"itemData":{"id":637534,"type":"article-journal","abstract":"Abstract          Long-standing research suggests that social inferences are captured by a few latent dimensions (e.g., warmth and competence). Others argue that social inferences are more complex but lack sufficient empirical support. Here, we conducted two pre-registered studies to test the high-dimensional properties of social inferences. To maximize generalizability, we computationally sampled diverse naturalistic videos and recruited U.S. representative participants (Study 1, N = 1598). Participants freely described people in videos using their own words. Cross-validation identified 25 latent dimensions which explained only 15% of the variance in the data. Alternatively, a sparse network model representing the unique correlations between inferences better represented the data. The network models informed the dynamics of naturalistic inferences, revealing how different inferences co-occurred and how they unfolded over time from concrete to abstract (Study 1). The network models also indicated cultural differences in how one inference was related to another between samples (Study 2, Asian N = 651, European N = 792). Together, these findings show that the high-dimensional network approach provides an alternative model for understanding the mental representation of social inferences in naturalistic contexts, which provides new insights into the dynamics and diversities of social inferences beyond the static, universal structure found with traditional low-dimensional latent-construct approaches.","container-title":"Communications Psychology","DOI":"10.1038/s44271-025-00275-w","ISSN":"2731-9121","issue":"1","journalAbbreviation":"Commun Psychol","language":"en","license":"https://creativecommons.org/licenses/by/4.0","note":"publisher: Springer Science and Business Media LLC","source":"Crossref","title":"Network models reveal high-dimensional social inferences in naturalistic settings beyond latent construct models","URL":"https://www.nature.com/articles/s44271-025-00275-w","volume":"3","author":[{"family":"Lu","given":"Junsong"},{"family":"Lin","given":"Chujun"}],"accessed":{"date-parts":[["2025",7,10]]},"issued":{"date-parts":[["2025",7,7]]},"citation-key":"LuNetworkmodelsreveal2025"}},{"id":508685,"uris":["http://zotero.org/users/6113531/items/QW2UGWKG"],"itemData":{"id":508685,"type":"article-journal","abstract":"In one currently dominant view on personality, personality dimensions (e.g. extraversion) are causes of human behaviour, and personality inventory items (e.g. ‘I like to go to parties’ and ‘I like people’) are measurements of these dimensions. In this view, responses to extraversion items correlate because they measure the same latent dimension. In this paper, we challenge this way of thinking and offer an alternative perspective on personality as a system of connected affective, cognitive and behavioural components. We hypothesize that these components do not hang together because they measure the same underlying dimension; they do so because they depend on one another directly for causal, homeostatic or logical reasons (e.g. if one does not like people and it is harder to enjoy parties). From this ‘network perspective’, personality dimensions emerge out of the connectivity structure that exists between the various components of personality. After outlining the network theory, we illustrate how it applies to personality research in four domains: (i) the overall organization of personality components; (ii) the distinction between state and trait; (iii) the genetic architecture of personality; and (iv) the relation between personality and psychopathology. Copyright © 2012 John Wiley &amp; Sons, Ltd.","container-title":"European Journal of Personality","DOI":"10.1002/per.1866","ISSN":"0890-2070, 1099-0984","issue":"4","journalAbbreviation":"Eur J Pers","language":"en","page":"414-431","source":"DOI.org (Crossref)","title":"Dimensions of Normal Personality as Networks in Search of Equilibrium: You Can't like Parties if you Don't like People","title-short":"Dimensions of Normal Personality as Networks in Search of Equilibrium","volume":"26","author":[{"family":"Cramer","given":"Angélique O. J."},{"family":"Van Der Sluis","given":"Sophie"},{"family":"Noordhof","given":"Arjen"},{"family":"Wichers","given":"Marieke"},{"family":"Geschwind","given":"Nicole"},{"family":"Aggen","given":"Steven H."},{"family":"Kendler","given":"Kenneth S."},{"family":"Borsboom","given":"Denny"}],"issued":{"date-parts":[["2012",7]]},"citation-key":"CramerDimensionsNormalPersonality2012"}},{"id":456366,"uris":["http://zotero.org/users/6113531/items/H7K9X2YU"],"itemData":{"id":456366,"type":"article-journal","abstract":"The estimation of the correct number of dimensions is a long-standing problem in psychometrics. Several methods have been proposed, such as parallel analysis (PA), Kaiser-Guttman’s eigenvalue-greater-than-one rule, multiple average partial procedure (MAP), the maximum-likelihood approaches that use fit indexes as BIC and EBIC and the less used and studied approach called very simple structure (VSS). In the present paper a new approach to estimate the number of dimensions will be introduced and compared via simulation to the traditional techniques pointed above. The approach proposed in the current paper is called exploratory graph analysis (EGA), since it is based on the graphical lasso with the regularization parameter specified using EBIC. The number of dimensions is verified using the walktrap, a random walk algorithm used to identify communities in networks. In total, 32,000 data sets were simulated to fit known factor structures, with the data sets varying across different criteria: number of factors (2 and 4), number of items (5 and 10), sample size (100, 500, 1000 and 5000) and correlation between factors (orthogonal, .20, .50 and .70), resulting in 64 different conditions. For each condition, 500 data sets were simulated using lavaan. The result shows that the EGA performs comparable to parallel analysis, EBIC, eBIC and to Kaiser-Guttman rule in a number of situations, especially when the number of factors was two. However, EGA was the only technique able to correctly estimate the number of dimensions in the four-factor structure when the correlation between factors were .7, showing an accuracy of 100% for a sample size of 5,000 observations. Finally, the EGA was used to estimate the number of factors in a real dataset, in order to compare its performance with the other six techniques tested in the simulation study.","container-title":"PLOS ONE","DOI":"10.1371/journal.pone.0174035","ISSN":"1932-6203","issue":"6","journalAbbreviation":"PLoS ONE","language":"en","page":"e0174035","source":"DOI.org (Crossref)","title":"Exploratory graph analysis: A new approach for estimating the number of dimensions in psychological research","title-short":"Exploratory graph analysis","volume":"12","author":[{"family":"Golino","given":"Hudson F."},{"family":"Epskamp","given":"Sacha"}],"editor":[{"family":"Voracek","given":"Martin"}],"issued":{"date-parts":[["2017",6,8]]},"citation-key":"GolinoExploratorygraphanalysis2017"}}],"schema":"https://github.com/citation-style-language/schema/raw/master/csl-citation.json"} </w:instrText>
      </w:r>
      <w:r w:rsidR="00D213C3">
        <w:rPr>
          <w:rFonts w:ascii="Times New Roman" w:hAnsi="Times New Roman" w:cs="Times New Roman"/>
          <w:lang w:eastAsia="zh-CN"/>
        </w:rPr>
        <w:fldChar w:fldCharType="separate"/>
      </w:r>
      <w:r w:rsidR="00EE733C" w:rsidRPr="00EE733C">
        <w:rPr>
          <w:rFonts w:ascii="Times New Roman" w:hAnsi="Times New Roman" w:cs="Times New Roman"/>
          <w:vertAlign w:val="superscript"/>
        </w:rPr>
        <w:t>20,61,119</w:t>
      </w:r>
      <w:proofErr w:type="spellEnd"/>
      <w:r w:rsidR="00D213C3">
        <w:rPr>
          <w:rFonts w:ascii="Times New Roman" w:hAnsi="Times New Roman" w:cs="Times New Roman"/>
          <w:lang w:eastAsia="zh-CN"/>
        </w:rPr>
        <w:fldChar w:fldCharType="end"/>
      </w:r>
      <w:r w:rsidR="00D213C3" w:rsidRPr="00D213C3">
        <w:rPr>
          <w:rFonts w:ascii="Times New Roman" w:hAnsi="Times New Roman" w:cs="Times New Roman"/>
          <w:lang w:eastAsia="zh-CN"/>
        </w:rPr>
        <w:t>.</w:t>
      </w:r>
      <w:r w:rsidR="003F1361">
        <w:rPr>
          <w:rFonts w:ascii="Times New Roman" w:hAnsi="Times New Roman" w:cs="Times New Roman"/>
          <w:lang w:eastAsia="zh-CN"/>
        </w:rPr>
        <w:t xml:space="preserve"> These </w:t>
      </w:r>
      <w:commentRangeStart w:id="702"/>
      <w:r w:rsidR="003F1361">
        <w:rPr>
          <w:rFonts w:ascii="Times New Roman" w:hAnsi="Times New Roman" w:cs="Times New Roman"/>
          <w:lang w:eastAsia="zh-CN"/>
        </w:rPr>
        <w:t xml:space="preserve">activation-based communities </w:t>
      </w:r>
      <w:commentRangeEnd w:id="702"/>
      <w:r w:rsidR="00D15D0C">
        <w:rPr>
          <w:rStyle w:val="af3"/>
        </w:rPr>
        <w:commentReference w:id="702"/>
      </w:r>
      <w:r w:rsidR="003F1361">
        <w:rPr>
          <w:rFonts w:ascii="Times New Roman" w:hAnsi="Times New Roman" w:cs="Times New Roman"/>
          <w:lang w:eastAsia="zh-CN"/>
        </w:rPr>
        <w:t xml:space="preserve">can vary flexibly depending on the environmental inputs, explaining why dimension-like structures found in prior research vary dramatically depending on the </w:t>
      </w:r>
      <w:proofErr w:type="spellStart"/>
      <w:r w:rsidR="003F1361">
        <w:rPr>
          <w:rFonts w:ascii="Times New Roman" w:hAnsi="Times New Roman" w:cs="Times New Roman"/>
          <w:lang w:eastAsia="zh-CN"/>
        </w:rPr>
        <w:t>stimuli</w:t>
      </w:r>
      <w:r w:rsidR="00CC10B5">
        <w:rPr>
          <w:rFonts w:ascii="Times New Roman" w:hAnsi="Times New Roman" w:cs="Times New Roman"/>
          <w:lang w:eastAsia="zh-CN"/>
        </w:rPr>
        <w:fldChar w:fldCharType="begin"/>
      </w:r>
      <w:r w:rsidR="00CC10B5">
        <w:rPr>
          <w:rFonts w:ascii="Times New Roman" w:hAnsi="Times New Roman" w:cs="Times New Roman"/>
          <w:lang w:eastAsia="zh-CN"/>
        </w:rPr>
        <w:instrText xml:space="preserve"> ADDIN ZOTERO_ITEM CSL_CITATION {"citationID":"qrT97NBF","properties":{"formattedCitation":"\\super 7,12,27,83\\nosupersub{}","plainCitation":"7,12,27,83","noteIndex":0},"citationItems":[{"id":442077,"uris":["http://zotero.org/users/6113531/items/IK4FHH64"],"itemData":{"id":442077,"type":"article-journal","abstract":"Three experiments are presented that investigate the two-dimensional valence/trustworthiness by dominance model of social inferences from faces (Oosterhof &amp; Todorov, 2008). Experiment 1 used image averaging and morphing techniques to demonstrate that consistent facial cues subserve a range of social inferences, even in a highly variable sample of 1000 ambient images (images that are intended to be representative of those encountered in everyday life, see Jenkins, White, Van Montfort, &amp; Burton, 2011). Experiment 2 then tested Oosterhof and Todorov’s two-dimensional model on this extensive sample of face images. The original two dimensions were replicated and a novel ‘youthful-attractiveness’ factor also emerged. Experiment 3 successfully cross-validated the three-dimensional model using face averages directly constructed from the factor scores. These ﬁndings highlight the utility of the original trustworthiness and dominance dimensions, but also underscore the need to utilise varied face stimuli: with a more realistically diverse set of face images, social inferences from faces show a more elaborate underlying structure than hitherto suggested.","container-title":"Cognition","DOI":"10.1016/j.cognition.2012.12.001","ISSN":"00100277","issue":"1","journalAbbreviation":"Cognition","language":"en","page":"105-118","source":"DOI.org (Crossref)","title":"Social inferences from faces: Ambient images generate a three-dimensional model","title-short":"Social inferences from faces","volume":"127","author":[{"family":"Sutherland","given":"Clare A.M."},{"family":"Oldmeadow","given":"Julian A."},{"family":"Santos","given":"Isabel M."},{"family":"Towler","given":"John"},{"family":"Michael Burt","given":"D."},{"family":"Young","given":"Andrew W."}],"issued":{"date-parts":[["2013",4]]},"citation-key":"SutherlandSocialinferencesfaces2013"}},{"id":275535,"uris":["http://zotero.org/users/6113531/items/ZF499KF7"],"itemData":{"id":275535,"type":"article-journal","abstract":"Abstract\n            People readily (but often inaccurately) attribute traits to others based on faces. While the details of attributions depend on the language available to describe social traits, psychological theories argue that two or three dimensions (such as valence and dominance) summarize social trait attributions from faces. However, prior work has used only a small number of trait words (12 to 18), limiting conclusions to date. In two large-scale, preregistered studies we ask participants to rate 100 faces (obtained from existing face stimuli sets), using a list of 100 English trait words that we derived using deep neural network analysis of words that have been used by other participants in prior studies to describe faces. In study 1 we find that these attributions are best described by four psychological dimensions, which we interpret as “warmth”, “competence”, “femininity”, and “youth”. In study 2 we partially reproduce these four dimensions using the same stimuli among additional participant raters from multiple regions around the world, in both aggregated and individual-level data. These results provide a comprehensive characterization of trait attributions from faces, although we note our conclusions are limited by the scope of our study (in particular we note only white faces and English trait words were included).","container-title":"Nature Communications","DOI":"10.1038/s41467-021-25500-y","ISSN":"2041-1723","issue":"1","journalAbbreviation":"Nat Commun","language":"en","page":"5168","source":"DOI.org (Crossref)","title":"Four dimensions characterize attributions from faces using a representative set of English trait words","volume":"12","author":[{"family":"Lin","given":"Chujun"},{"family":"Keles","given":"Umit"},{"family":"Adolphs","given":"Ralph"}],"issued":{"date-parts":[["2021",8,27]]},"citation-key":"LinFourdimensionscharacterize2021"}},{"id":563425,"uris":["http://zotero.org/users/6113531/items/MAT83UVR"],"itemData":{"id":563425,"type":"article-journal","abstract":"Dominant models of impression formation focus on two fundamental dimensions: a horizontal dimension of warmth/ communion/trustworthiness and a vertical dimension of competence/agency/dominance. However, these models have typically been studied using theory-driven methods and stimuli of restricted complexity. We used a data-driven approach and naturalistic stimuli to explore the latent dimensions underlying &gt;300,000 unconstrained linguistic descriptions of 1,000 Facebook profile pictures from 2,188 participants. Via traditional (Exploratory Factor Analysis) and modern (natural language dictionaries, semantic sentence embeddings) approaches, we observed impressions to form with regard to the horizontal and vertical dimensions and their respective facets of sociability/morality and ability/assertiveness, plus the key demographic variables of gender, age, and race. However, we also observed impressions to form along numerous further dimensions, including adventurousness, conservatism, fitness, non-conformity, and stylishness. These results serve to emphasize the importance of high-dimensional models of impression formation and help to clarify the content dimensions underlying unconstrained descriptions of individuals.","container-title":"Personality and Social Psychology Bulletin","issue":"0","language":"en","page":"1-17","source":"Zotero","title":"Unconstrained Descriptions of Facebook Profile Pictures Support High-Dimensional Models of Impression Formation","volume":"0","author":[{"family":"Connor","given":"Paul"},{"family":"Nicolas","given":"Gandalf"},{"family":"Antonoplis","given":"Stephen"},{"family":"Koch","given":"Alex"}],"issued":{"date-parts":[["2024"]]},"citation-key":"ConnorUnconstrainedDescriptionsFacebook2024"}},{"id":26510,"uris":["http://zotero.org/users/6113531/items/KHVME9MK"],"itemData":{"id":26510,"type":"article-journal","container-title":"Trends in Cognitive Sciences","DOI":"10.1016/j.tics.2008.10.001","ISSN":"13646613","issue":"12","journalAbbreviation":"Trends in Cognitive Sciences","language":"en","note":"00625","page":"455-460","source":"DOI.org (Crossref)","title":"Understanding evaluation of faces on social dimensions","volume":"12","author":[{"family":"Todorov","given":"Alexander"},{"family":"Said","given":"Chris P."},{"family":"Engell","given":"Andrew D."},{"family":"Oosterhof","given":"Nikolaas N."}],"issued":{"date-parts":[["2008",12]]},"citation-key":"TodorovUnderstandingevaluationfaces2008"}}],"schema":"https://github.com/citation-style-language/schema/raw/master/csl-citation.json"} </w:instrText>
      </w:r>
      <w:r w:rsidR="00CC10B5">
        <w:rPr>
          <w:rFonts w:ascii="Times New Roman" w:hAnsi="Times New Roman" w:cs="Times New Roman"/>
          <w:lang w:eastAsia="zh-CN"/>
        </w:rPr>
        <w:fldChar w:fldCharType="separate"/>
      </w:r>
      <w:r w:rsidR="00CC10B5" w:rsidRPr="00CC10B5">
        <w:rPr>
          <w:rFonts w:ascii="Times New Roman" w:hAnsi="Times New Roman" w:cs="Times New Roman"/>
          <w:vertAlign w:val="superscript"/>
        </w:rPr>
        <w:t>7,12,27,83</w:t>
      </w:r>
      <w:proofErr w:type="spellEnd"/>
      <w:r w:rsidR="00CC10B5">
        <w:rPr>
          <w:rFonts w:ascii="Times New Roman" w:hAnsi="Times New Roman" w:cs="Times New Roman"/>
          <w:lang w:eastAsia="zh-CN"/>
        </w:rPr>
        <w:fldChar w:fldCharType="end"/>
      </w:r>
      <w:commentRangeStart w:id="703"/>
      <w:r w:rsidR="003F1361">
        <w:rPr>
          <w:rFonts w:ascii="Times New Roman" w:hAnsi="Times New Roman" w:cs="Times New Roman"/>
          <w:lang w:eastAsia="zh-CN"/>
        </w:rPr>
        <w:t xml:space="preserve">. </w:t>
      </w:r>
      <w:commentRangeEnd w:id="703"/>
      <w:r w:rsidR="003F1361">
        <w:rPr>
          <w:rStyle w:val="af3"/>
        </w:rPr>
        <w:commentReference w:id="703"/>
      </w:r>
      <w:r w:rsidR="003F1361">
        <w:rPr>
          <w:rFonts w:ascii="Times New Roman" w:hAnsi="Times New Roman" w:cs="Times New Roman"/>
          <w:lang w:eastAsia="zh-CN"/>
        </w:rPr>
        <w:t xml:space="preserve">Taken together, we </w:t>
      </w:r>
      <w:r w:rsidR="007B7B4C">
        <w:rPr>
          <w:rFonts w:ascii="Times New Roman" w:hAnsi="Times New Roman" w:cs="Times New Roman"/>
          <w:lang w:eastAsia="zh-CN"/>
        </w:rPr>
        <w:t>argue</w:t>
      </w:r>
      <w:r w:rsidR="003F1361">
        <w:rPr>
          <w:rFonts w:ascii="Times New Roman" w:hAnsi="Times New Roman" w:cs="Times New Roman"/>
          <w:lang w:eastAsia="zh-CN"/>
        </w:rPr>
        <w:t xml:space="preserve"> that </w:t>
      </w:r>
      <w:del w:id="704" w:author="Lu, Junsong" w:date="2025-08-22T12:24:00Z" w16du:dateUtc="2025-08-22T04:24:00Z">
        <w:r w:rsidR="003F1361" w:rsidDel="00BE615B">
          <w:rPr>
            <w:rFonts w:ascii="Times New Roman" w:hAnsi="Times New Roman" w:cs="Times New Roman"/>
            <w:lang w:eastAsia="zh-CN"/>
          </w:rPr>
          <w:delText xml:space="preserve">psychological </w:delText>
        </w:r>
      </w:del>
      <w:r w:rsidR="003F1361">
        <w:rPr>
          <w:rFonts w:ascii="Times New Roman" w:hAnsi="Times New Roman" w:cs="Times New Roman"/>
          <w:lang w:eastAsia="zh-CN"/>
        </w:rPr>
        <w:t xml:space="preserve">dimensions found in prior research are not fixed, functional </w:t>
      </w:r>
      <w:r w:rsidR="007B7B4C">
        <w:rPr>
          <w:rFonts w:ascii="Times New Roman" w:hAnsi="Times New Roman" w:cs="Times New Roman"/>
          <w:lang w:eastAsia="zh-CN"/>
        </w:rPr>
        <w:t xml:space="preserve">structures that </w:t>
      </w:r>
      <w:proofErr w:type="gramStart"/>
      <w:r w:rsidR="003F1361">
        <w:rPr>
          <w:rFonts w:ascii="Times New Roman" w:hAnsi="Times New Roman" w:cs="Times New Roman"/>
          <w:lang w:eastAsia="zh-CN"/>
        </w:rPr>
        <w:t>drives</w:t>
      </w:r>
      <w:proofErr w:type="gramEnd"/>
      <w:r w:rsidR="003F1361">
        <w:rPr>
          <w:rFonts w:ascii="Times New Roman" w:hAnsi="Times New Roman" w:cs="Times New Roman"/>
          <w:lang w:eastAsia="zh-CN"/>
        </w:rPr>
        <w:t xml:space="preserve"> social inferences, but instead emergent </w:t>
      </w:r>
      <w:ins w:id="705" w:author="Lu, Junsong" w:date="2025-08-22T12:25:00Z" w16du:dateUtc="2025-08-22T04:25:00Z">
        <w:r w:rsidR="00BE615B">
          <w:rPr>
            <w:rFonts w:ascii="Times New Roman" w:hAnsi="Times New Roman" w:cs="Times New Roman" w:hint="eastAsia"/>
            <w:lang w:eastAsia="zh-CN"/>
          </w:rPr>
          <w:t>properties</w:t>
        </w:r>
      </w:ins>
      <w:del w:id="706" w:author="Lu, Junsong" w:date="2025-08-22T12:25:00Z" w16du:dateUtc="2025-08-22T04:25:00Z">
        <w:r w:rsidR="003F1361" w:rsidDel="00BE615B">
          <w:rPr>
            <w:rFonts w:ascii="Times New Roman" w:hAnsi="Times New Roman" w:cs="Times New Roman"/>
            <w:lang w:eastAsia="zh-CN"/>
          </w:rPr>
          <w:delText>structures</w:delText>
        </w:r>
      </w:del>
      <w:r w:rsidR="003F1361">
        <w:rPr>
          <w:rFonts w:ascii="Times New Roman" w:hAnsi="Times New Roman" w:cs="Times New Roman"/>
          <w:lang w:eastAsia="zh-CN"/>
        </w:rPr>
        <w:t xml:space="preserve"> </w:t>
      </w:r>
      <w:del w:id="707" w:author="Lu, Junsong" w:date="2025-08-22T12:25:00Z" w16du:dateUtc="2025-08-22T04:25:00Z">
        <w:r w:rsidR="003F1361" w:rsidDel="00BE615B">
          <w:rPr>
            <w:rFonts w:ascii="Times New Roman" w:hAnsi="Times New Roman" w:cs="Times New Roman"/>
            <w:lang w:eastAsia="zh-CN"/>
          </w:rPr>
          <w:delText xml:space="preserve">from </w:delText>
        </w:r>
      </w:del>
      <w:ins w:id="708" w:author="Lu, Junsong" w:date="2025-08-22T12:25:00Z" w16du:dateUtc="2025-08-22T04:25:00Z">
        <w:r w:rsidR="00BE615B">
          <w:rPr>
            <w:rFonts w:ascii="Times New Roman" w:hAnsi="Times New Roman" w:cs="Times New Roman" w:hint="eastAsia"/>
            <w:lang w:eastAsia="zh-CN"/>
          </w:rPr>
          <w:t>of</w:t>
        </w:r>
        <w:r w:rsidR="00BE615B">
          <w:rPr>
            <w:rFonts w:ascii="Times New Roman" w:hAnsi="Times New Roman" w:cs="Times New Roman"/>
            <w:lang w:eastAsia="zh-CN"/>
          </w:rPr>
          <w:t xml:space="preserve"> </w:t>
        </w:r>
      </w:ins>
      <w:r w:rsidR="003F1361">
        <w:rPr>
          <w:rFonts w:ascii="Times New Roman" w:hAnsi="Times New Roman" w:cs="Times New Roman"/>
          <w:lang w:eastAsia="zh-CN"/>
        </w:rPr>
        <w:t xml:space="preserve">the </w:t>
      </w:r>
      <w:del w:id="709" w:author="Lu, Junsong" w:date="2025-08-22T12:24:00Z" w16du:dateUtc="2025-08-22T04:24:00Z">
        <w:r w:rsidR="003F1361" w:rsidDel="00BE615B">
          <w:rPr>
            <w:rFonts w:ascii="Times New Roman" w:hAnsi="Times New Roman" w:cs="Times New Roman"/>
            <w:lang w:eastAsia="zh-CN"/>
          </w:rPr>
          <w:delText>small-world mind</w:delText>
        </w:r>
      </w:del>
      <w:ins w:id="710" w:author="Lu, Junsong" w:date="2025-08-22T12:24:00Z" w16du:dateUtc="2025-08-22T04:24:00Z">
        <w:r w:rsidR="00BE615B">
          <w:rPr>
            <w:rFonts w:ascii="Times New Roman" w:hAnsi="Times New Roman" w:cs="Times New Roman" w:hint="eastAsia"/>
            <w:lang w:eastAsia="zh-CN"/>
          </w:rPr>
          <w:t>network</w:t>
        </w:r>
      </w:ins>
      <w:r w:rsidR="003F1361">
        <w:rPr>
          <w:rFonts w:ascii="Times New Roman" w:hAnsi="Times New Roman" w:cs="Times New Roman"/>
          <w:lang w:eastAsia="zh-CN"/>
        </w:rPr>
        <w:t xml:space="preserve">. </w:t>
      </w:r>
    </w:p>
    <w:p w14:paraId="6DDC683B" w14:textId="4086BC8C" w:rsidR="007821D5" w:rsidRDefault="007821D5" w:rsidP="000D14FA">
      <w:pPr>
        <w:spacing w:beforeLines="50" w:before="156" w:afterLines="50" w:after="156"/>
        <w:ind w:firstLine="420"/>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0BFC2F03" wp14:editId="5D47E1B6">
            <wp:extent cx="4639310" cy="2319655"/>
            <wp:effectExtent l="0" t="0" r="8890" b="4445"/>
            <wp:docPr id="8145703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0369" name="图片 8145703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39310" cy="2319655"/>
                    </a:xfrm>
                    <a:prstGeom prst="rect">
                      <a:avLst/>
                    </a:prstGeom>
                  </pic:spPr>
                </pic:pic>
              </a:graphicData>
            </a:graphic>
          </wp:inline>
        </w:drawing>
      </w:r>
    </w:p>
    <w:p w14:paraId="0502A90F" w14:textId="740CAE43" w:rsidR="007821D5" w:rsidRPr="007821D5" w:rsidRDefault="007821D5" w:rsidP="007821D5">
      <w:pPr>
        <w:pStyle w:val="af"/>
        <w:rPr>
          <w:rFonts w:ascii="Times New Roman" w:hAnsi="Times New Roman" w:cs="Times New Roman"/>
          <w:color w:val="000000"/>
          <w:kern w:val="2"/>
          <w:lang w:eastAsia="zh-CN"/>
        </w:rPr>
      </w:pPr>
      <w:r w:rsidRPr="004733C5">
        <w:rPr>
          <w:rFonts w:ascii="Times New Roman" w:hAnsi="Times New Roman" w:cs="Times New Roman"/>
          <w:b/>
          <w:bCs/>
          <w:color w:val="000000"/>
          <w:kern w:val="2"/>
          <w:lang w:eastAsia="zh-CN"/>
        </w:rPr>
        <w:t xml:space="preserve">Figure </w:t>
      </w:r>
      <w:r w:rsidR="00997DB8">
        <w:rPr>
          <w:rFonts w:ascii="Times New Roman" w:hAnsi="Times New Roman" w:cs="Times New Roman" w:hint="eastAsia"/>
          <w:b/>
          <w:bCs/>
          <w:color w:val="000000"/>
          <w:kern w:val="2"/>
          <w:lang w:eastAsia="zh-CN"/>
        </w:rPr>
        <w:t>6</w:t>
      </w:r>
      <w:r>
        <w:rPr>
          <w:rFonts w:ascii="Times New Roman" w:hAnsi="Times New Roman" w:cs="Times New Roman"/>
          <w:b/>
          <w:bCs/>
          <w:color w:val="000000"/>
          <w:kern w:val="2"/>
          <w:lang w:eastAsia="zh-CN"/>
        </w:rPr>
        <w:t xml:space="preserve">. </w:t>
      </w:r>
      <w:r w:rsidR="00196BE2">
        <w:rPr>
          <w:rFonts w:ascii="Times New Roman" w:hAnsi="Times New Roman" w:cs="Times New Roman" w:hint="eastAsia"/>
          <w:b/>
          <w:bCs/>
          <w:color w:val="000000"/>
          <w:kern w:val="2"/>
          <w:lang w:eastAsia="zh-CN"/>
        </w:rPr>
        <w:t>Psychological Dimensions</w:t>
      </w:r>
      <w:r w:rsidR="00BF1479">
        <w:rPr>
          <w:rFonts w:ascii="Times New Roman" w:hAnsi="Times New Roman" w:cs="Times New Roman"/>
          <w:b/>
          <w:bCs/>
          <w:color w:val="000000"/>
          <w:kern w:val="2"/>
          <w:lang w:eastAsia="zh-CN"/>
        </w:rPr>
        <w:t xml:space="preserve"> Are Communities in the Small-World Mind</w:t>
      </w:r>
      <w:r>
        <w:rPr>
          <w:rFonts w:ascii="Times New Roman" w:hAnsi="Times New Roman" w:cs="Times New Roman"/>
          <w:b/>
          <w:bCs/>
          <w:color w:val="000000"/>
          <w:kern w:val="2"/>
          <w:lang w:eastAsia="zh-CN"/>
        </w:rPr>
        <w:t xml:space="preserve">. </w:t>
      </w:r>
      <w:r w:rsidR="0032781C">
        <w:rPr>
          <w:rFonts w:ascii="Times New Roman" w:hAnsi="Times New Roman" w:cs="Times New Roman"/>
          <w:color w:val="000000"/>
          <w:kern w:val="2"/>
          <w:lang w:eastAsia="zh-CN"/>
        </w:rPr>
        <w:t>Left: A n</w:t>
      </w:r>
      <w:r w:rsidR="00327558">
        <w:rPr>
          <w:rFonts w:ascii="Times New Roman" w:hAnsi="Times New Roman" w:cs="Times New Roman" w:hint="eastAsia"/>
          <w:color w:val="000000"/>
          <w:kern w:val="2"/>
          <w:lang w:eastAsia="zh-CN"/>
        </w:rPr>
        <w:t>etwork without communities</w:t>
      </w:r>
      <w:r w:rsidR="0032781C">
        <w:rPr>
          <w:rFonts w:ascii="Times New Roman" w:hAnsi="Times New Roman" w:cs="Times New Roman"/>
          <w:color w:val="000000"/>
          <w:kern w:val="2"/>
          <w:lang w:eastAsia="zh-CN"/>
        </w:rPr>
        <w:t xml:space="preserve"> (densely connected regions)</w:t>
      </w:r>
      <w:r w:rsidR="00327558">
        <w:rPr>
          <w:rFonts w:ascii="Times New Roman" w:hAnsi="Times New Roman" w:cs="Times New Roman" w:hint="eastAsia"/>
          <w:color w:val="000000"/>
          <w:kern w:val="2"/>
          <w:lang w:eastAsia="zh-CN"/>
        </w:rPr>
        <w:t xml:space="preserve"> annotated</w:t>
      </w:r>
      <w:r w:rsidR="0032781C">
        <w:rPr>
          <w:rFonts w:ascii="Times New Roman" w:hAnsi="Times New Roman" w:cs="Times New Roman"/>
          <w:color w:val="000000"/>
          <w:kern w:val="2"/>
          <w:lang w:eastAsia="zh-CN"/>
        </w:rPr>
        <w:t>. Right: the same network with communities annotated using colors</w:t>
      </w:r>
      <w:r w:rsidR="00327558">
        <w:rPr>
          <w:rFonts w:ascii="Times New Roman" w:hAnsi="Times New Roman" w:cs="Times New Roman" w:hint="eastAsia"/>
          <w:color w:val="000000"/>
          <w:kern w:val="2"/>
          <w:lang w:eastAsia="zh-CN"/>
        </w:rPr>
        <w:t xml:space="preserve">. </w:t>
      </w:r>
      <w:r w:rsidR="0032781C">
        <w:rPr>
          <w:rFonts w:ascii="Times New Roman" w:hAnsi="Times New Roman" w:cs="Times New Roman"/>
          <w:color w:val="000000"/>
          <w:kern w:val="2"/>
          <w:lang w:eastAsia="zh-CN"/>
        </w:rPr>
        <w:t>Communities are</w:t>
      </w:r>
      <w:r w:rsidR="00196BE2" w:rsidRPr="00196BE2">
        <w:rPr>
          <w:rFonts w:ascii="Times New Roman" w:hAnsi="Times New Roman" w:cs="Times New Roman"/>
          <w:color w:val="000000"/>
          <w:kern w:val="2"/>
          <w:lang w:eastAsia="zh-CN"/>
        </w:rPr>
        <w:t xml:space="preserve"> identified using community detection algorithms that focus on network structure </w:t>
      </w:r>
      <w:commentRangeStart w:id="711"/>
      <w:commentRangeStart w:id="712"/>
      <w:r w:rsidR="00196BE2" w:rsidRPr="00196BE2">
        <w:rPr>
          <w:rFonts w:ascii="Times New Roman" w:hAnsi="Times New Roman" w:cs="Times New Roman"/>
          <w:color w:val="000000"/>
          <w:kern w:val="2"/>
          <w:lang w:eastAsia="zh-CN"/>
        </w:rPr>
        <w:t xml:space="preserve">between </w:t>
      </w:r>
      <w:proofErr w:type="spellStart"/>
      <w:r w:rsidR="00196BE2" w:rsidRPr="00196BE2">
        <w:rPr>
          <w:rFonts w:ascii="Times New Roman" w:hAnsi="Times New Roman" w:cs="Times New Roman"/>
          <w:color w:val="000000"/>
          <w:kern w:val="2"/>
          <w:lang w:eastAsia="zh-CN"/>
        </w:rPr>
        <w:t>nodes</w:t>
      </w:r>
      <w:r w:rsidR="008C521C">
        <w:rPr>
          <w:rFonts w:ascii="Times New Roman" w:hAnsi="Times New Roman" w:cs="Times New Roman"/>
          <w:color w:val="000000"/>
          <w:kern w:val="2"/>
          <w:lang w:eastAsia="zh-CN"/>
        </w:rPr>
        <w:fldChar w:fldCharType="begin"/>
      </w:r>
      <w:r w:rsidR="00EE733C">
        <w:rPr>
          <w:rFonts w:ascii="Times New Roman" w:hAnsi="Times New Roman" w:cs="Times New Roman"/>
          <w:color w:val="000000"/>
          <w:kern w:val="2"/>
          <w:lang w:eastAsia="zh-CN"/>
        </w:rPr>
        <w:instrText xml:space="preserve"> ADDIN ZOTERO_ITEM CSL_CITATION {"citationID":"lRPnPYfT","properties":{"formattedCitation":"\\super 118,120\\uc0\\u8211{}122\\nosupersub{}","plainCitation":"118,120–122","noteIndex":0},"citationItems":[{"id":506645,"uris":["http://zotero.org/users/6113531/items/6CANZKJL"],"itemData":{"id":506645,"type":"article-journal","abstract":"Community detection in networks is one of the most popular topics of modern network science. Communities, or clusters, are usually groups of vertices having higher probability of being connected to each other than to members of other groups, though other patterns are possible. Identifying communities is an ill-defined problem. There are no universal protocols on the fundamental ingredients, like the definition of community itself, nor on other crucial issues, like the validation of algorithms and the comparison of their performances. This has generated a number of confusions and misconceptions, which undermine the progress in the field. We offer a guided tour through the main aspects of the problem. We also point out strengths and weaknesses of popular methods, and give directions to their use.","container-title":"Physics Reports","DOI":"10.1016/j.physrep.2016.09.002","ISSN":"03701573","journalAbbreviation":"Physics Reports","language":"en","page":"1-44","source":"DOI.org (Crossref)","title":"Community detection in networks: A user guide","title-short":"Community detection in networks","volume":"659","author":[{"family":"Fortunato","given":"Santo"},{"family":"Hric","given":"Darko"}],"issued":{"date-parts":[["2016",11]]},"citation-key":"FortunatoCommunitydetectionnetworks2016"}},{"id":622895,"uris":["http://zotero.org/users/6113531/items/2DBRKD5A"],"itemData":{"id":622895,"type":"article-journal","abstract":"Identifying the correct number of factors in multivariate data is fundamental to psychological measurement. Factor analysis has a long tradition in the ﬁeld, but it has been challenged recently by exploratory graph analysis (EGA), an approach based on network psychometrics. EGA ﬁrst estimates a network and then applies the Walktrap community detection algorithm. Simulation studies have demonstrated that EGA has comparable or better accuracy for recovering the same number of communities as there are factors in the simulated data than factor analytic methods. Despite EGA’s effectiveness, there has yet to be an investigation into whether other sparsity induction methods or community detection algorithms could achieve equivalent or better performance. Furthermore, unidimensional structures are fundamental to psychological measurement yet they have been sparsely studied in simulations using community detection algorithms. In the present study, we performed a Monte Carlo simulation using the zero-order correlation matrix, GLASSO, and two variants of a non-regularized partial correlation sparsity induction methods with several community detection algorithms. We examined the performance of these method–algorithm combinations in both continuous and polytomous data across a variety of conditions. The results indicate that the Fast-greedy, Louvain, and Walktrap algorithms paired with the GLASSO method were consistently among the most accurate and least-biased overall.","container-title":"Behavior Research Methods","DOI":"10.3758/s13428-023-02106-4","ISSN":"1554-3528","issue":"3","journalAbbreviation":"Behav Res","language":"en","page":"1485-1505","source":"DOI.org (Crossref)","title":"Comparing community detection algorithms in psychometric networks: A Monte Carlo simulation","title-short":"Comparing community detection algorithms in psychometric networks","volume":"56","author":[{"family":"Christensen","given":"Alexander P."},{"family":"Garrido","given":"Luis Eduardo"},{"family":"Guerra-Peña","given":"Kiero"},{"family":"Golino","given":"Hudson"}],"issued":{"date-parts":[["2023",6,2]]},"citation-key":"ChristensenComparingcommunitydetection2023"}},{"id":508588,"uris":["http://zotero.org/users/6113531/items/UY9NPXQE"],"itemData":{"id":508588,"type":"article-journal","abstract":"Abstract\n            The hypergraph community detection problem seeks to identify groups of related vertices in hypergraph data. We propose an information-theoretic hypergraph community detection algorithm which compresses the observed data in terms of community labels and community-edge intersections. This algorithm can also be viewed as maximum-likelihood inference in a degree-corrected microcanonical stochastic blockmodel. We perform the compression/inference step via simulated annealing. Unlike several recent algorithms based on canonical models, our microcanonical algorithm does not require inference of statistical parameters such as vertex degrees or pairwise group connection rates. Through synthetic experiments, we find that our algorithm succeeds down to recently-conjectured thresholds for sparse random hypergraphs. We also find competitive performance in cluster recovery tasks on several hypergraph data sets.","container-title":"Scientific Reports","DOI":"10.1038/s41598-024-55934-5","ISSN":"2045-2322","issue":"1","journalAbbreviation":"Sci Rep","language":"en","page":"6933","source":"DOI.org (Crossref)","title":"Community detection in hypergraphs via mutual information maximization","volume":"14","author":[{"family":"Kritschgau","given":"Jürgen"},{"family":"Kaiser","given":"Daniel"},{"family":"Alvarado Rodriguez","given":"Oliver"},{"family":"Amburg","given":"Ilya"},{"family":"Bolkema","given":"Jessalyn"},{"family":"Grubb","given":"Thomas"},{"family":"Lan","given":"Fangfei"},{"family":"Maleki","given":"Sepideh"},{"family":"Chodrow","given":"Phil"},{"family":"Kay","given":"Bill"}],"issued":{"date-parts":[["2024",3,23]]},"citation-key":"KritschgauCommunitydetectionhypergraphs2024"}},{"id":517589,"uris":["http://zotero.org/users/6113531/items/AGZTG78W"],"itemData":{"id":517589,"type":"article-journal","abstract":"Abstract\n            Community detection is often used to understand the structure of large and complex networks. One of the most popular algorithms for uncovering community structure is the so-called Louvain algorithm. We show that this algorithm has a major defect that largely went unnoticed until now: the Louvain algorithm may yield arbitrarily badly connected communities. In the worst case, communities may even be disconnected, especially when running the algorithm iteratively. In our experimental analysis, we observe that up to 25% of the communities are badly connected and up to 16% are disconnected. To address this problem, we introduce the Leiden algorithm. We prove that the Leiden algorithm yields communities that are guaranteed to be connected. In addition, we prove that, when the Leiden algorithm is applied iteratively, it converges to a partition in which all subsets of all communities are locally optimally assigned. Furthermore, by relying on a fast local move approach, the Leiden algorithm runs faster than the Louvain algorithm. We demonstrate the performance of the Leiden algorithm for several benchmark and real-world networks. We find that the Leiden algorithm is faster than the Louvain algorithm and uncovers better partitions, in addition to providing explicit guarantees.","container-title":"Scientific Reports","DOI":"10.1038/s41598-019-41695-z","ISSN":"2045-2322","issue":"1","journalAbbreviation":"Sci Rep","language":"en","page":"5233","source":"DOI.org (Crossref)","title":"From Louvain to Leiden: guaranteeing well-connected communities","title-short":"From Louvain to Leiden","volume":"9","author":[{"family":"Traag","given":"V. A."},{"family":"Waltman","given":"L."},{"family":"Van Eck","given":"N. J."}],"issued":{"date-parts":[["2019",3,26]]},"citation-key":"TraagLouvainLeidenguaranteeing2019"}}],"schema":"https://github.com/citation-style-language/schema/raw/master/csl-citation.json"} </w:instrText>
      </w:r>
      <w:r w:rsidR="008C521C">
        <w:rPr>
          <w:rFonts w:ascii="Times New Roman" w:hAnsi="Times New Roman" w:cs="Times New Roman"/>
          <w:color w:val="000000"/>
          <w:kern w:val="2"/>
          <w:lang w:eastAsia="zh-CN"/>
        </w:rPr>
        <w:fldChar w:fldCharType="separate"/>
      </w:r>
      <w:r w:rsidR="00EE733C" w:rsidRPr="00EE733C">
        <w:rPr>
          <w:rFonts w:ascii="Times New Roman" w:hAnsi="Times New Roman" w:cs="Times New Roman"/>
          <w:vertAlign w:val="superscript"/>
        </w:rPr>
        <w:t>118,120</w:t>
      </w:r>
      <w:proofErr w:type="spellEnd"/>
      <w:r w:rsidR="00EE733C" w:rsidRPr="00EE733C">
        <w:rPr>
          <w:rFonts w:ascii="Times New Roman" w:hAnsi="Times New Roman" w:cs="Times New Roman"/>
          <w:vertAlign w:val="superscript"/>
        </w:rPr>
        <w:t>–122</w:t>
      </w:r>
      <w:r w:rsidR="008C521C">
        <w:rPr>
          <w:rFonts w:ascii="Times New Roman" w:hAnsi="Times New Roman" w:cs="Times New Roman"/>
          <w:color w:val="000000"/>
          <w:kern w:val="2"/>
          <w:lang w:eastAsia="zh-CN"/>
        </w:rPr>
        <w:fldChar w:fldCharType="end"/>
      </w:r>
      <w:commentRangeEnd w:id="711"/>
      <w:r w:rsidR="0032781C">
        <w:rPr>
          <w:rStyle w:val="af3"/>
        </w:rPr>
        <w:commentReference w:id="711"/>
      </w:r>
      <w:commentRangeEnd w:id="712"/>
      <w:r w:rsidR="00166810">
        <w:rPr>
          <w:rStyle w:val="af3"/>
        </w:rPr>
        <w:commentReference w:id="712"/>
      </w:r>
      <w:r w:rsidR="00196BE2" w:rsidRPr="00196BE2">
        <w:rPr>
          <w:rFonts w:ascii="Times New Roman" w:hAnsi="Times New Roman" w:cs="Times New Roman"/>
          <w:color w:val="000000"/>
          <w:kern w:val="2"/>
          <w:lang w:eastAsia="zh-CN"/>
        </w:rPr>
        <w:t xml:space="preserve">. </w:t>
      </w:r>
      <w:r w:rsidR="0032781C">
        <w:rPr>
          <w:rFonts w:ascii="Times New Roman" w:hAnsi="Times New Roman" w:cs="Times New Roman"/>
          <w:color w:val="000000"/>
          <w:kern w:val="2"/>
          <w:lang w:eastAsia="zh-CN"/>
        </w:rPr>
        <w:t xml:space="preserve">Communities in the small-world mind </w:t>
      </w:r>
      <w:r w:rsidR="00196BE2" w:rsidRPr="00196BE2">
        <w:rPr>
          <w:rFonts w:ascii="Times New Roman" w:hAnsi="Times New Roman" w:cs="Times New Roman"/>
          <w:color w:val="000000"/>
          <w:kern w:val="2"/>
          <w:lang w:eastAsia="zh-CN"/>
        </w:rPr>
        <w:t>serve as structural prerequisites for psychological dimensions</w:t>
      </w:r>
      <w:r w:rsidR="0032781C">
        <w:rPr>
          <w:rFonts w:ascii="Times New Roman" w:hAnsi="Times New Roman" w:cs="Times New Roman"/>
          <w:color w:val="000000"/>
          <w:kern w:val="2"/>
          <w:lang w:eastAsia="zh-CN"/>
        </w:rPr>
        <w:t xml:space="preserve"> to be detected</w:t>
      </w:r>
      <w:r w:rsidR="00196BE2" w:rsidRPr="00196BE2">
        <w:rPr>
          <w:rFonts w:ascii="Times New Roman" w:hAnsi="Times New Roman" w:cs="Times New Roman"/>
          <w:color w:val="000000"/>
          <w:kern w:val="2"/>
          <w:lang w:eastAsia="zh-CN"/>
        </w:rPr>
        <w:t xml:space="preserve"> when constrained </w:t>
      </w:r>
      <w:r w:rsidR="0032781C">
        <w:rPr>
          <w:rFonts w:ascii="Times New Roman" w:hAnsi="Times New Roman" w:cs="Times New Roman"/>
          <w:color w:val="000000"/>
          <w:kern w:val="2"/>
          <w:lang w:eastAsia="zh-CN"/>
        </w:rPr>
        <w:t xml:space="preserve">environmental inputs </w:t>
      </w:r>
      <w:r w:rsidR="00196BE2" w:rsidRPr="00196BE2">
        <w:rPr>
          <w:rFonts w:ascii="Times New Roman" w:hAnsi="Times New Roman" w:cs="Times New Roman"/>
          <w:color w:val="000000"/>
          <w:kern w:val="2"/>
          <w:lang w:eastAsia="zh-CN"/>
        </w:rPr>
        <w:t xml:space="preserve">are </w:t>
      </w:r>
      <w:r w:rsidR="0032781C">
        <w:rPr>
          <w:rFonts w:ascii="Times New Roman" w:hAnsi="Times New Roman" w:cs="Times New Roman"/>
          <w:color w:val="000000"/>
          <w:kern w:val="2"/>
          <w:lang w:eastAsia="zh-CN"/>
        </w:rPr>
        <w:t>used</w:t>
      </w:r>
      <w:r w:rsidR="00196BE2" w:rsidRPr="00196BE2">
        <w:rPr>
          <w:rFonts w:ascii="Times New Roman" w:hAnsi="Times New Roman" w:cs="Times New Roman"/>
          <w:color w:val="000000"/>
          <w:kern w:val="2"/>
          <w:lang w:eastAsia="zh-CN"/>
        </w:rPr>
        <w:t xml:space="preserve">. </w:t>
      </w:r>
      <w:ins w:id="713" w:author="Lu, Junsong" w:date="2025-08-22T15:24:00Z">
        <w:r w:rsidR="00EF3AEF" w:rsidRPr="00EF3AEF">
          <w:rPr>
            <w:rFonts w:ascii="Times New Roman" w:hAnsi="Times New Roman" w:cs="Times New Roman"/>
            <w:color w:val="000000"/>
            <w:kern w:val="2"/>
            <w:lang w:eastAsia="zh-CN"/>
          </w:rPr>
          <w:t>This occurs because when a node within a community is activated, the activation spreads to other nodes in the same community with fewer steps than to nodes outside the community. As a result, correlations based on behavioral measures tend to be higher among nodes within the same</w:t>
        </w:r>
      </w:ins>
      <w:del w:id="714" w:author="Lu, Junsong" w:date="2025-08-22T15:24:00Z" w16du:dateUtc="2025-08-22T07:24:00Z">
        <w:r w:rsidR="00E57EFC" w:rsidDel="00EF3AEF">
          <w:rPr>
            <w:rFonts w:ascii="Times New Roman" w:hAnsi="Times New Roman" w:cs="Times New Roman"/>
            <w:color w:val="000000"/>
            <w:kern w:val="2"/>
            <w:lang w:eastAsia="zh-CN"/>
          </w:rPr>
          <w:delText>This is because w</w:delText>
        </w:r>
        <w:r w:rsidR="00196BE2" w:rsidRPr="00196BE2" w:rsidDel="00EF3AEF">
          <w:rPr>
            <w:rFonts w:ascii="Times New Roman" w:hAnsi="Times New Roman" w:cs="Times New Roman"/>
            <w:color w:val="000000"/>
            <w:kern w:val="2"/>
            <w:lang w:eastAsia="zh-CN"/>
          </w:rPr>
          <w:delText>hen a node within a</w:delText>
        </w:r>
      </w:del>
      <w:r w:rsidR="00196BE2" w:rsidRPr="00196BE2">
        <w:rPr>
          <w:rFonts w:ascii="Times New Roman" w:hAnsi="Times New Roman" w:cs="Times New Roman"/>
          <w:color w:val="000000"/>
          <w:kern w:val="2"/>
          <w:lang w:eastAsia="zh-CN"/>
        </w:rPr>
        <w:t xml:space="preserve"> </w:t>
      </w:r>
      <w:commentRangeStart w:id="715"/>
      <w:commentRangeStart w:id="716"/>
      <w:r w:rsidR="00196BE2" w:rsidRPr="00196BE2">
        <w:rPr>
          <w:rFonts w:ascii="Times New Roman" w:hAnsi="Times New Roman" w:cs="Times New Roman"/>
          <w:color w:val="000000"/>
          <w:kern w:val="2"/>
          <w:lang w:eastAsia="zh-CN"/>
        </w:rPr>
        <w:t>community</w:t>
      </w:r>
      <w:ins w:id="717" w:author="Lu, Junsong" w:date="2025-08-22T15:25:00Z" w16du:dateUtc="2025-08-22T07:25:00Z">
        <w:r w:rsidR="00EF3AEF">
          <w:rPr>
            <w:rFonts w:ascii="Times New Roman" w:hAnsi="Times New Roman" w:cs="Times New Roman" w:hint="eastAsia"/>
            <w:color w:val="000000"/>
            <w:kern w:val="2"/>
            <w:lang w:eastAsia="zh-CN"/>
          </w:rPr>
          <w:t>.</w:t>
        </w:r>
      </w:ins>
      <w:del w:id="718" w:author="Lu, Junsong" w:date="2025-08-22T15:25:00Z" w16du:dateUtc="2025-08-22T07:25:00Z">
        <w:r w:rsidR="00196BE2" w:rsidRPr="00196BE2" w:rsidDel="00EF3AEF">
          <w:rPr>
            <w:rFonts w:ascii="Times New Roman" w:hAnsi="Times New Roman" w:cs="Times New Roman"/>
            <w:color w:val="000000"/>
            <w:kern w:val="2"/>
            <w:lang w:eastAsia="zh-CN"/>
          </w:rPr>
          <w:delText xml:space="preserve"> is</w:delText>
        </w:r>
      </w:del>
      <w:del w:id="719" w:author="Lu, Junsong" w:date="2025-08-22T15:24:00Z" w16du:dateUtc="2025-08-22T07:24:00Z">
        <w:r w:rsidR="00196BE2" w:rsidRPr="00196BE2" w:rsidDel="00EF3AEF">
          <w:rPr>
            <w:rFonts w:ascii="Times New Roman" w:hAnsi="Times New Roman" w:cs="Times New Roman"/>
            <w:color w:val="000000"/>
            <w:kern w:val="2"/>
            <w:lang w:eastAsia="zh-CN"/>
          </w:rPr>
          <w:delText xml:space="preserve"> activated, the activation can </w:delText>
        </w:r>
        <w:r w:rsidR="0032781C" w:rsidDel="00EF3AEF">
          <w:rPr>
            <w:rFonts w:ascii="Times New Roman" w:hAnsi="Times New Roman" w:cs="Times New Roman"/>
            <w:color w:val="000000"/>
            <w:kern w:val="2"/>
            <w:lang w:eastAsia="zh-CN"/>
          </w:rPr>
          <w:delText xml:space="preserve">efficiently </w:delText>
        </w:r>
        <w:r w:rsidR="00196BE2" w:rsidRPr="00196BE2" w:rsidDel="00EF3AEF">
          <w:rPr>
            <w:rFonts w:ascii="Times New Roman" w:hAnsi="Times New Roman" w:cs="Times New Roman"/>
            <w:color w:val="000000"/>
            <w:kern w:val="2"/>
            <w:lang w:eastAsia="zh-CN"/>
          </w:rPr>
          <w:delText xml:space="preserve">spread to other nodes within the same community, </w:delText>
        </w:r>
        <w:commentRangeEnd w:id="715"/>
        <w:r w:rsidR="00E57EFC" w:rsidDel="00EF3AEF">
          <w:rPr>
            <w:rStyle w:val="af3"/>
          </w:rPr>
          <w:commentReference w:id="715"/>
        </w:r>
      </w:del>
      <w:commentRangeEnd w:id="716"/>
      <w:r w:rsidR="00EF3AEF">
        <w:rPr>
          <w:rStyle w:val="af3"/>
        </w:rPr>
        <w:commentReference w:id="716"/>
      </w:r>
      <w:del w:id="720" w:author="Lu, Junsong" w:date="2025-08-22T15:24:00Z" w16du:dateUtc="2025-08-22T07:24:00Z">
        <w:r w:rsidR="00196BE2" w:rsidRPr="00196BE2" w:rsidDel="00EF3AEF">
          <w:rPr>
            <w:rFonts w:ascii="Times New Roman" w:hAnsi="Times New Roman" w:cs="Times New Roman"/>
            <w:color w:val="000000"/>
            <w:kern w:val="2"/>
            <w:lang w:eastAsia="zh-CN"/>
          </w:rPr>
          <w:delText>rapidly leading to similar activation patterns</w:delText>
        </w:r>
        <w:r w:rsidR="00196BE2" w:rsidDel="00EF3AEF">
          <w:rPr>
            <w:rFonts w:ascii="Times New Roman" w:hAnsi="Times New Roman" w:cs="Times New Roman" w:hint="eastAsia"/>
            <w:color w:val="000000"/>
            <w:kern w:val="2"/>
            <w:lang w:eastAsia="zh-CN"/>
          </w:rPr>
          <w:delText xml:space="preserve"> and high correlations between measures.</w:delText>
        </w:r>
      </w:del>
    </w:p>
    <w:p w14:paraId="2E14AFDD" w14:textId="29F8600C" w:rsidR="00874395" w:rsidRPr="00874395" w:rsidRDefault="00874395" w:rsidP="00EC40AA">
      <w:pPr>
        <w:pStyle w:val="1"/>
        <w:spacing w:beforeLines="50" w:before="156" w:afterLines="50" w:after="156"/>
        <w:rPr>
          <w:rFonts w:ascii="Times New Roman" w:hAnsi="Times New Roman" w:cs="Times New Roman"/>
          <w:b/>
          <w:bCs/>
          <w:color w:val="000000" w:themeColor="text1"/>
          <w:sz w:val="24"/>
          <w:szCs w:val="24"/>
          <w:lang w:eastAsia="zh-CN"/>
        </w:rPr>
      </w:pPr>
      <w:r w:rsidRPr="00874395">
        <w:rPr>
          <w:rFonts w:ascii="Times New Roman" w:hAnsi="Times New Roman" w:cs="Times New Roman"/>
          <w:b/>
          <w:bCs/>
          <w:color w:val="000000" w:themeColor="text1"/>
          <w:sz w:val="24"/>
          <w:szCs w:val="24"/>
        </w:rPr>
        <w:t xml:space="preserve">Moving </w:t>
      </w:r>
      <w:r w:rsidR="000D14FA">
        <w:rPr>
          <w:rFonts w:ascii="Times New Roman" w:hAnsi="Times New Roman" w:cs="Times New Roman" w:hint="eastAsia"/>
          <w:b/>
          <w:bCs/>
          <w:color w:val="000000" w:themeColor="text1"/>
          <w:sz w:val="24"/>
          <w:szCs w:val="24"/>
          <w:lang w:eastAsia="zh-CN"/>
        </w:rPr>
        <w:t>B</w:t>
      </w:r>
      <w:r w:rsidRPr="00874395">
        <w:rPr>
          <w:rFonts w:ascii="Times New Roman" w:hAnsi="Times New Roman" w:cs="Times New Roman"/>
          <w:b/>
          <w:bCs/>
          <w:color w:val="000000" w:themeColor="text1"/>
          <w:sz w:val="24"/>
          <w:szCs w:val="24"/>
        </w:rPr>
        <w:t xml:space="preserve">eyond </w:t>
      </w:r>
      <w:r w:rsidR="002B0CF6">
        <w:rPr>
          <w:rFonts w:ascii="Times New Roman" w:hAnsi="Times New Roman" w:cs="Times New Roman"/>
          <w:b/>
          <w:bCs/>
          <w:color w:val="000000" w:themeColor="text1"/>
          <w:sz w:val="24"/>
          <w:szCs w:val="24"/>
        </w:rPr>
        <w:t xml:space="preserve">the </w:t>
      </w:r>
      <w:r w:rsidR="000D14FA">
        <w:rPr>
          <w:rFonts w:ascii="Times New Roman" w:hAnsi="Times New Roman" w:cs="Times New Roman" w:hint="eastAsia"/>
          <w:b/>
          <w:bCs/>
          <w:color w:val="000000" w:themeColor="text1"/>
          <w:sz w:val="24"/>
          <w:szCs w:val="24"/>
          <w:lang w:eastAsia="zh-CN"/>
        </w:rPr>
        <w:t>L</w:t>
      </w:r>
      <w:r w:rsidRPr="00874395">
        <w:rPr>
          <w:rFonts w:ascii="Times New Roman" w:hAnsi="Times New Roman" w:cs="Times New Roman"/>
          <w:b/>
          <w:bCs/>
          <w:color w:val="000000" w:themeColor="text1"/>
          <w:sz w:val="24"/>
          <w:szCs w:val="24"/>
        </w:rPr>
        <w:t>ow-</w:t>
      </w:r>
      <w:r w:rsidR="000D14FA">
        <w:rPr>
          <w:rFonts w:ascii="Times New Roman" w:hAnsi="Times New Roman" w:cs="Times New Roman" w:hint="eastAsia"/>
          <w:b/>
          <w:bCs/>
          <w:color w:val="000000" w:themeColor="text1"/>
          <w:sz w:val="24"/>
          <w:szCs w:val="24"/>
          <w:lang w:eastAsia="zh-CN"/>
        </w:rPr>
        <w:t>D</w:t>
      </w:r>
      <w:r w:rsidRPr="00874395">
        <w:rPr>
          <w:rFonts w:ascii="Times New Roman" w:hAnsi="Times New Roman" w:cs="Times New Roman"/>
          <w:b/>
          <w:bCs/>
          <w:color w:val="000000" w:themeColor="text1"/>
          <w:sz w:val="24"/>
          <w:szCs w:val="24"/>
        </w:rPr>
        <w:t xml:space="preserve">imensional </w:t>
      </w:r>
      <w:r w:rsidR="002B0CF6">
        <w:rPr>
          <w:rFonts w:ascii="Times New Roman" w:hAnsi="Times New Roman" w:cs="Times New Roman"/>
          <w:b/>
          <w:bCs/>
          <w:color w:val="000000" w:themeColor="text1"/>
          <w:sz w:val="24"/>
          <w:szCs w:val="24"/>
          <w:lang w:eastAsia="zh-CN"/>
        </w:rPr>
        <w:t>Illusion of</w:t>
      </w:r>
      <w:r w:rsidRPr="00874395">
        <w:rPr>
          <w:rFonts w:ascii="Times New Roman" w:hAnsi="Times New Roman" w:cs="Times New Roman"/>
          <w:b/>
          <w:bCs/>
          <w:color w:val="000000" w:themeColor="text1"/>
          <w:sz w:val="24"/>
          <w:szCs w:val="24"/>
        </w:rPr>
        <w:t xml:space="preserve"> </w:t>
      </w:r>
      <w:r w:rsidR="000D14FA">
        <w:rPr>
          <w:rFonts w:ascii="Times New Roman" w:hAnsi="Times New Roman" w:cs="Times New Roman" w:hint="eastAsia"/>
          <w:b/>
          <w:bCs/>
          <w:color w:val="000000" w:themeColor="text1"/>
          <w:sz w:val="24"/>
          <w:szCs w:val="24"/>
          <w:lang w:eastAsia="zh-CN"/>
        </w:rPr>
        <w:t>S</w:t>
      </w:r>
      <w:r w:rsidRPr="00874395">
        <w:rPr>
          <w:rFonts w:ascii="Times New Roman" w:hAnsi="Times New Roman" w:cs="Times New Roman"/>
          <w:b/>
          <w:bCs/>
          <w:color w:val="000000" w:themeColor="text1"/>
          <w:sz w:val="24"/>
          <w:szCs w:val="24"/>
        </w:rPr>
        <w:t xml:space="preserve">ocial </w:t>
      </w:r>
      <w:r w:rsidR="000D14FA">
        <w:rPr>
          <w:rFonts w:ascii="Times New Roman" w:hAnsi="Times New Roman" w:cs="Times New Roman" w:hint="eastAsia"/>
          <w:b/>
          <w:bCs/>
          <w:color w:val="000000" w:themeColor="text1"/>
          <w:sz w:val="24"/>
          <w:szCs w:val="24"/>
          <w:lang w:eastAsia="zh-CN"/>
        </w:rPr>
        <w:t>C</w:t>
      </w:r>
      <w:r w:rsidRPr="00874395">
        <w:rPr>
          <w:rFonts w:ascii="Times New Roman" w:hAnsi="Times New Roman" w:cs="Times New Roman"/>
          <w:b/>
          <w:bCs/>
          <w:color w:val="000000" w:themeColor="text1"/>
          <w:sz w:val="24"/>
          <w:szCs w:val="24"/>
        </w:rPr>
        <w:t>ognition</w:t>
      </w:r>
    </w:p>
    <w:p w14:paraId="730AD847" w14:textId="6AD07CC3" w:rsidR="00311C71" w:rsidRDefault="009E01F2" w:rsidP="00311C71">
      <w:pPr>
        <w:spacing w:beforeLines="50" w:before="156" w:afterLines="50" w:after="156"/>
        <w:ind w:firstLine="420"/>
        <w:rPr>
          <w:rFonts w:ascii="Times New Roman" w:hAnsi="Times New Roman" w:cs="Times New Roman"/>
        </w:rPr>
      </w:pPr>
      <w:r>
        <w:rPr>
          <w:rFonts w:ascii="Times New Roman" w:hAnsi="Times New Roman" w:cs="Times New Roman"/>
        </w:rPr>
        <w:t>Taken together, o</w:t>
      </w:r>
      <w:r w:rsidR="004E781A">
        <w:rPr>
          <w:rFonts w:ascii="Times New Roman" w:hAnsi="Times New Roman" w:cs="Times New Roman"/>
        </w:rPr>
        <w:t xml:space="preserve">ur analyses </w:t>
      </w:r>
      <w:r>
        <w:rPr>
          <w:rFonts w:ascii="Times New Roman" w:hAnsi="Times New Roman" w:cs="Times New Roman"/>
        </w:rPr>
        <w:t>in th</w:t>
      </w:r>
      <w:r w:rsidR="00311C71">
        <w:rPr>
          <w:rFonts w:ascii="Times New Roman" w:hAnsi="Times New Roman" w:cs="Times New Roman"/>
        </w:rPr>
        <w:t>e above</w:t>
      </w:r>
      <w:r>
        <w:rPr>
          <w:rFonts w:ascii="Times New Roman" w:hAnsi="Times New Roman" w:cs="Times New Roman"/>
        </w:rPr>
        <w:t xml:space="preserve"> section</w:t>
      </w:r>
      <w:r w:rsidR="00311C71">
        <w:rPr>
          <w:rFonts w:ascii="Times New Roman" w:hAnsi="Times New Roman" w:cs="Times New Roman"/>
        </w:rPr>
        <w:t>s</w:t>
      </w:r>
      <w:r w:rsidR="004E781A">
        <w:rPr>
          <w:rFonts w:ascii="Times New Roman" w:hAnsi="Times New Roman" w:cs="Times New Roman"/>
        </w:rPr>
        <w:t xml:space="preserve"> show that the</w:t>
      </w:r>
      <w:r w:rsidR="003616BE">
        <w:rPr>
          <w:rFonts w:ascii="Times New Roman" w:hAnsi="Times New Roman" w:cs="Times New Roman"/>
        </w:rPr>
        <w:t xml:space="preserve"> seemingly</w:t>
      </w:r>
      <w:r w:rsidR="004E781A">
        <w:rPr>
          <w:rFonts w:ascii="Times New Roman" w:hAnsi="Times New Roman" w:cs="Times New Roman"/>
        </w:rPr>
        <w:t xml:space="preserve"> low-dimensional </w:t>
      </w:r>
      <w:r w:rsidR="003616BE">
        <w:rPr>
          <w:rFonts w:ascii="Times New Roman" w:hAnsi="Times New Roman" w:cs="Times New Roman"/>
        </w:rPr>
        <w:t>patterns observed in</w:t>
      </w:r>
      <w:r w:rsidR="004E781A">
        <w:rPr>
          <w:rFonts w:ascii="Times New Roman" w:hAnsi="Times New Roman" w:cs="Times New Roman"/>
        </w:rPr>
        <w:t xml:space="preserve"> social cognition </w:t>
      </w:r>
      <w:r w:rsidR="003616BE">
        <w:rPr>
          <w:rFonts w:ascii="Times New Roman" w:hAnsi="Times New Roman" w:cs="Times New Roman"/>
        </w:rPr>
        <w:t>are in fact</w:t>
      </w:r>
      <w:r w:rsidR="004E781A">
        <w:rPr>
          <w:rFonts w:ascii="Times New Roman" w:hAnsi="Times New Roman" w:cs="Times New Roman"/>
        </w:rPr>
        <w:t xml:space="preserve"> an illusion</w:t>
      </w:r>
      <w:r w:rsidR="003616BE">
        <w:rPr>
          <w:rFonts w:ascii="Times New Roman" w:hAnsi="Times New Roman" w:cs="Times New Roman"/>
        </w:rPr>
        <w:t>—</w:t>
      </w:r>
      <w:r w:rsidR="00CD77D5">
        <w:rPr>
          <w:rFonts w:ascii="Times New Roman" w:hAnsi="Times New Roman" w:cs="Times New Roman"/>
        </w:rPr>
        <w:t>aris</w:t>
      </w:r>
      <w:r w:rsidR="003616BE">
        <w:rPr>
          <w:rFonts w:ascii="Times New Roman" w:hAnsi="Times New Roman" w:cs="Times New Roman"/>
        </w:rPr>
        <w:t xml:space="preserve">ing </w:t>
      </w:r>
      <w:r w:rsidR="00CD77D5">
        <w:rPr>
          <w:rFonts w:ascii="Times New Roman" w:hAnsi="Times New Roman" w:cs="Times New Roman"/>
        </w:rPr>
        <w:t xml:space="preserve">from the </w:t>
      </w:r>
      <w:r w:rsidR="003616BE">
        <w:rPr>
          <w:rFonts w:ascii="Times New Roman" w:hAnsi="Times New Roman" w:cs="Times New Roman"/>
        </w:rPr>
        <w:t>underlying small-world network structure of mental representations of social inferences</w:t>
      </w:r>
      <w:r w:rsidR="00075DD1">
        <w:rPr>
          <w:rFonts w:ascii="Times New Roman" w:hAnsi="Times New Roman" w:cs="Times New Roman"/>
        </w:rPr>
        <w:t xml:space="preserve"> and its interaction with constrained environmental inputs</w:t>
      </w:r>
      <w:commentRangeStart w:id="721"/>
      <w:r w:rsidR="003616BE">
        <w:rPr>
          <w:rFonts w:ascii="Times New Roman" w:hAnsi="Times New Roman" w:cs="Times New Roman"/>
        </w:rPr>
        <w:t>.</w:t>
      </w:r>
      <w:r w:rsidR="00CD77D5">
        <w:rPr>
          <w:rFonts w:ascii="Times New Roman" w:hAnsi="Times New Roman" w:cs="Times New Roman"/>
        </w:rPr>
        <w:t xml:space="preserve"> </w:t>
      </w:r>
      <w:commentRangeEnd w:id="721"/>
      <w:r w:rsidR="00733D14">
        <w:rPr>
          <w:rStyle w:val="af3"/>
        </w:rPr>
        <w:commentReference w:id="721"/>
      </w:r>
      <w:r w:rsidR="00311C71">
        <w:rPr>
          <w:rFonts w:ascii="Times New Roman" w:hAnsi="Times New Roman" w:cs="Times New Roman"/>
        </w:rPr>
        <w:t xml:space="preserve">Beyond </w:t>
      </w:r>
      <w:r w:rsidR="00075DD1">
        <w:rPr>
          <w:rFonts w:ascii="Times New Roman" w:hAnsi="Times New Roman" w:cs="Times New Roman"/>
        </w:rPr>
        <w:t xml:space="preserve">this </w:t>
      </w:r>
      <w:r w:rsidR="00311C71">
        <w:rPr>
          <w:rFonts w:ascii="Times New Roman" w:hAnsi="Times New Roman" w:cs="Times New Roman"/>
        </w:rPr>
        <w:t xml:space="preserve">methodological </w:t>
      </w:r>
      <w:r w:rsidR="00075DD1">
        <w:rPr>
          <w:rFonts w:ascii="Times New Roman" w:hAnsi="Times New Roman" w:cs="Times New Roman"/>
        </w:rPr>
        <w:t>reason</w:t>
      </w:r>
      <w:r w:rsidR="00311C71">
        <w:rPr>
          <w:rFonts w:ascii="Times New Roman" w:hAnsi="Times New Roman" w:cs="Times New Roman"/>
        </w:rPr>
        <w:t>, t</w:t>
      </w:r>
      <w:r w:rsidR="00D3688A" w:rsidRPr="00D3688A">
        <w:rPr>
          <w:rFonts w:ascii="Times New Roman" w:hAnsi="Times New Roman" w:cs="Times New Roman"/>
        </w:rPr>
        <w:t xml:space="preserve">he persistence of low-dimensional </w:t>
      </w:r>
      <w:r w:rsidR="00311C71">
        <w:rPr>
          <w:rFonts w:ascii="Times New Roman" w:hAnsi="Times New Roman" w:cs="Times New Roman"/>
        </w:rPr>
        <w:t>conclusions</w:t>
      </w:r>
      <w:r w:rsidR="00311C71" w:rsidRPr="00D3688A">
        <w:rPr>
          <w:rFonts w:ascii="Times New Roman" w:hAnsi="Times New Roman" w:cs="Times New Roman"/>
        </w:rPr>
        <w:t xml:space="preserve"> </w:t>
      </w:r>
      <w:r w:rsidR="00D3688A" w:rsidRPr="00D3688A">
        <w:rPr>
          <w:rFonts w:ascii="Times New Roman" w:hAnsi="Times New Roman" w:cs="Times New Roman"/>
        </w:rPr>
        <w:t xml:space="preserve">in </w:t>
      </w:r>
      <w:r w:rsidR="00311C71">
        <w:rPr>
          <w:rFonts w:ascii="Times New Roman" w:hAnsi="Times New Roman" w:cs="Times New Roman"/>
        </w:rPr>
        <w:t>the field</w:t>
      </w:r>
      <w:r w:rsidR="00D3688A" w:rsidRPr="00D3688A">
        <w:rPr>
          <w:rFonts w:ascii="Times New Roman" w:hAnsi="Times New Roman" w:cs="Times New Roman"/>
        </w:rPr>
        <w:t xml:space="preserve"> may reflect deeper cognitive and cultural biases toward simplicity. </w:t>
      </w:r>
    </w:p>
    <w:p w14:paraId="2151B9A8" w14:textId="57DA6BD9" w:rsidR="00874395" w:rsidRPr="00874395" w:rsidRDefault="00D3688A" w:rsidP="00311C71">
      <w:pPr>
        <w:spacing w:beforeLines="50" w:before="156" w:afterLines="50" w:after="156"/>
        <w:ind w:firstLine="420"/>
        <w:rPr>
          <w:rFonts w:ascii="Times New Roman" w:hAnsi="Times New Roman" w:cs="Times New Roman"/>
        </w:rPr>
      </w:pPr>
      <w:r w:rsidRPr="00D3688A">
        <w:rPr>
          <w:rFonts w:ascii="Times New Roman" w:hAnsi="Times New Roman" w:cs="Times New Roman"/>
        </w:rPr>
        <w:t xml:space="preserve">Humans </w:t>
      </w:r>
      <w:r w:rsidR="00CA2DC7">
        <w:rPr>
          <w:rFonts w:ascii="Times New Roman" w:hAnsi="Times New Roman" w:cs="Times New Roman"/>
        </w:rPr>
        <w:t>have</w:t>
      </w:r>
      <w:r w:rsidRPr="00D3688A">
        <w:rPr>
          <w:rFonts w:ascii="Times New Roman" w:hAnsi="Times New Roman" w:cs="Times New Roman"/>
        </w:rPr>
        <w:t xml:space="preserve"> </w:t>
      </w:r>
      <w:r w:rsidR="00CA2DC7">
        <w:rPr>
          <w:rFonts w:ascii="Times New Roman" w:hAnsi="Times New Roman" w:cs="Times New Roman"/>
        </w:rPr>
        <w:t xml:space="preserve">a </w:t>
      </w:r>
      <w:r w:rsidRPr="00D3688A">
        <w:rPr>
          <w:rFonts w:ascii="Times New Roman" w:hAnsi="Times New Roman" w:cs="Times New Roman"/>
        </w:rPr>
        <w:t xml:space="preserve">strong motivation to understand and find meaning in their </w:t>
      </w:r>
      <w:proofErr w:type="spellStart"/>
      <w:r w:rsidRPr="00D3688A">
        <w:rPr>
          <w:rFonts w:ascii="Times New Roman" w:hAnsi="Times New Roman" w:cs="Times New Roman"/>
        </w:rPr>
        <w:t>experiences</w:t>
      </w:r>
      <w:r>
        <w:rPr>
          <w:rFonts w:ascii="Times New Roman" w:hAnsi="Times New Roman" w:cs="Times New Roman"/>
        </w:rPr>
        <w:fldChar w:fldCharType="begin"/>
      </w:r>
      <w:r w:rsidR="00EE733C">
        <w:rPr>
          <w:rFonts w:ascii="Times New Roman" w:hAnsi="Times New Roman" w:cs="Times New Roman"/>
        </w:rPr>
        <w:instrText xml:space="preserve"> ADDIN ZOTERO_ITEM CSL_CITATION {"citationID":"oTAsWkdV","properties":{"formattedCitation":"\\super 123\\nosupersub{}","plainCitation":"123","noteIndex":0},"citationItems":[{"id":638072,"uris":["http://zotero.org/users/6113531/items/J8DUEXL5"],"itemData":{"id":638072,"type":"article-journal","container-title":"The Journal of Abnormal and Social Psychology","issue":"2","note":"publisher: American Psychological Association","page":"291","source":"Google Scholar","title":"An experimental investigation of need for cognition.","volume":"51","author":[{"family":"Cohen","given":"Arthur R."},{"family":"Stotland","given":"Ezra"},{"family":"Wolfe","given":"Donald M."}],"issued":{"date-parts":[["1955"]]},"citation-key":"Cohenexperimentalinvestigationneed1955"}}],"schema":"https://github.com/citation-style-language/schema/raw/master/csl-citation.json"} </w:instrText>
      </w:r>
      <w:r>
        <w:rPr>
          <w:rFonts w:ascii="Times New Roman" w:hAnsi="Times New Roman" w:cs="Times New Roman"/>
        </w:rPr>
        <w:fldChar w:fldCharType="separate"/>
      </w:r>
      <w:r w:rsidR="00EE733C" w:rsidRPr="00EE733C">
        <w:rPr>
          <w:rFonts w:ascii="Times New Roman" w:hAnsi="Times New Roman" w:cs="Times New Roman"/>
          <w:vertAlign w:val="superscript"/>
        </w:rPr>
        <w:t>123</w:t>
      </w:r>
      <w:proofErr w:type="spellEnd"/>
      <w:r>
        <w:rPr>
          <w:rFonts w:ascii="Times New Roman" w:hAnsi="Times New Roman" w:cs="Times New Roman"/>
        </w:rPr>
        <w:fldChar w:fldCharType="end"/>
      </w:r>
      <w:r w:rsidR="00CA2DC7">
        <w:rPr>
          <w:rFonts w:ascii="Times New Roman" w:hAnsi="Times New Roman" w:cs="Times New Roman"/>
        </w:rPr>
        <w:t>.</w:t>
      </w:r>
      <w:r w:rsidRPr="00D3688A">
        <w:rPr>
          <w:rFonts w:ascii="Times New Roman" w:hAnsi="Times New Roman" w:cs="Times New Roman"/>
        </w:rPr>
        <w:t xml:space="preserve"> </w:t>
      </w:r>
      <w:r w:rsidR="00CA2DC7">
        <w:rPr>
          <w:rFonts w:ascii="Times New Roman" w:hAnsi="Times New Roman" w:cs="Times New Roman"/>
        </w:rPr>
        <w:t>G</w:t>
      </w:r>
      <w:r w:rsidRPr="00D3688A">
        <w:rPr>
          <w:rFonts w:ascii="Times New Roman" w:hAnsi="Times New Roman" w:cs="Times New Roman"/>
        </w:rPr>
        <w:t xml:space="preserve">iven the inherent complexity of human psychology, this motivation compels researchers to create mental placeholders that establish feelings of certainty and </w:t>
      </w:r>
      <w:proofErr w:type="spellStart"/>
      <w:r w:rsidRPr="00D3688A">
        <w:rPr>
          <w:rFonts w:ascii="Times New Roman" w:hAnsi="Times New Roman" w:cs="Times New Roman"/>
        </w:rPr>
        <w:t>understanding</w:t>
      </w:r>
      <w:r>
        <w:rPr>
          <w:rFonts w:ascii="Times New Roman" w:hAnsi="Times New Roman" w:cs="Times New Roman"/>
        </w:rPr>
        <w:fldChar w:fldCharType="begin"/>
      </w:r>
      <w:r w:rsidR="00EE733C">
        <w:rPr>
          <w:rFonts w:ascii="Times New Roman" w:hAnsi="Times New Roman" w:cs="Times New Roman"/>
        </w:rPr>
        <w:instrText xml:space="preserve"> ADDIN ZOTERO_ITEM CSL_CITATION {"citationID":"rtUivnEm","properties":{"formattedCitation":"\\super 124\\nosupersub{}","plainCitation":"124","noteIndex":0},"citationItems":[{"id":638073,"uris":["http://zotero.org/users/6113531/items/G45P534D"],"itemData":{"id":638073,"type":"article-journal","container-title":"Cognition","issue":"2","note":"publisher: Elsevier","page":"149–175","source":"Google Scholar","title":"The essentialist aspect of naive theories","volume":"74","author":[{"family":"Strevens","given":"Michael"}],"issued":{"date-parts":[["2000"]]},"citation-key":"Strevensessentialistaspectnaive2000"}}],"schema":"https://github.com/citation-style-language/schema/raw/master/csl-citation.json"} </w:instrText>
      </w:r>
      <w:r>
        <w:rPr>
          <w:rFonts w:ascii="Times New Roman" w:hAnsi="Times New Roman" w:cs="Times New Roman"/>
        </w:rPr>
        <w:fldChar w:fldCharType="separate"/>
      </w:r>
      <w:r w:rsidR="00EE733C" w:rsidRPr="00EE733C">
        <w:rPr>
          <w:rFonts w:ascii="Times New Roman" w:hAnsi="Times New Roman" w:cs="Times New Roman"/>
          <w:vertAlign w:val="superscript"/>
        </w:rPr>
        <w:t>124</w:t>
      </w:r>
      <w:proofErr w:type="spellEnd"/>
      <w:r>
        <w:rPr>
          <w:rFonts w:ascii="Times New Roman" w:hAnsi="Times New Roman" w:cs="Times New Roman"/>
        </w:rPr>
        <w:fldChar w:fldCharType="end"/>
      </w:r>
      <w:r w:rsidR="00AD0DB8">
        <w:rPr>
          <w:rFonts w:ascii="Times New Roman" w:hAnsi="Times New Roman" w:cs="Times New Roman"/>
        </w:rPr>
        <w:t xml:space="preserve">—the low-dimensional models serve as good candidates. </w:t>
      </w:r>
      <w:r w:rsidRPr="00D3688A">
        <w:rPr>
          <w:rFonts w:ascii="Times New Roman" w:hAnsi="Times New Roman" w:cs="Times New Roman"/>
        </w:rPr>
        <w:t xml:space="preserve">Beyond these </w:t>
      </w:r>
      <w:r w:rsidR="00F069DF">
        <w:rPr>
          <w:rFonts w:ascii="Times New Roman" w:hAnsi="Times New Roman" w:cs="Times New Roman"/>
        </w:rPr>
        <w:t>cognitive</w:t>
      </w:r>
      <w:r w:rsidR="00F069DF" w:rsidRPr="00D3688A">
        <w:rPr>
          <w:rFonts w:ascii="Times New Roman" w:hAnsi="Times New Roman" w:cs="Times New Roman"/>
        </w:rPr>
        <w:t xml:space="preserve"> </w:t>
      </w:r>
      <w:r w:rsidRPr="00D3688A">
        <w:rPr>
          <w:rFonts w:ascii="Times New Roman" w:hAnsi="Times New Roman" w:cs="Times New Roman"/>
        </w:rPr>
        <w:t>tendencies, cultural norms in social science</w:t>
      </w:r>
      <w:r w:rsidR="00AD0DB8">
        <w:rPr>
          <w:rFonts w:ascii="Times New Roman" w:hAnsi="Times New Roman" w:cs="Times New Roman"/>
        </w:rPr>
        <w:t xml:space="preserve"> research</w:t>
      </w:r>
      <w:r w:rsidRPr="00D3688A">
        <w:rPr>
          <w:rFonts w:ascii="Times New Roman" w:hAnsi="Times New Roman" w:cs="Times New Roman"/>
        </w:rPr>
        <w:t xml:space="preserve"> favor</w:t>
      </w:r>
      <w:r w:rsidR="00AD0DB8">
        <w:rPr>
          <w:rFonts w:ascii="Times New Roman" w:hAnsi="Times New Roman" w:cs="Times New Roman"/>
        </w:rPr>
        <w:t>ing</w:t>
      </w:r>
      <w:r w:rsidRPr="00D3688A">
        <w:rPr>
          <w:rFonts w:ascii="Times New Roman" w:hAnsi="Times New Roman" w:cs="Times New Roman"/>
        </w:rPr>
        <w:t xml:space="preserve"> verbal descriptions over mathematical representations when communicating research findings </w:t>
      </w:r>
      <w:r w:rsidR="00AD0DB8">
        <w:rPr>
          <w:rFonts w:ascii="Times New Roman" w:hAnsi="Times New Roman" w:cs="Times New Roman"/>
        </w:rPr>
        <w:t xml:space="preserve">also contribute to the popularity of low-dimensional </w:t>
      </w:r>
      <w:commentRangeStart w:id="722"/>
      <w:proofErr w:type="spellStart"/>
      <w:r w:rsidR="00AD0DB8">
        <w:rPr>
          <w:rFonts w:ascii="Times New Roman" w:hAnsi="Times New Roman" w:cs="Times New Roman"/>
        </w:rPr>
        <w:t>solutions</w:t>
      </w:r>
      <w:commentRangeEnd w:id="722"/>
      <w:r w:rsidR="00AD0DB8">
        <w:rPr>
          <w:rStyle w:val="af3"/>
        </w:rPr>
        <w:commentReference w:id="722"/>
      </w:r>
      <w:r w:rsidR="00F64BB1">
        <w:rPr>
          <w:rFonts w:ascii="Times New Roman" w:hAnsi="Times New Roman" w:cs="Times New Roman"/>
        </w:rPr>
        <w:fldChar w:fldCharType="begin"/>
      </w:r>
      <w:r w:rsidR="00C83DBB">
        <w:rPr>
          <w:rFonts w:ascii="Times New Roman" w:hAnsi="Times New Roman" w:cs="Times New Roman"/>
        </w:rPr>
        <w:instrText xml:space="preserve"> ADDIN ZOTERO_ITEM CSL_CITATION {"citationID":"hUov5ZPU","properties":{"formattedCitation":"\\super 125\\nosupersub{}","plainCitation":"125","noteIndex":0},"citationItems":[{"id":647765,"uris":["http://zotero.org/users/6113531/items/WTNRY458"],"itemData":{"id":647765,"type":"article-journal","container-title":"Nature Human Behaviour","issue":"1","note":"publisher: Nature Publishing Group UK London","page":"0015","source":"Google Scholar","title":"Should social science be more solution-oriented?","volume":"1","author":[{"family":"Watts","given":"Duncan J."}],"issued":{"date-parts":[["2017"]]},"citation-key":"WattsShouldsocialscience2017"}}],"schema":"https://github.com/citation-style-language/schema/raw/master/csl-citation.json"} </w:instrText>
      </w:r>
      <w:r w:rsidR="00F64BB1">
        <w:rPr>
          <w:rFonts w:ascii="Times New Roman" w:hAnsi="Times New Roman" w:cs="Times New Roman"/>
        </w:rPr>
        <w:fldChar w:fldCharType="separate"/>
      </w:r>
      <w:r w:rsidR="00C83DBB" w:rsidRPr="00C83DBB">
        <w:rPr>
          <w:rFonts w:ascii="Times New Roman" w:hAnsi="Times New Roman" w:cs="Times New Roman"/>
          <w:vertAlign w:val="superscript"/>
        </w:rPr>
        <w:t>125</w:t>
      </w:r>
      <w:proofErr w:type="spellEnd"/>
      <w:r w:rsidR="00F64BB1">
        <w:rPr>
          <w:rFonts w:ascii="Times New Roman" w:hAnsi="Times New Roman" w:cs="Times New Roman"/>
        </w:rPr>
        <w:fldChar w:fldCharType="end"/>
      </w:r>
      <w:r w:rsidR="00AD0DB8">
        <w:rPr>
          <w:rFonts w:ascii="Times New Roman" w:hAnsi="Times New Roman" w:cs="Times New Roman"/>
        </w:rPr>
        <w:t xml:space="preserve">. Results that </w:t>
      </w:r>
      <w:r w:rsidRPr="00D3688A">
        <w:rPr>
          <w:rFonts w:ascii="Times New Roman" w:hAnsi="Times New Roman" w:cs="Times New Roman"/>
        </w:rPr>
        <w:t xml:space="preserve">are easier to </w:t>
      </w:r>
      <w:r w:rsidR="00AD0DB8">
        <w:rPr>
          <w:rFonts w:ascii="Times New Roman" w:hAnsi="Times New Roman" w:cs="Times New Roman"/>
        </w:rPr>
        <w:t xml:space="preserve">interpret, </w:t>
      </w:r>
      <w:r w:rsidRPr="00D3688A">
        <w:rPr>
          <w:rFonts w:ascii="Times New Roman" w:hAnsi="Times New Roman" w:cs="Times New Roman"/>
        </w:rPr>
        <w:t>communicate, remember, and reproduce</w:t>
      </w:r>
      <w:r w:rsidR="00271B15">
        <w:rPr>
          <w:rFonts w:ascii="Times New Roman" w:hAnsi="Times New Roman" w:cs="Times New Roman" w:hint="eastAsia"/>
          <w:lang w:eastAsia="zh-CN"/>
        </w:rPr>
        <w:t xml:space="preserve"> </w:t>
      </w:r>
      <w:r w:rsidR="00AD0DB8">
        <w:rPr>
          <w:rFonts w:ascii="Times New Roman" w:hAnsi="Times New Roman" w:cs="Times New Roman"/>
          <w:lang w:eastAsia="zh-CN"/>
        </w:rPr>
        <w:t xml:space="preserve">tend to persist </w:t>
      </w:r>
      <w:r w:rsidR="00271B15">
        <w:rPr>
          <w:rFonts w:ascii="Times New Roman" w:hAnsi="Times New Roman" w:cs="Times New Roman" w:hint="eastAsia"/>
          <w:lang w:eastAsia="zh-CN"/>
        </w:rPr>
        <w:t>during social transmission</w:t>
      </w:r>
      <w:r w:rsidR="00AD0DB8">
        <w:rPr>
          <w:rFonts w:ascii="Times New Roman" w:hAnsi="Times New Roman" w:cs="Times New Roman"/>
          <w:lang w:eastAsia="zh-CN"/>
        </w:rPr>
        <w:t>; whereas</w:t>
      </w:r>
      <w:r w:rsidR="00F069DF">
        <w:rPr>
          <w:rFonts w:ascii="Times New Roman" w:hAnsi="Times New Roman" w:cs="Times New Roman"/>
          <w:lang w:eastAsia="zh-CN"/>
        </w:rPr>
        <w:t>,</w:t>
      </w:r>
      <w:r w:rsidR="00AD0DB8">
        <w:rPr>
          <w:rFonts w:ascii="Times New Roman" w:hAnsi="Times New Roman" w:cs="Times New Roman"/>
          <w:lang w:eastAsia="zh-CN"/>
        </w:rPr>
        <w:t xml:space="preserve"> results that are </w:t>
      </w:r>
      <w:r w:rsidR="00F069DF">
        <w:rPr>
          <w:rFonts w:ascii="Times New Roman" w:hAnsi="Times New Roman" w:cs="Times New Roman"/>
          <w:lang w:eastAsia="zh-CN"/>
        </w:rPr>
        <w:t>more difficult</w:t>
      </w:r>
      <w:r w:rsidR="00AD0DB8">
        <w:rPr>
          <w:rFonts w:ascii="Times New Roman" w:hAnsi="Times New Roman" w:cs="Times New Roman"/>
          <w:lang w:eastAsia="zh-CN"/>
        </w:rPr>
        <w:t xml:space="preserve"> to interpret, communicate, or remember are more often criticized and </w:t>
      </w:r>
      <w:proofErr w:type="spellStart"/>
      <w:r w:rsidR="00AD0DB8">
        <w:rPr>
          <w:rFonts w:ascii="Times New Roman" w:hAnsi="Times New Roman" w:cs="Times New Roman"/>
          <w:lang w:eastAsia="zh-CN"/>
        </w:rPr>
        <w:t>distrusted</w:t>
      </w:r>
      <w:r w:rsidR="00271B15">
        <w:rPr>
          <w:rFonts w:ascii="Times New Roman" w:hAnsi="Times New Roman" w:cs="Times New Roman"/>
          <w:lang w:eastAsia="zh-CN"/>
        </w:rPr>
        <w:fldChar w:fldCharType="begin"/>
      </w:r>
      <w:r w:rsidR="00C83DBB">
        <w:rPr>
          <w:rFonts w:ascii="Times New Roman" w:hAnsi="Times New Roman" w:cs="Times New Roman"/>
          <w:lang w:eastAsia="zh-CN"/>
        </w:rPr>
        <w:instrText xml:space="preserve"> ADDIN ZOTERO_ITEM CSL_CITATION {"citationID":"y24h3MkF","properties":{"formattedCitation":"\\super 126\\nosupersub{}","plainCitation":"126","noteIndex":0},"citationItems":[{"id":528505,"uris":["http://zotero.org/users/6113531/items/TIGJ55JG"],"itemData":{"id":528505,"type":"article-journal","abstract":"Psychology is a complicated science. It has no general axioms or mathematical proofs, is rarely directly observable, and is the only discipline in which the subject matter (i.e., human psychological phenomena) is also the tool of investigation. Like the Flatlanders in Edwin Abbot's famous short story (), we may be led to believe that the parsimony offered by our low-dimensional theories reflects the reality of a much higher-dimensional problem. Here we contend that this “Flatland fallacy” leads us to seek out simplified explanations of complex phenomena, limiting our capacity as scientists to build and communicate useful models of human psychology. We suggest that this fallacy can be overcome through (a) the use of quantitative models, which force researchers to formalize their theories to overcome this fallacy, and (b) improved quantitative training, which can build new norms for conducting psychological research.","container-title":"Topics in Cognitive Science","DOI":"10.1111/tops.12404","ISSN":"1756-8765","issue":"2","language":"en","note":"_eprint: https://onlinelibrary.wiley.com/doi/pdf/10.1111/tops.12404","page":"433-454","source":"Wiley Online Library","title":"The Flatland Fallacy: Moving Beyond Low–Dimensional Thinking","title-short":"The Flatland Fallacy","volume":"11","author":[{"family":"Jolly","given":"Eshin"},{"family":"Chang","given":"Luke J."}],"issued":{"date-parts":[["2019"]]},"citation-key":"JollyFlatlandFallacyMoving2019"}}],"schema":"https://github.com/citation-style-language/schema/raw/master/csl-citation.json"} </w:instrText>
      </w:r>
      <w:r w:rsidR="00271B15">
        <w:rPr>
          <w:rFonts w:ascii="Times New Roman" w:hAnsi="Times New Roman" w:cs="Times New Roman"/>
          <w:lang w:eastAsia="zh-CN"/>
        </w:rPr>
        <w:fldChar w:fldCharType="separate"/>
      </w:r>
      <w:r w:rsidR="00C83DBB" w:rsidRPr="00C83DBB">
        <w:rPr>
          <w:rFonts w:ascii="Times New Roman" w:hAnsi="Times New Roman" w:cs="Times New Roman"/>
          <w:vertAlign w:val="superscript"/>
        </w:rPr>
        <w:t>126</w:t>
      </w:r>
      <w:proofErr w:type="spellEnd"/>
      <w:r w:rsidR="00271B15">
        <w:rPr>
          <w:rFonts w:ascii="Times New Roman" w:hAnsi="Times New Roman" w:cs="Times New Roman"/>
          <w:lang w:eastAsia="zh-CN"/>
        </w:rPr>
        <w:fldChar w:fldCharType="end"/>
      </w:r>
      <w:r w:rsidRPr="00D3688A">
        <w:rPr>
          <w:rFonts w:ascii="Times New Roman" w:hAnsi="Times New Roman" w:cs="Times New Roman"/>
        </w:rPr>
        <w:t>.</w:t>
      </w:r>
      <w:r w:rsidR="00874395" w:rsidRPr="00874395">
        <w:rPr>
          <w:rFonts w:ascii="Times New Roman" w:hAnsi="Times New Roman" w:cs="Times New Roman"/>
        </w:rPr>
        <w:t xml:space="preserve"> </w:t>
      </w:r>
      <w:r w:rsidR="00AD0DB8">
        <w:rPr>
          <w:rFonts w:ascii="Times New Roman" w:hAnsi="Times New Roman" w:cs="Times New Roman"/>
        </w:rPr>
        <w:t>This is consistent with findings showing that transmission of social knowledge (</w:t>
      </w:r>
      <w:r w:rsidR="0056180A">
        <w:rPr>
          <w:rFonts w:ascii="Times New Roman" w:hAnsi="Times New Roman" w:cs="Times New Roman"/>
        </w:rPr>
        <w:t>stereotypes</w:t>
      </w:r>
      <w:r w:rsidR="00AD0DB8">
        <w:rPr>
          <w:rFonts w:ascii="Times New Roman" w:hAnsi="Times New Roman" w:cs="Times New Roman"/>
        </w:rPr>
        <w:t xml:space="preserve">) over generations of </w:t>
      </w:r>
      <w:r w:rsidR="00F069DF">
        <w:rPr>
          <w:rFonts w:ascii="Times New Roman" w:hAnsi="Times New Roman" w:cs="Times New Roman"/>
        </w:rPr>
        <w:t>participants</w:t>
      </w:r>
      <w:r w:rsidR="00AD0DB8">
        <w:rPr>
          <w:rFonts w:ascii="Times New Roman" w:hAnsi="Times New Roman" w:cs="Times New Roman"/>
        </w:rPr>
        <w:t xml:space="preserve"> </w:t>
      </w:r>
      <w:r w:rsidR="0056180A">
        <w:rPr>
          <w:rFonts w:ascii="Times New Roman" w:hAnsi="Times New Roman" w:cs="Times New Roman"/>
        </w:rPr>
        <w:t>compress</w:t>
      </w:r>
      <w:r w:rsidR="000431D2">
        <w:rPr>
          <w:rFonts w:ascii="Times New Roman" w:hAnsi="Times New Roman" w:cs="Times New Roman"/>
        </w:rPr>
        <w:t>es knowledge</w:t>
      </w:r>
      <w:r w:rsidR="0056180A">
        <w:rPr>
          <w:rFonts w:ascii="Times New Roman" w:hAnsi="Times New Roman" w:cs="Times New Roman"/>
        </w:rPr>
        <w:t xml:space="preserve"> representations</w:t>
      </w:r>
      <w:r w:rsidR="00AD0DB8">
        <w:rPr>
          <w:rFonts w:ascii="Times New Roman" w:hAnsi="Times New Roman" w:cs="Times New Roman"/>
        </w:rPr>
        <w:t xml:space="preserve"> from high- to low-</w:t>
      </w:r>
      <w:proofErr w:type="spellStart"/>
      <w:r w:rsidR="00AD0DB8">
        <w:rPr>
          <w:rFonts w:ascii="Times New Roman" w:hAnsi="Times New Roman" w:cs="Times New Roman"/>
        </w:rPr>
        <w:t>dimensional</w:t>
      </w:r>
      <w:r w:rsidR="00271B15">
        <w:rPr>
          <w:rFonts w:ascii="Times New Roman" w:hAnsi="Times New Roman" w:cs="Times New Roman"/>
        </w:rPr>
        <w:fldChar w:fldCharType="begin"/>
      </w:r>
      <w:r w:rsidR="00C83DBB">
        <w:rPr>
          <w:rFonts w:ascii="Times New Roman" w:hAnsi="Times New Roman" w:cs="Times New Roman"/>
        </w:rPr>
        <w:instrText xml:space="preserve"> ADDIN ZOTERO_ITEM CSL_CITATION {"citationID":"FredzUwm","properties":{"formattedCitation":"\\super 127\\nosupersub{}","plainCitation":"127","noteIndex":0},"citationItems":[{"id":530317,"uris":["http://zotero.org/users/6113531/items/K2UJ4NST"],"itemData":{"id":530317,"type":"article-journal","abstract":"All people share knowledge of cultural stereotypes of social groups—but what are the origins of these stereotypes? We examined whether stereotypes form spontaneously as information is repeatedly passed from person to person. As information about novel social targets was passed down a chain of individuals, what initially began as a set of random associations evolved into a system that was simplified and categorically structured. Over time, novel stereotypes emerged that not only were increasingly learnable but also allowed generalizations to be made about previously unseen social targets. By illuminating how cognitive and social factors influence how stereotypes form and change, these findings show how stereotypes might naturally evolve or be manipulated.","container-title":"Psychological Science","DOI":"10.1177/0956797614541129","ISSN":"0956-7976","issue":"9","journalAbbreviation":"Psychol Sci","language":"en","note":"publisher: SAGE Publications Inc","page":"1777-1786","source":"SAGE Journals","title":"The Spontaneous Formation of Stereotypes via Cumulative Cultural Evolution","volume":"25","author":[{"family":"Martin","given":"Douglas"},{"family":"Hutchison","given":"Jacqui"},{"family":"Slessor","given":"Gillian"},{"family":"Urquhart","given":"James"},{"family":"Cunningham","given":"Sheila J."},{"family":"Smith","given":"Kenny"}],"issued":{"date-parts":[["2014",9,1]]},"citation-key":"MartinSpontaneousFormationStereotypes2014"}}],"schema":"https://github.com/citation-style-language/schema/raw/master/csl-citation.json"} </w:instrText>
      </w:r>
      <w:r w:rsidR="00271B15">
        <w:rPr>
          <w:rFonts w:ascii="Times New Roman" w:hAnsi="Times New Roman" w:cs="Times New Roman"/>
        </w:rPr>
        <w:fldChar w:fldCharType="separate"/>
      </w:r>
      <w:r w:rsidR="00C83DBB" w:rsidRPr="00C83DBB">
        <w:rPr>
          <w:rFonts w:ascii="Times New Roman" w:hAnsi="Times New Roman" w:cs="Times New Roman"/>
          <w:vertAlign w:val="superscript"/>
        </w:rPr>
        <w:t>127</w:t>
      </w:r>
      <w:proofErr w:type="spellEnd"/>
      <w:r w:rsidR="00271B15">
        <w:rPr>
          <w:rFonts w:ascii="Times New Roman" w:hAnsi="Times New Roman" w:cs="Times New Roman"/>
        </w:rPr>
        <w:fldChar w:fldCharType="end"/>
      </w:r>
      <w:r w:rsidR="00271B15" w:rsidRPr="00271B15">
        <w:rPr>
          <w:rFonts w:ascii="Times New Roman" w:hAnsi="Times New Roman" w:cs="Times New Roman"/>
        </w:rPr>
        <w:t xml:space="preserve">. Similar </w:t>
      </w:r>
      <w:r w:rsidR="00AD0DB8">
        <w:rPr>
          <w:rFonts w:ascii="Times New Roman" w:hAnsi="Times New Roman" w:cs="Times New Roman"/>
        </w:rPr>
        <w:t xml:space="preserve">mental compression </w:t>
      </w:r>
      <w:r w:rsidR="00271B15" w:rsidRPr="00271B15">
        <w:rPr>
          <w:rFonts w:ascii="Times New Roman" w:hAnsi="Times New Roman" w:cs="Times New Roman"/>
        </w:rPr>
        <w:t xml:space="preserve">processes may operate in scientific </w:t>
      </w:r>
      <w:r w:rsidR="00271B15" w:rsidRPr="00271B15">
        <w:rPr>
          <w:rFonts w:ascii="Times New Roman" w:hAnsi="Times New Roman" w:cs="Times New Roman"/>
        </w:rPr>
        <w:lastRenderedPageBreak/>
        <w:t xml:space="preserve">production and transmission, suggesting that our innate cognitive tendencies </w:t>
      </w:r>
      <w:r w:rsidR="0056180A">
        <w:rPr>
          <w:rFonts w:ascii="Times New Roman" w:hAnsi="Times New Roman" w:cs="Times New Roman"/>
        </w:rPr>
        <w:t xml:space="preserve">may </w:t>
      </w:r>
      <w:r w:rsidR="00271B15" w:rsidRPr="00271B15">
        <w:rPr>
          <w:rFonts w:ascii="Times New Roman" w:hAnsi="Times New Roman" w:cs="Times New Roman"/>
        </w:rPr>
        <w:t xml:space="preserve">systematically distort the </w:t>
      </w:r>
      <w:r w:rsidR="0056180A">
        <w:rPr>
          <w:rFonts w:ascii="Times New Roman" w:hAnsi="Times New Roman" w:cs="Times New Roman"/>
        </w:rPr>
        <w:t xml:space="preserve">understanding of the </w:t>
      </w:r>
      <w:r w:rsidR="00271B15" w:rsidRPr="00271B15">
        <w:rPr>
          <w:rFonts w:ascii="Times New Roman" w:hAnsi="Times New Roman" w:cs="Times New Roman"/>
        </w:rPr>
        <w:t xml:space="preserve">dimensionality of psychological </w:t>
      </w:r>
      <w:r w:rsidR="0056180A">
        <w:rPr>
          <w:rFonts w:ascii="Times New Roman" w:hAnsi="Times New Roman" w:cs="Times New Roman"/>
        </w:rPr>
        <w:t>spaces</w:t>
      </w:r>
      <w:r w:rsidR="00271B15" w:rsidRPr="00271B15">
        <w:rPr>
          <w:rFonts w:ascii="Times New Roman" w:hAnsi="Times New Roman" w:cs="Times New Roman"/>
        </w:rPr>
        <w:t xml:space="preserve">, favoring simplified models that are more readily communicated </w:t>
      </w:r>
      <w:r w:rsidR="0056180A">
        <w:rPr>
          <w:rFonts w:ascii="Times New Roman" w:hAnsi="Times New Roman" w:cs="Times New Roman"/>
        </w:rPr>
        <w:t xml:space="preserve">even if they are </w:t>
      </w:r>
      <w:r w:rsidR="00271B15" w:rsidRPr="00271B15">
        <w:rPr>
          <w:rFonts w:ascii="Times New Roman" w:hAnsi="Times New Roman" w:cs="Times New Roman"/>
        </w:rPr>
        <w:t>less accurate</w:t>
      </w:r>
      <w:r w:rsidR="0056180A">
        <w:rPr>
          <w:rFonts w:ascii="Times New Roman" w:hAnsi="Times New Roman" w:cs="Times New Roman"/>
        </w:rPr>
        <w:t>.</w:t>
      </w:r>
    </w:p>
    <w:p w14:paraId="729CD43C" w14:textId="062A0920" w:rsidR="006379E7" w:rsidRDefault="001254B1" w:rsidP="006379E7">
      <w:pPr>
        <w:spacing w:beforeLines="50" w:before="156" w:afterLines="50" w:after="156"/>
        <w:ind w:firstLine="420"/>
        <w:rPr>
          <w:rFonts w:ascii="Times New Roman" w:hAnsi="Times New Roman" w:cs="Times New Roman"/>
        </w:rPr>
      </w:pPr>
      <w:r>
        <w:rPr>
          <w:rFonts w:ascii="Times New Roman" w:hAnsi="Times New Roman" w:cs="Times New Roman"/>
        </w:rPr>
        <w:t xml:space="preserve">Moving beyond this low-dimensional “wishful thinking” is key to </w:t>
      </w:r>
      <w:r w:rsidR="00271B15" w:rsidRPr="00271B15">
        <w:rPr>
          <w:rFonts w:ascii="Times New Roman" w:hAnsi="Times New Roman" w:cs="Times New Roman"/>
        </w:rPr>
        <w:t>advanc</w:t>
      </w:r>
      <w:r w:rsidR="00070C1A">
        <w:rPr>
          <w:rFonts w:ascii="Times New Roman" w:hAnsi="Times New Roman" w:cs="Times New Roman"/>
        </w:rPr>
        <w:t>ing</w:t>
      </w:r>
      <w:r w:rsidR="00271B15" w:rsidRPr="00271B15">
        <w:rPr>
          <w:rFonts w:ascii="Times New Roman" w:hAnsi="Times New Roman" w:cs="Times New Roman"/>
        </w:rPr>
        <w:t xml:space="preserve"> </w:t>
      </w:r>
      <w:r>
        <w:rPr>
          <w:rFonts w:ascii="Times New Roman" w:hAnsi="Times New Roman" w:cs="Times New Roman"/>
        </w:rPr>
        <w:t>a</w:t>
      </w:r>
      <w:r w:rsidR="00070C1A">
        <w:rPr>
          <w:rFonts w:ascii="Times New Roman" w:hAnsi="Times New Roman" w:cs="Times New Roman"/>
        </w:rPr>
        <w:t>n</w:t>
      </w:r>
      <w:r>
        <w:rPr>
          <w:rFonts w:ascii="Times New Roman" w:hAnsi="Times New Roman" w:cs="Times New Roman"/>
        </w:rPr>
        <w:t xml:space="preserve"> ecologically valid</w:t>
      </w:r>
      <w:r w:rsidRPr="00271B15">
        <w:rPr>
          <w:rFonts w:ascii="Times New Roman" w:hAnsi="Times New Roman" w:cs="Times New Roman"/>
        </w:rPr>
        <w:t xml:space="preserve"> </w:t>
      </w:r>
      <w:r w:rsidR="00271B15" w:rsidRPr="00271B15">
        <w:rPr>
          <w:rFonts w:ascii="Times New Roman" w:hAnsi="Times New Roman" w:cs="Times New Roman"/>
        </w:rPr>
        <w:t xml:space="preserve">understanding of social </w:t>
      </w:r>
      <w:proofErr w:type="spellStart"/>
      <w:r w:rsidR="00271B15" w:rsidRPr="00271B15">
        <w:rPr>
          <w:rFonts w:ascii="Times New Roman" w:hAnsi="Times New Roman" w:cs="Times New Roman"/>
        </w:rPr>
        <w:t>cognition</w:t>
      </w:r>
      <w:r w:rsidR="00271B15">
        <w:rPr>
          <w:rFonts w:ascii="Times New Roman" w:hAnsi="Times New Roman" w:cs="Times New Roman"/>
        </w:rPr>
        <w:fldChar w:fldCharType="begin"/>
      </w:r>
      <w:r w:rsidR="00C83DBB">
        <w:rPr>
          <w:rFonts w:ascii="Times New Roman" w:hAnsi="Times New Roman" w:cs="Times New Roman"/>
        </w:rPr>
        <w:instrText xml:space="preserve"> ADDIN ZOTERO_ITEM CSL_CITATION {"citationID":"qXG4uBVE","properties":{"formattedCitation":"\\super 126\\nosupersub{}","plainCitation":"126","noteIndex":0},"citationItems":[{"id":528505,"uris":["http://zotero.org/users/6113531/items/TIGJ55JG"],"itemData":{"id":528505,"type":"article-journal","abstract":"Psychology is a complicated science. It has no general axioms or mathematical proofs, is rarely directly observable, and is the only discipline in which the subject matter (i.e., human psychological phenomena) is also the tool of investigation. Like the Flatlanders in Edwin Abbot's famous short story (), we may be led to believe that the parsimony offered by our low-dimensional theories reflects the reality of a much higher-dimensional problem. Here we contend that this “Flatland fallacy” leads us to seek out simplified explanations of complex phenomena, limiting our capacity as scientists to build and communicate useful models of human psychology. We suggest that this fallacy can be overcome through (a) the use of quantitative models, which force researchers to formalize their theories to overcome this fallacy, and (b) improved quantitative training, which can build new norms for conducting psychological research.","container-title":"Topics in Cognitive Science","DOI":"10.1111/tops.12404","ISSN":"1756-8765","issue":"2","language":"en","note":"_eprint: https://onlinelibrary.wiley.com/doi/pdf/10.1111/tops.12404","page":"433-454","source":"Wiley Online Library","title":"The Flatland Fallacy: Moving Beyond Low–Dimensional Thinking","title-short":"The Flatland Fallacy","volume":"11","author":[{"family":"Jolly","given":"Eshin"},{"family":"Chang","given":"Luke J."}],"issued":{"date-parts":[["2019"]]},"citation-key":"JollyFlatlandFallacyMoving2019"}}],"schema":"https://github.com/citation-style-language/schema/raw/master/csl-citation.json"} </w:instrText>
      </w:r>
      <w:r w:rsidR="00271B15">
        <w:rPr>
          <w:rFonts w:ascii="Times New Roman" w:hAnsi="Times New Roman" w:cs="Times New Roman"/>
        </w:rPr>
        <w:fldChar w:fldCharType="separate"/>
      </w:r>
      <w:r w:rsidR="00C83DBB" w:rsidRPr="00C83DBB">
        <w:rPr>
          <w:rFonts w:ascii="Times New Roman" w:hAnsi="Times New Roman" w:cs="Times New Roman"/>
          <w:vertAlign w:val="superscript"/>
        </w:rPr>
        <w:t>126</w:t>
      </w:r>
      <w:proofErr w:type="spellEnd"/>
      <w:r w:rsidR="00271B15">
        <w:rPr>
          <w:rFonts w:ascii="Times New Roman" w:hAnsi="Times New Roman" w:cs="Times New Roman"/>
        </w:rPr>
        <w:fldChar w:fldCharType="end"/>
      </w:r>
      <w:r w:rsidR="00271B15" w:rsidRPr="00271B15">
        <w:rPr>
          <w:rFonts w:ascii="Times New Roman" w:hAnsi="Times New Roman" w:cs="Times New Roman"/>
        </w:rPr>
        <w:t xml:space="preserve">. We </w:t>
      </w:r>
      <w:r w:rsidR="001D4C74">
        <w:rPr>
          <w:rFonts w:ascii="Times New Roman" w:hAnsi="Times New Roman" w:cs="Times New Roman"/>
        </w:rPr>
        <w:t xml:space="preserve">believe </w:t>
      </w:r>
      <w:r w:rsidR="00271B15" w:rsidRPr="00271B15">
        <w:rPr>
          <w:rFonts w:ascii="Times New Roman" w:hAnsi="Times New Roman" w:cs="Times New Roman"/>
        </w:rPr>
        <w:t xml:space="preserve">that progress requires two complementary approaches: incorporating the complexity of real-world social interactions into experimental </w:t>
      </w:r>
      <w:del w:id="723" w:author="Lu, Junsong" w:date="2025-08-22T13:30:00Z" w16du:dateUtc="2025-08-22T05:30:00Z">
        <w:r w:rsidR="00271B15" w:rsidRPr="00271B15" w:rsidDel="00C83DBB">
          <w:rPr>
            <w:rFonts w:ascii="Times New Roman" w:hAnsi="Times New Roman" w:cs="Times New Roman"/>
          </w:rPr>
          <w:delText>designs</w:delText>
        </w:r>
        <w:r w:rsidR="00F5308E" w:rsidDel="00C83DBB">
          <w:rPr>
            <w:rFonts w:ascii="Times New Roman" w:hAnsi="Times New Roman" w:cs="Times New Roman"/>
          </w:rPr>
          <w:delText>,</w:delText>
        </w:r>
        <w:r w:rsidR="00271B15" w:rsidRPr="00271B15" w:rsidDel="00C83DBB">
          <w:rPr>
            <w:rFonts w:ascii="Times New Roman" w:hAnsi="Times New Roman" w:cs="Times New Roman"/>
          </w:rPr>
          <w:delText xml:space="preserve"> and</w:delText>
        </w:r>
      </w:del>
      <w:ins w:id="724" w:author="Lu, Junsong" w:date="2025-08-22T13:30:00Z" w16du:dateUtc="2025-08-22T05:30:00Z">
        <w:r w:rsidR="00C83DBB" w:rsidRPr="00271B15">
          <w:rPr>
            <w:rFonts w:ascii="Times New Roman" w:hAnsi="Times New Roman" w:cs="Times New Roman"/>
          </w:rPr>
          <w:t>designs</w:t>
        </w:r>
        <w:r w:rsidR="00C83DBB">
          <w:rPr>
            <w:rFonts w:ascii="Times New Roman" w:hAnsi="Times New Roman" w:cs="Times New Roman"/>
          </w:rPr>
          <w:t xml:space="preserve"> and</w:t>
        </w:r>
      </w:ins>
      <w:r w:rsidR="00271B15" w:rsidRPr="00271B15">
        <w:rPr>
          <w:rFonts w:ascii="Times New Roman" w:hAnsi="Times New Roman" w:cs="Times New Roman"/>
        </w:rPr>
        <w:t xml:space="preserve"> developing quantitative mental models that make precise predictions about behavior</w:t>
      </w:r>
      <w:r w:rsidR="00874395" w:rsidRPr="00874395">
        <w:rPr>
          <w:rFonts w:ascii="Times New Roman" w:hAnsi="Times New Roman" w:cs="Times New Roman"/>
        </w:rPr>
        <w:t xml:space="preserve">. </w:t>
      </w:r>
      <w:r w:rsidR="000F7B2F">
        <w:rPr>
          <w:rFonts w:ascii="Times New Roman" w:hAnsi="Times New Roman" w:cs="Times New Roman"/>
        </w:rPr>
        <w:t>Specifically</w:t>
      </w:r>
      <w:r w:rsidR="00271B15" w:rsidRPr="00271B15">
        <w:rPr>
          <w:rFonts w:ascii="Times New Roman" w:hAnsi="Times New Roman" w:cs="Times New Roman"/>
        </w:rPr>
        <w:t xml:space="preserve">, </w:t>
      </w:r>
      <w:r w:rsidR="000F7B2F">
        <w:rPr>
          <w:rFonts w:ascii="Times New Roman" w:hAnsi="Times New Roman" w:cs="Times New Roman"/>
        </w:rPr>
        <w:t>we recommend reconceptualizing experiments</w:t>
      </w:r>
      <w:r w:rsidR="000F7B2F" w:rsidRPr="00271B15">
        <w:rPr>
          <w:rFonts w:ascii="Times New Roman" w:hAnsi="Times New Roman" w:cs="Times New Roman"/>
        </w:rPr>
        <w:t xml:space="preserve"> </w:t>
      </w:r>
      <w:r w:rsidR="00271B15" w:rsidRPr="00271B15">
        <w:rPr>
          <w:rFonts w:ascii="Times New Roman" w:hAnsi="Times New Roman" w:cs="Times New Roman"/>
        </w:rPr>
        <w:t xml:space="preserve">as simplified models of real-world </w:t>
      </w:r>
      <w:r w:rsidR="000F7B2F">
        <w:rPr>
          <w:rFonts w:ascii="Times New Roman" w:hAnsi="Times New Roman" w:cs="Times New Roman"/>
        </w:rPr>
        <w:t>interactions</w:t>
      </w:r>
      <w:r w:rsidR="000F7B2F" w:rsidRPr="00271B15">
        <w:rPr>
          <w:rFonts w:ascii="Times New Roman" w:hAnsi="Times New Roman" w:cs="Times New Roman"/>
        </w:rPr>
        <w:t xml:space="preserve"> </w:t>
      </w:r>
      <w:r w:rsidR="00271B15" w:rsidRPr="00271B15">
        <w:rPr>
          <w:rFonts w:ascii="Times New Roman" w:hAnsi="Times New Roman" w:cs="Times New Roman"/>
        </w:rPr>
        <w:t xml:space="preserve">rather than </w:t>
      </w:r>
      <w:r w:rsidR="00C578F5">
        <w:rPr>
          <w:rFonts w:ascii="Times New Roman" w:hAnsi="Times New Roman" w:cs="Times New Roman"/>
        </w:rPr>
        <w:t>artificial</w:t>
      </w:r>
      <w:r w:rsidR="00271B15" w:rsidRPr="00271B15">
        <w:rPr>
          <w:rFonts w:ascii="Times New Roman" w:hAnsi="Times New Roman" w:cs="Times New Roman"/>
        </w:rPr>
        <w:t xml:space="preserve"> manipulations of </w:t>
      </w:r>
      <w:r w:rsidR="00C578F5">
        <w:rPr>
          <w:rFonts w:ascii="Times New Roman" w:hAnsi="Times New Roman" w:cs="Times New Roman"/>
        </w:rPr>
        <w:t>isolated</w:t>
      </w:r>
      <w:r w:rsidR="00C578F5" w:rsidRPr="00271B15">
        <w:rPr>
          <w:rFonts w:ascii="Times New Roman" w:hAnsi="Times New Roman" w:cs="Times New Roman"/>
        </w:rPr>
        <w:t xml:space="preserve"> </w:t>
      </w:r>
      <w:proofErr w:type="spellStart"/>
      <w:r w:rsidR="00271B15" w:rsidRPr="00271B15">
        <w:rPr>
          <w:rFonts w:ascii="Times New Roman" w:hAnsi="Times New Roman" w:cs="Times New Roman"/>
        </w:rPr>
        <w:t>variables</w:t>
      </w:r>
      <w:r w:rsidR="00271B15">
        <w:rPr>
          <w:rFonts w:ascii="Times New Roman" w:hAnsi="Times New Roman" w:cs="Times New Roman"/>
        </w:rPr>
        <w:fldChar w:fldCharType="begin"/>
      </w:r>
      <w:r w:rsidR="00C83DBB">
        <w:rPr>
          <w:rFonts w:ascii="Times New Roman" w:hAnsi="Times New Roman" w:cs="Times New Roman"/>
        </w:rPr>
        <w:instrText xml:space="preserve"> ADDIN ZOTERO_ITEM CSL_CITATION {"citationID":"aOlzrorr","properties":{"formattedCitation":"\\super 128\\nosupersub{}","plainCitation":"128","noteIndex":0},"citationItems":[{"id":492429,"uris":["http://zotero.org/users/6113531/items/82QTG9HT"],"itemData":{"id":492429,"type":"book","collection-title":"Social science, cognitive science, evolution","event-place":"Princeton Oxford","ISBN":"978-0-691-22413-8","language":"en","number-of-pages":"341","publisher":"Princeton University Press","publisher-place":"Princeton Oxford","source":"K10plus ISBN","title":"Modeling social behavior: mathematical and agent-based models of social dynamics and cultural evolution","title-short":"Modeling social behavior","author":[{"family":"Smaldino","given":"Paul E."}],"issued":{"date-parts":[["2023"]]},"citation-key":"SmaldinoModelingsocialbehavior2023"}}],"schema":"https://github.com/citation-style-language/schema/raw/master/csl-citation.json"} </w:instrText>
      </w:r>
      <w:r w:rsidR="00271B15">
        <w:rPr>
          <w:rFonts w:ascii="Times New Roman" w:hAnsi="Times New Roman" w:cs="Times New Roman"/>
        </w:rPr>
        <w:fldChar w:fldCharType="separate"/>
      </w:r>
      <w:r w:rsidR="00C83DBB" w:rsidRPr="00C83DBB">
        <w:rPr>
          <w:rFonts w:ascii="Times New Roman" w:hAnsi="Times New Roman" w:cs="Times New Roman"/>
          <w:vertAlign w:val="superscript"/>
        </w:rPr>
        <w:t>128</w:t>
      </w:r>
      <w:proofErr w:type="spellEnd"/>
      <w:r w:rsidR="00271B15">
        <w:rPr>
          <w:rFonts w:ascii="Times New Roman" w:hAnsi="Times New Roman" w:cs="Times New Roman"/>
        </w:rPr>
        <w:fldChar w:fldCharType="end"/>
      </w:r>
      <w:r w:rsidR="00271B15" w:rsidRPr="00271B15">
        <w:rPr>
          <w:rFonts w:ascii="Times New Roman" w:hAnsi="Times New Roman" w:cs="Times New Roman"/>
        </w:rPr>
        <w:t>. Social cogniti</w:t>
      </w:r>
      <w:r w:rsidR="00C578F5">
        <w:rPr>
          <w:rFonts w:ascii="Times New Roman" w:hAnsi="Times New Roman" w:cs="Times New Roman"/>
        </w:rPr>
        <w:t>ve</w:t>
      </w:r>
      <w:r w:rsidR="00271B15" w:rsidRPr="00271B15">
        <w:rPr>
          <w:rFonts w:ascii="Times New Roman" w:hAnsi="Times New Roman" w:cs="Times New Roman"/>
        </w:rPr>
        <w:t xml:space="preserve"> processes </w:t>
      </w:r>
      <w:r w:rsidR="00C578F5">
        <w:rPr>
          <w:rFonts w:ascii="Times New Roman" w:hAnsi="Times New Roman" w:cs="Times New Roman"/>
        </w:rPr>
        <w:t>such as</w:t>
      </w:r>
      <w:r w:rsidR="00271B15" w:rsidRPr="00271B15">
        <w:rPr>
          <w:rFonts w:ascii="Times New Roman" w:hAnsi="Times New Roman" w:cs="Times New Roman"/>
        </w:rPr>
        <w:t xml:space="preserve"> impression formation typically extend beyond </w:t>
      </w:r>
      <w:r w:rsidR="00C578F5">
        <w:rPr>
          <w:rFonts w:ascii="Times New Roman" w:hAnsi="Times New Roman" w:cs="Times New Roman"/>
        </w:rPr>
        <w:t xml:space="preserve">a </w:t>
      </w:r>
      <w:r w:rsidR="00271B15" w:rsidRPr="00271B15">
        <w:rPr>
          <w:rFonts w:ascii="Times New Roman" w:hAnsi="Times New Roman" w:cs="Times New Roman"/>
        </w:rPr>
        <w:t xml:space="preserve">single time slice or glimpses of faces, </w:t>
      </w:r>
      <w:r w:rsidR="00C578F5">
        <w:rPr>
          <w:rFonts w:ascii="Times New Roman" w:hAnsi="Times New Roman" w:cs="Times New Roman"/>
        </w:rPr>
        <w:t>it will be helpful to</w:t>
      </w:r>
      <w:r w:rsidR="00271B15" w:rsidRPr="00271B15">
        <w:rPr>
          <w:rFonts w:ascii="Times New Roman" w:hAnsi="Times New Roman" w:cs="Times New Roman"/>
        </w:rPr>
        <w:t xml:space="preserve"> incorporate multisensory information and dynamic social interactions</w:t>
      </w:r>
      <w:r w:rsidR="00E53F67">
        <w:rPr>
          <w:rFonts w:ascii="Times New Roman" w:hAnsi="Times New Roman" w:cs="Times New Roman"/>
        </w:rPr>
        <w:t xml:space="preserve"> in experimental designs</w:t>
      </w:r>
      <w:commentRangeStart w:id="725"/>
      <w:r w:rsidR="00271B15" w:rsidRPr="00271B15">
        <w:rPr>
          <w:rFonts w:ascii="Times New Roman" w:hAnsi="Times New Roman" w:cs="Times New Roman"/>
        </w:rPr>
        <w:t xml:space="preserve">. </w:t>
      </w:r>
      <w:commentRangeEnd w:id="725"/>
      <w:r w:rsidR="00C578F5">
        <w:rPr>
          <w:rStyle w:val="af3"/>
        </w:rPr>
        <w:commentReference w:id="725"/>
      </w:r>
      <w:r w:rsidR="007A3968">
        <w:rPr>
          <w:rFonts w:ascii="Times New Roman" w:hAnsi="Times New Roman" w:cs="Times New Roman"/>
        </w:rPr>
        <w:t>In addition</w:t>
      </w:r>
      <w:r w:rsidR="00271B15" w:rsidRPr="00271B15">
        <w:rPr>
          <w:rFonts w:ascii="Times New Roman" w:hAnsi="Times New Roman" w:cs="Times New Roman"/>
        </w:rPr>
        <w:t xml:space="preserve">, </w:t>
      </w:r>
      <w:r w:rsidR="007A3968">
        <w:rPr>
          <w:rFonts w:ascii="Times New Roman" w:hAnsi="Times New Roman" w:cs="Times New Roman"/>
        </w:rPr>
        <w:t xml:space="preserve">to better understand </w:t>
      </w:r>
      <w:r w:rsidR="00B97971">
        <w:rPr>
          <w:rFonts w:ascii="Times New Roman" w:hAnsi="Times New Roman" w:cs="Times New Roman"/>
        </w:rPr>
        <w:t>cognitive</w:t>
      </w:r>
      <w:r w:rsidR="007A3968">
        <w:rPr>
          <w:rFonts w:ascii="Times New Roman" w:hAnsi="Times New Roman" w:cs="Times New Roman"/>
        </w:rPr>
        <w:t xml:space="preserve"> processes, </w:t>
      </w:r>
      <w:r w:rsidR="00271B15" w:rsidRPr="00271B15">
        <w:rPr>
          <w:rFonts w:ascii="Times New Roman" w:hAnsi="Times New Roman" w:cs="Times New Roman"/>
        </w:rPr>
        <w:t xml:space="preserve">simply manipulating </w:t>
      </w:r>
      <w:r w:rsidR="00B97971">
        <w:rPr>
          <w:rFonts w:ascii="Times New Roman" w:hAnsi="Times New Roman" w:cs="Times New Roman"/>
        </w:rPr>
        <w:t xml:space="preserve">environmental inputs </w:t>
      </w:r>
      <w:r w:rsidR="00271B15" w:rsidRPr="00271B15">
        <w:rPr>
          <w:rFonts w:ascii="Times New Roman" w:hAnsi="Times New Roman" w:cs="Times New Roman"/>
        </w:rPr>
        <w:t xml:space="preserve">may not be sufficient, as the way cues are integrated and combined can largely influence behavioral </w:t>
      </w:r>
      <w:proofErr w:type="spellStart"/>
      <w:r w:rsidR="00271B15" w:rsidRPr="00271B15">
        <w:rPr>
          <w:rFonts w:ascii="Times New Roman" w:hAnsi="Times New Roman" w:cs="Times New Roman"/>
        </w:rPr>
        <w:t>outcomes</w:t>
      </w:r>
      <w:r w:rsidR="00271B15">
        <w:rPr>
          <w:rFonts w:ascii="Times New Roman" w:hAnsi="Times New Roman" w:cs="Times New Roman"/>
        </w:rPr>
        <w:fldChar w:fldCharType="begin"/>
      </w:r>
      <w:r w:rsidR="00C83DBB">
        <w:rPr>
          <w:rFonts w:ascii="Times New Roman" w:hAnsi="Times New Roman" w:cs="Times New Roman"/>
        </w:rPr>
        <w:instrText xml:space="preserve"> ADDIN ZOTERO_ITEM CSL_CITATION {"citationID":"acymqITI","properties":{"formattedCitation":"\\super 129\\uc0\\u8211{}131\\nosupersub{}","plainCitation":"129–131","noteIndex":0},"citationItems":[{"id":443544,"uris":["http://zotero.org/users/6113531/items/HDUCR6KH"],"itemData":{"id":443544,"type":"article-journal","abstract":"Scientists examining how people understand other minds have long thought that this task must be something like how people perceive the physical world. This comparison has proven to be deeply generative, as models of physical perception and social cognition have evolved in parallel. In this article, I propose extending this classic analogy in a new direction by proposing cue integration as a common feature of social cognition and physical perception. When encountering complex social cues—which happens often—perceivers use multiple processes for understanding others’ minds. Like physical senses (e.g., vision or audition), social cognitive processes have often been studied as though they operate in relative isolation. In the domain of physical perception, this assumption has broken down, following evidence that perception is instead characterized by pervasive integration of multisensory information. Such integration is, in turn, elegantly described by Bayesian inferential models. By adopting a similar cue integration framework, researchers can similarly understand and formally model the ways that we perceive others’ minds based on complex social information.","container-title":"Perspectives on Psychological Science","DOI":"10.1177/1745691613475454","ISSN":"1745-6916, 1745-6924","issue":"3","journalAbbreviation":"Perspect Psychol Sci","language":"en","page":"296-312","source":"DOI.org (Crossref)","title":"Cue Integration: A Common Framework for Social Cognition and Physical Perception","title-short":"Cue Integration","volume":"8","author":[{"family":"Zaki","given":"Jamil"}],"issued":{"date-parts":[["2013",5]]},"citation-key":"ZakiCueIntegrationCommon2013"}},{"id":623976,"uris":["http://zotero.org/users/6113531/items/NUKQ2ZKM"],"itemData":{"id":623976,"type":"article-journal","abstract":"Abstract\n            \n              The ability to make nuanced inferences about other people’s emotional states is central to social functioning. While emotion inferences can be sensitive to both facial movements and the situational context that they occur in, relatively little is understood about when these two sources of information are integrated across emotion categories and individuals. In a series of studies, we use one archival and five empirical datasets to demonstrate that people could be integrating, but that emotion inferences are just as well (and sometimes better) captured by knowledge of the situation alone, while isolated facial cues are insufficient. Further, people integrate facial cues more for categories for which they most frequently encounter facial expressions in everyday life (e.g.,\n              happiness\n              ). People are also moderately stable over time in their reliance on situational cues and integration of cues and those who reliably utilize situation cues more also have better situated emotion knowledge. These findings underscore the importance of studying variability in reliance on and integration of cues.","container-title":"Nature Communications","DOI":"10.1038/s41467-024-46670-5","ISSN":"2041-1723","issue":"1","journalAbbreviation":"Nat Commun","language":"en","page":"2443","source":"DOI.org (Crossref)","title":"Face and context integration in emotion inference is limited and variable across categories and individuals","volume":"15","author":[{"family":"Goel","given":"Srishti"},{"family":"Jara-Ettinger","given":"Julian"},{"family":"Ong","given":"Desmond C."},{"family":"Gendron","given":"Maria"}],"issued":{"date-parts":[["2024",3,19]]},"citation-key":"GoelFacecontextintegration2024"}},{"id":517323,"uris":["http://zotero.org/users/6113531/items/VHUM625B"],"itemData":{"id":517323,"type":"book","abstract":"An accessible introduction to constructing and interpreting Bayesian models of perceptual decision-making and action.Many forms of perception and action can be mathematically modeled as probabilistic—or Bayesian—inference, a method used to draw conclusions from uncertain evidence. According to these models, the human mind behaves like a capable data scientist or crime scene investigator when dealing with noisy and ambiguous data. This textbook provides an approachable introduction to constructing and reasoning with probabilistic models of perceptual decision-making and action. Featuring extensive examples and illustrations, Bayesian Models of Perception and Action is the first textbook to teach this widely used computational framework to beginners.Introduces Bayesian models of perception and action, which are central to cognitive science and neuroscienceBeginner-friendly pedagogy includes intuitive examples, daily life illustrations, and gradual progression of complex conceptsBroad appeal for students across psychology, neuroscience, cognitive science, linguistics, and mathematicsWritten by leaders in the field of computational approaches to mind and brain","ISBN":"978-0-262-04759-3","language":"English","number-of-pages":"408","publisher":"The MIT Press","source":"Amazon","title":"Bayesian Models of Perception and Action: An Introduction","title-short":"Bayesian Models of Perception and Action","author":[{"family":"Ma","given":"Wei Ji"},{"family":"Kording","given":"Konrad Paul"},{"family":"Goldreich","given":"Daniel"}],"issued":{"date-parts":[["2023",8,8]]},"citation-key":"MaBayesianModelsPerception2023"}}],"schema":"https://github.com/citation-style-language/schema/raw/master/csl-citation.json"} </w:instrText>
      </w:r>
      <w:r w:rsidR="00271B15">
        <w:rPr>
          <w:rFonts w:ascii="Times New Roman" w:hAnsi="Times New Roman" w:cs="Times New Roman"/>
        </w:rPr>
        <w:fldChar w:fldCharType="separate"/>
      </w:r>
      <w:r w:rsidR="00C83DBB" w:rsidRPr="00C83DBB">
        <w:rPr>
          <w:rFonts w:ascii="Times New Roman" w:hAnsi="Times New Roman" w:cs="Times New Roman"/>
          <w:vertAlign w:val="superscript"/>
        </w:rPr>
        <w:t>129</w:t>
      </w:r>
      <w:proofErr w:type="spellEnd"/>
      <w:r w:rsidR="00C83DBB" w:rsidRPr="00C83DBB">
        <w:rPr>
          <w:rFonts w:ascii="Times New Roman" w:hAnsi="Times New Roman" w:cs="Times New Roman"/>
          <w:vertAlign w:val="superscript"/>
        </w:rPr>
        <w:t>–131</w:t>
      </w:r>
      <w:r w:rsidR="00271B15">
        <w:rPr>
          <w:rFonts w:ascii="Times New Roman" w:hAnsi="Times New Roman" w:cs="Times New Roman"/>
        </w:rPr>
        <w:fldChar w:fldCharType="end"/>
      </w:r>
      <w:r w:rsidR="00874395" w:rsidRPr="00874395">
        <w:rPr>
          <w:rFonts w:ascii="Times New Roman" w:hAnsi="Times New Roman" w:cs="Times New Roman"/>
        </w:rPr>
        <w:t>.</w:t>
      </w:r>
      <w:r w:rsidR="00271B15" w:rsidRPr="00271B15">
        <w:t xml:space="preserve"> </w:t>
      </w:r>
      <w:r w:rsidR="007A3968">
        <w:rPr>
          <w:rFonts w:ascii="Times New Roman" w:hAnsi="Times New Roman" w:cs="Times New Roman"/>
        </w:rPr>
        <w:t>We recommend developing</w:t>
      </w:r>
      <w:r w:rsidR="00271B15" w:rsidRPr="00271B15">
        <w:rPr>
          <w:rFonts w:ascii="Times New Roman" w:hAnsi="Times New Roman" w:cs="Times New Roman"/>
        </w:rPr>
        <w:t xml:space="preserve"> explicit mental representation models that </w:t>
      </w:r>
      <w:r w:rsidR="007A3968">
        <w:rPr>
          <w:rFonts w:ascii="Times New Roman" w:hAnsi="Times New Roman" w:cs="Times New Roman"/>
        </w:rPr>
        <w:t xml:space="preserve">can inform </w:t>
      </w:r>
      <w:r w:rsidR="00B97971">
        <w:rPr>
          <w:rFonts w:ascii="Times New Roman" w:hAnsi="Times New Roman" w:cs="Times New Roman"/>
        </w:rPr>
        <w:t>cognitive</w:t>
      </w:r>
      <w:r w:rsidR="007A3968">
        <w:rPr>
          <w:rFonts w:ascii="Times New Roman" w:hAnsi="Times New Roman" w:cs="Times New Roman"/>
        </w:rPr>
        <w:t xml:space="preserve"> processes in naturalistic contexts, such as</w:t>
      </w:r>
      <w:r w:rsidR="00271B15" w:rsidRPr="00271B15">
        <w:rPr>
          <w:rFonts w:ascii="Times New Roman" w:hAnsi="Times New Roman" w:cs="Times New Roman"/>
        </w:rPr>
        <w:t xml:space="preserve"> how </w:t>
      </w:r>
      <w:r w:rsidR="007F7FC3">
        <w:rPr>
          <w:rFonts w:ascii="Times New Roman" w:hAnsi="Times New Roman" w:cs="Times New Roman"/>
        </w:rPr>
        <w:t>complex environmental inputs</w:t>
      </w:r>
      <w:r w:rsidR="007F7FC3" w:rsidRPr="00271B15">
        <w:rPr>
          <w:rFonts w:ascii="Times New Roman" w:hAnsi="Times New Roman" w:cs="Times New Roman"/>
        </w:rPr>
        <w:t xml:space="preserve"> </w:t>
      </w:r>
      <w:r w:rsidR="00271B15" w:rsidRPr="00271B15">
        <w:rPr>
          <w:rFonts w:ascii="Times New Roman" w:hAnsi="Times New Roman" w:cs="Times New Roman"/>
        </w:rPr>
        <w:t xml:space="preserve">are processed and transformed into </w:t>
      </w:r>
      <w:del w:id="726" w:author="Lu, Junsong" w:date="2025-08-20T22:53:00Z" w16du:dateUtc="2025-08-20T14:53:00Z">
        <w:r w:rsidR="00271B15" w:rsidRPr="00271B15" w:rsidDel="00511048">
          <w:rPr>
            <w:rFonts w:ascii="Times New Roman" w:hAnsi="Times New Roman" w:cs="Times New Roman"/>
          </w:rPr>
          <w:delText>the behavioral</w:delText>
        </w:r>
      </w:del>
      <w:ins w:id="727" w:author="Lu, Junsong" w:date="2025-08-20T22:53:00Z" w16du:dateUtc="2025-08-20T14:53:00Z">
        <w:r w:rsidR="00511048" w:rsidRPr="00271B15">
          <w:rPr>
            <w:rFonts w:ascii="Times New Roman" w:hAnsi="Times New Roman" w:cs="Times New Roman"/>
          </w:rPr>
          <w:t>behavioral</w:t>
        </w:r>
      </w:ins>
      <w:r w:rsidR="00271B15" w:rsidRPr="00271B15">
        <w:rPr>
          <w:rFonts w:ascii="Times New Roman" w:hAnsi="Times New Roman" w:cs="Times New Roman"/>
        </w:rPr>
        <w:t xml:space="preserve"> </w:t>
      </w:r>
      <w:r w:rsidR="007F7FC3">
        <w:rPr>
          <w:rFonts w:ascii="Times New Roman" w:hAnsi="Times New Roman" w:cs="Times New Roman"/>
        </w:rPr>
        <w:t>responses</w:t>
      </w:r>
      <w:r w:rsidR="00874395" w:rsidRPr="00874395">
        <w:rPr>
          <w:rFonts w:ascii="Times New Roman" w:hAnsi="Times New Roman" w:cs="Times New Roman"/>
        </w:rPr>
        <w:t xml:space="preserve">. </w:t>
      </w:r>
    </w:p>
    <w:p w14:paraId="574C19DA" w14:textId="062BA7F0" w:rsidR="00874395" w:rsidRPr="00874395" w:rsidRDefault="00F57820" w:rsidP="006379E7">
      <w:pPr>
        <w:spacing w:beforeLines="50" w:before="156" w:afterLines="50" w:after="156"/>
        <w:ind w:firstLine="420"/>
        <w:rPr>
          <w:rFonts w:ascii="Times New Roman" w:hAnsi="Times New Roman" w:cs="Times New Roman"/>
        </w:rPr>
      </w:pPr>
      <w:r w:rsidRPr="00F57820">
        <w:rPr>
          <w:rFonts w:ascii="Times New Roman" w:hAnsi="Times New Roman" w:cs="Times New Roman"/>
        </w:rPr>
        <w:t xml:space="preserve">In </w:t>
      </w:r>
      <w:r w:rsidR="006379E7">
        <w:rPr>
          <w:rFonts w:ascii="Times New Roman" w:hAnsi="Times New Roman" w:cs="Times New Roman"/>
        </w:rPr>
        <w:t>the current paper</w:t>
      </w:r>
      <w:r w:rsidRPr="00F57820">
        <w:rPr>
          <w:rFonts w:ascii="Times New Roman" w:hAnsi="Times New Roman" w:cs="Times New Roman"/>
        </w:rPr>
        <w:t>, for example, we model</w:t>
      </w:r>
      <w:r w:rsidR="00B97971">
        <w:rPr>
          <w:rFonts w:ascii="Times New Roman" w:hAnsi="Times New Roman" w:cs="Times New Roman"/>
        </w:rPr>
        <w:t>ed</w:t>
      </w:r>
      <w:r w:rsidRPr="00F57820">
        <w:rPr>
          <w:rFonts w:ascii="Times New Roman" w:hAnsi="Times New Roman" w:cs="Times New Roman"/>
        </w:rPr>
        <w:t xml:space="preserve"> mental representations </w:t>
      </w:r>
      <w:r w:rsidR="00B97971">
        <w:rPr>
          <w:rFonts w:ascii="Times New Roman" w:hAnsi="Times New Roman" w:cs="Times New Roman"/>
        </w:rPr>
        <w:t xml:space="preserve">of social inferences explicitly </w:t>
      </w:r>
      <w:r w:rsidRPr="00F57820">
        <w:rPr>
          <w:rFonts w:ascii="Times New Roman" w:hAnsi="Times New Roman" w:cs="Times New Roman"/>
        </w:rPr>
        <w:t xml:space="preserve">as </w:t>
      </w:r>
      <w:r w:rsidR="00B97971">
        <w:rPr>
          <w:rFonts w:ascii="Times New Roman" w:hAnsi="Times New Roman" w:cs="Times New Roman"/>
        </w:rPr>
        <w:t>small-world</w:t>
      </w:r>
      <w:r w:rsidR="00B97971" w:rsidRPr="00F57820">
        <w:rPr>
          <w:rFonts w:ascii="Times New Roman" w:hAnsi="Times New Roman" w:cs="Times New Roman"/>
        </w:rPr>
        <w:t xml:space="preserve"> </w:t>
      </w:r>
      <w:r w:rsidRPr="00F57820">
        <w:rPr>
          <w:rFonts w:ascii="Times New Roman" w:hAnsi="Times New Roman" w:cs="Times New Roman"/>
        </w:rPr>
        <w:t xml:space="preserve">networks following growth and preferential attachment </w:t>
      </w:r>
      <w:r w:rsidR="00B97971">
        <w:rPr>
          <w:rFonts w:ascii="Times New Roman" w:hAnsi="Times New Roman" w:cs="Times New Roman"/>
        </w:rPr>
        <w:t>mechanisms</w:t>
      </w:r>
      <w:r w:rsidRPr="00F57820">
        <w:rPr>
          <w:rFonts w:ascii="Times New Roman" w:hAnsi="Times New Roman" w:cs="Times New Roman"/>
        </w:rPr>
        <w:t xml:space="preserve">, </w:t>
      </w:r>
      <w:r w:rsidR="00B97971">
        <w:rPr>
          <w:rFonts w:ascii="Times New Roman" w:hAnsi="Times New Roman" w:cs="Times New Roman"/>
        </w:rPr>
        <w:t>and</w:t>
      </w:r>
      <w:r w:rsidRPr="00F57820">
        <w:rPr>
          <w:rFonts w:ascii="Times New Roman" w:hAnsi="Times New Roman" w:cs="Times New Roman"/>
        </w:rPr>
        <w:t xml:space="preserve"> derived </w:t>
      </w:r>
      <w:r w:rsidR="00B97971">
        <w:rPr>
          <w:rFonts w:ascii="Times New Roman" w:hAnsi="Times New Roman" w:cs="Times New Roman"/>
        </w:rPr>
        <w:t xml:space="preserve">correlation </w:t>
      </w:r>
      <w:r w:rsidRPr="00F57820">
        <w:rPr>
          <w:rFonts w:ascii="Times New Roman" w:hAnsi="Times New Roman" w:cs="Times New Roman"/>
        </w:rPr>
        <w:t>patterns of node activations within these networks</w:t>
      </w:r>
      <w:r w:rsidR="00B97971">
        <w:rPr>
          <w:rFonts w:ascii="Times New Roman" w:hAnsi="Times New Roman" w:cs="Times New Roman"/>
        </w:rPr>
        <w:t xml:space="preserve"> based on environmental inputs</w:t>
      </w:r>
      <w:r w:rsidRPr="00F57820">
        <w:rPr>
          <w:rFonts w:ascii="Times New Roman" w:hAnsi="Times New Roman" w:cs="Times New Roman"/>
        </w:rPr>
        <w:t>. This approach exemplifies a broader methodological philosophy: mental models function</w:t>
      </w:r>
      <w:r w:rsidR="00B97971">
        <w:rPr>
          <w:rFonts w:ascii="Times New Roman" w:hAnsi="Times New Roman" w:cs="Times New Roman"/>
        </w:rPr>
        <w:t>ing</w:t>
      </w:r>
      <w:r w:rsidRPr="00F57820">
        <w:rPr>
          <w:rFonts w:ascii="Times New Roman" w:hAnsi="Times New Roman" w:cs="Times New Roman"/>
        </w:rPr>
        <w:t xml:space="preserve"> as systematic procedures that convert raw </w:t>
      </w:r>
      <w:r w:rsidR="00CB52F2">
        <w:rPr>
          <w:rFonts w:ascii="Times New Roman" w:hAnsi="Times New Roman" w:cs="Times New Roman"/>
        </w:rPr>
        <w:t xml:space="preserve">environmental </w:t>
      </w:r>
      <w:r w:rsidRPr="00F57820">
        <w:rPr>
          <w:rFonts w:ascii="Times New Roman" w:hAnsi="Times New Roman" w:cs="Times New Roman"/>
        </w:rPr>
        <w:t>input</w:t>
      </w:r>
      <w:r w:rsidR="00CB52F2">
        <w:rPr>
          <w:rFonts w:ascii="Times New Roman" w:hAnsi="Times New Roman" w:cs="Times New Roman"/>
        </w:rPr>
        <w:t>s</w:t>
      </w:r>
      <w:r w:rsidRPr="00F57820">
        <w:rPr>
          <w:rFonts w:ascii="Times New Roman" w:hAnsi="Times New Roman" w:cs="Times New Roman"/>
        </w:rPr>
        <w:t xml:space="preserve"> into specific behavioral outputs through well-defined mathematical transformations</w:t>
      </w:r>
      <w:r w:rsidR="00B97971">
        <w:rPr>
          <w:rFonts w:ascii="Times New Roman" w:hAnsi="Times New Roman" w:cs="Times New Roman"/>
        </w:rPr>
        <w:t xml:space="preserve"> can provide more</w:t>
      </w:r>
      <w:r w:rsidR="00CB52F2">
        <w:rPr>
          <w:rFonts w:ascii="Times New Roman" w:hAnsi="Times New Roman" w:cs="Times New Roman"/>
        </w:rPr>
        <w:t xml:space="preserve"> testable</w:t>
      </w:r>
      <w:r w:rsidR="00B97971">
        <w:rPr>
          <w:rFonts w:ascii="Times New Roman" w:hAnsi="Times New Roman" w:cs="Times New Roman"/>
        </w:rPr>
        <w:t xml:space="preserve"> </w:t>
      </w:r>
      <w:r w:rsidR="00CB52F2">
        <w:rPr>
          <w:rFonts w:ascii="Times New Roman" w:hAnsi="Times New Roman" w:cs="Times New Roman"/>
        </w:rPr>
        <w:t>models of mental processes</w:t>
      </w:r>
      <w:r w:rsidRPr="00F57820">
        <w:rPr>
          <w:rFonts w:ascii="Times New Roman" w:hAnsi="Times New Roman" w:cs="Times New Roman"/>
        </w:rPr>
        <w:t xml:space="preserve">. </w:t>
      </w:r>
      <w:r w:rsidR="00C27643">
        <w:rPr>
          <w:rFonts w:ascii="Times New Roman" w:hAnsi="Times New Roman" w:cs="Times New Roman"/>
        </w:rPr>
        <w:t xml:space="preserve">For instance, we can manipulate a more precisely defined factor in this mental </w:t>
      </w:r>
      <w:del w:id="728" w:author="Lu, Junsong" w:date="2025-08-22T13:30:00Z" w16du:dateUtc="2025-08-22T05:30:00Z">
        <w:r w:rsidR="00C27643" w:rsidDel="00C83DBB">
          <w:rPr>
            <w:rFonts w:ascii="Times New Roman" w:hAnsi="Times New Roman" w:cs="Times New Roman"/>
          </w:rPr>
          <w:delText>model, and</w:delText>
        </w:r>
      </w:del>
      <w:ins w:id="729" w:author="Lu, Junsong" w:date="2025-08-22T13:30:00Z" w16du:dateUtc="2025-08-22T05:30:00Z">
        <w:r w:rsidR="00C83DBB">
          <w:rPr>
            <w:rFonts w:ascii="Times New Roman" w:hAnsi="Times New Roman" w:cs="Times New Roman"/>
          </w:rPr>
          <w:t>model and</w:t>
        </w:r>
      </w:ins>
      <w:r w:rsidR="00C27643">
        <w:rPr>
          <w:rFonts w:ascii="Times New Roman" w:hAnsi="Times New Roman" w:cs="Times New Roman"/>
        </w:rPr>
        <w:t xml:space="preserve"> compare the model responses to human behavior to evaluate the model plausibility. </w:t>
      </w:r>
      <w:r w:rsidRPr="00F57820">
        <w:rPr>
          <w:rFonts w:ascii="Times New Roman" w:hAnsi="Times New Roman" w:cs="Times New Roman"/>
        </w:rPr>
        <w:t>Just as a recipe describ</w:t>
      </w:r>
      <w:r w:rsidR="00C27643">
        <w:rPr>
          <w:rFonts w:ascii="Times New Roman" w:hAnsi="Times New Roman" w:cs="Times New Roman"/>
        </w:rPr>
        <w:t>ing</w:t>
      </w:r>
      <w:r w:rsidRPr="00F57820">
        <w:rPr>
          <w:rFonts w:ascii="Times New Roman" w:hAnsi="Times New Roman" w:cs="Times New Roman"/>
        </w:rPr>
        <w:t xml:space="preserve"> how to optimally combine ingredients to produce a dish, model</w:t>
      </w:r>
      <w:r w:rsidR="00CB52F2">
        <w:rPr>
          <w:rFonts w:ascii="Times New Roman" w:hAnsi="Times New Roman" w:cs="Times New Roman"/>
        </w:rPr>
        <w:t>s</w:t>
      </w:r>
      <w:r w:rsidRPr="00F57820">
        <w:rPr>
          <w:rFonts w:ascii="Times New Roman" w:hAnsi="Times New Roman" w:cs="Times New Roman"/>
        </w:rPr>
        <w:t xml:space="preserve"> </w:t>
      </w:r>
      <w:r w:rsidR="00CB52F2">
        <w:rPr>
          <w:rFonts w:ascii="Times New Roman" w:hAnsi="Times New Roman" w:cs="Times New Roman"/>
        </w:rPr>
        <w:t>describ</w:t>
      </w:r>
      <w:r w:rsidR="00C27643">
        <w:rPr>
          <w:rFonts w:ascii="Times New Roman" w:hAnsi="Times New Roman" w:cs="Times New Roman"/>
        </w:rPr>
        <w:t>ing psychological processes with</w:t>
      </w:r>
      <w:r w:rsidR="00CB52F2">
        <w:rPr>
          <w:rFonts w:ascii="Times New Roman" w:hAnsi="Times New Roman" w:cs="Times New Roman"/>
        </w:rPr>
        <w:t xml:space="preserve"> precise</w:t>
      </w:r>
      <w:r w:rsidRPr="00F57820">
        <w:rPr>
          <w:rFonts w:ascii="Times New Roman" w:hAnsi="Times New Roman" w:cs="Times New Roman"/>
        </w:rPr>
        <w:t xml:space="preserve"> mathematical </w:t>
      </w:r>
      <w:proofErr w:type="spellStart"/>
      <w:r w:rsidRPr="00F57820">
        <w:rPr>
          <w:rFonts w:ascii="Times New Roman" w:hAnsi="Times New Roman" w:cs="Times New Roman"/>
        </w:rPr>
        <w:t>function</w:t>
      </w:r>
      <w:r w:rsidR="00C27643">
        <w:rPr>
          <w:rFonts w:ascii="Times New Roman" w:hAnsi="Times New Roman" w:cs="Times New Roman"/>
        </w:rPr>
        <w:t>s</w:t>
      </w:r>
      <w:r>
        <w:rPr>
          <w:rFonts w:ascii="Times New Roman" w:hAnsi="Times New Roman" w:cs="Times New Roman"/>
        </w:rPr>
        <w:fldChar w:fldCharType="begin"/>
      </w:r>
      <w:r w:rsidR="00C83DBB">
        <w:rPr>
          <w:rFonts w:ascii="Times New Roman" w:hAnsi="Times New Roman" w:cs="Times New Roman"/>
        </w:rPr>
        <w:instrText xml:space="preserve"> ADDIN ZOTERO_ITEM CSL_CITATION {"citationID":"UwGZoVhE","properties":{"formattedCitation":"\\super 126,132\\nosupersub{}","plainCitation":"126,132","noteIndex":0},"citationItems":[{"id":528505,"uris":["http://zotero.org/users/6113531/items/TIGJ55JG"],"itemData":{"id":528505,"type":"article-journal","abstract":"Psychology is a complicated science. It has no general axioms or mathematical proofs, is rarely directly observable, and is the only discipline in which the subject matter (i.e., human psychological phenomena) is also the tool of investigation. Like the Flatlanders in Edwin Abbot's famous short story (), we may be led to believe that the parsimony offered by our low-dimensional theories reflects the reality of a much higher-dimensional problem. Here we contend that this “Flatland fallacy” leads us to seek out simplified explanations of complex phenomena, limiting our capacity as scientists to build and communicate useful models of human psychology. We suggest that this fallacy can be overcome through (a) the use of quantitative models, which force researchers to formalize their theories to overcome this fallacy, and (b) improved quantitative training, which can build new norms for conducting psychological research.","container-title":"Topics in Cognitive Science","DOI":"10.1111/tops.12404","ISSN":"1756-8765","issue":"2","language":"en","note":"_eprint: https://onlinelibrary.wiley.com/doi/pdf/10.1111/tops.12404","page":"433-454","source":"Wiley Online Library","title":"The Flatland Fallacy: Moving Beyond Low–Dimensional Thinking","title-short":"The Flatland Fallacy","volume":"11","author":[{"family":"Jolly","given":"Eshin"},{"family":"Chang","given":"Luke J."}],"issued":{"date-parts":[["2019"]]},"citation-key":"JollyFlatlandFallacyMoving2019"}},{"id":638080,"uris":["http://zotero.org/users/6113531/items/6VWYHNHT"],"itemData":{"id":638080,"type":"article-journal","abstract":"The cognitive and affective processes that give rise to moral judgments and decisions have long been the focus of intense study. Here, I review recent work that has used mathematical models to formally describe how features of moral dilemmas are transformed into decisions. Formal models have traditionally been used to study perceptual and value-based learning and decision making, but until recently they had not been applied to the study of moral psychology. Using examples from recent studies, I show how formal models can provide novel and counterintuitive insights into human morality by revealing latent subcomponents of moral decisions, improving prediction of moral behavior, and bridging moral psychology and moral neuroscience.","container-title":"Current Directions in Psychological Science","DOI":"10.1177/0963721415624012","ISSN":"0963-7214, 1467-8721","issue":"2","journalAbbreviation":"Curr Dir Psychol Sci","language":"en","license":"https://journals.sagepub.com/page/policies/text-and-data-mining-license","note":"publisher: SAGE Publications","page":"85-90","source":"Crossref","title":"How Formal Models Can Illuminate Mechanisms of Moral Judgment and Decision Making","volume":"25","author":[{"family":"Crockett","given":"Molly J."}],"issued":{"date-parts":[["2016",4]]},"citation-key":"CrockettHowFormalModels2016"}}],"schema":"https://github.com/citation-style-language/schema/raw/master/csl-citation.json"} </w:instrText>
      </w:r>
      <w:r>
        <w:rPr>
          <w:rFonts w:ascii="Times New Roman" w:hAnsi="Times New Roman" w:cs="Times New Roman"/>
        </w:rPr>
        <w:fldChar w:fldCharType="separate"/>
      </w:r>
      <w:r w:rsidR="00C83DBB" w:rsidRPr="00C83DBB">
        <w:rPr>
          <w:rFonts w:ascii="Times New Roman" w:hAnsi="Times New Roman" w:cs="Times New Roman"/>
          <w:vertAlign w:val="superscript"/>
        </w:rPr>
        <w:t>126,132</w:t>
      </w:r>
      <w:proofErr w:type="spellEnd"/>
      <w:r>
        <w:rPr>
          <w:rFonts w:ascii="Times New Roman" w:hAnsi="Times New Roman" w:cs="Times New Roman"/>
        </w:rPr>
        <w:fldChar w:fldCharType="end"/>
      </w:r>
      <w:r w:rsidR="00CB52F2">
        <w:rPr>
          <w:rFonts w:ascii="Times New Roman" w:hAnsi="Times New Roman" w:cs="Times New Roman"/>
        </w:rPr>
        <w:t xml:space="preserve"> may help us better understand cognitive processes in complex, naturalistic contexts</w:t>
      </w:r>
      <w:r w:rsidRPr="00F57820">
        <w:rPr>
          <w:rFonts w:ascii="Times New Roman" w:hAnsi="Times New Roman" w:cs="Times New Roman"/>
        </w:rPr>
        <w:t xml:space="preserve">. </w:t>
      </w:r>
    </w:p>
    <w:p w14:paraId="2AF84AE7" w14:textId="1F13EA1A" w:rsidR="00874395" w:rsidRPr="00874395" w:rsidRDefault="00874395" w:rsidP="00D90B7F">
      <w:pPr>
        <w:pStyle w:val="1"/>
        <w:spacing w:beforeLines="50" w:before="156" w:afterLines="50" w:after="156"/>
        <w:jc w:val="center"/>
        <w:rPr>
          <w:rFonts w:ascii="Times New Roman" w:hAnsi="Times New Roman" w:cs="Times New Roman"/>
          <w:b/>
          <w:bCs/>
          <w:color w:val="000000" w:themeColor="text1"/>
          <w:sz w:val="24"/>
          <w:szCs w:val="24"/>
          <w:lang w:eastAsia="zh-CN"/>
        </w:rPr>
      </w:pPr>
      <w:commentRangeStart w:id="730"/>
      <w:r w:rsidRPr="00874395">
        <w:rPr>
          <w:rFonts w:ascii="Times New Roman" w:hAnsi="Times New Roman" w:cs="Times New Roman"/>
          <w:b/>
          <w:bCs/>
          <w:color w:val="000000" w:themeColor="text1"/>
          <w:sz w:val="24"/>
          <w:szCs w:val="24"/>
          <w:lang w:eastAsia="zh-CN"/>
        </w:rPr>
        <w:t>Conclusions</w:t>
      </w:r>
      <w:commentRangeEnd w:id="730"/>
      <w:r w:rsidR="0068546D">
        <w:rPr>
          <w:rStyle w:val="af3"/>
          <w:rFonts w:asciiTheme="minorHAnsi" w:eastAsiaTheme="minorEastAsia" w:hAnsiTheme="minorHAnsi" w:cstheme="minorBidi"/>
          <w:color w:val="auto"/>
        </w:rPr>
        <w:commentReference w:id="730"/>
      </w:r>
    </w:p>
    <w:p w14:paraId="5EED5764" w14:textId="04B7A929" w:rsidR="00C83DBB" w:rsidRDefault="001E27A1" w:rsidP="00EC40AA">
      <w:pPr>
        <w:spacing w:beforeLines="50" w:before="156" w:afterLines="50" w:after="156"/>
        <w:rPr>
          <w:ins w:id="731" w:author="Lu, Junsong" w:date="2025-08-22T13:26:00Z" w16du:dateUtc="2025-08-22T05:26:00Z"/>
          <w:rFonts w:ascii="Times New Roman" w:hAnsi="Times New Roman" w:cs="Times New Roman"/>
          <w:lang w:eastAsia="zh-CN"/>
        </w:rPr>
      </w:pPr>
      <w:r w:rsidRPr="001E27A1">
        <w:rPr>
          <w:rFonts w:ascii="Times New Roman" w:hAnsi="Times New Roman" w:cs="Times New Roman"/>
          <w:lang w:eastAsia="zh-CN"/>
        </w:rPr>
        <w:t xml:space="preserve">In this perspective, </w:t>
      </w:r>
      <w:r w:rsidR="00F06416">
        <w:rPr>
          <w:rFonts w:ascii="Times New Roman" w:hAnsi="Times New Roman" w:cs="Times New Roman"/>
          <w:lang w:eastAsia="zh-CN"/>
        </w:rPr>
        <w:t>we propose that mental representations of social inferences are structured as a small-world network</w:t>
      </w:r>
      <w:r w:rsidR="00BE49DB">
        <w:rPr>
          <w:rFonts w:ascii="Times New Roman" w:hAnsi="Times New Roman" w:cs="Times New Roman"/>
          <w:lang w:eastAsia="zh-CN"/>
        </w:rPr>
        <w:t xml:space="preserve"> </w:t>
      </w:r>
      <w:ins w:id="732" w:author="Lu, Junsong" w:date="2025-08-22T13:18:00Z">
        <w:r w:rsidR="00F64BB1" w:rsidRPr="00F64BB1">
          <w:rPr>
            <w:rFonts w:ascii="Times New Roman" w:hAnsi="Times New Roman" w:cs="Times New Roman"/>
            <w:lang w:eastAsia="zh-CN"/>
          </w:rPr>
          <w:t>built through</w:t>
        </w:r>
      </w:ins>
      <w:del w:id="733" w:author="Lu, Junsong" w:date="2025-08-22T13:18:00Z" w16du:dateUtc="2025-08-22T05:18:00Z">
        <w:r w:rsidR="00F06416" w:rsidDel="00F64BB1">
          <w:rPr>
            <w:rFonts w:ascii="Times New Roman" w:hAnsi="Times New Roman" w:cs="Times New Roman"/>
            <w:lang w:eastAsia="zh-CN"/>
          </w:rPr>
          <w:delText>generated with</w:delText>
        </w:r>
      </w:del>
      <w:r w:rsidR="00F06416">
        <w:rPr>
          <w:rFonts w:ascii="Times New Roman" w:hAnsi="Times New Roman" w:cs="Times New Roman"/>
          <w:lang w:eastAsia="zh-CN"/>
        </w:rPr>
        <w:t xml:space="preserve"> growth and preferential attachment. </w:t>
      </w:r>
      <w:r w:rsidR="00BE49DB">
        <w:rPr>
          <w:rFonts w:ascii="Times New Roman" w:hAnsi="Times New Roman" w:cs="Times New Roman"/>
          <w:lang w:eastAsia="zh-CN"/>
        </w:rPr>
        <w:t xml:space="preserve">Using mathematical proofs and simulation studies, we showed </w:t>
      </w:r>
      <w:ins w:id="734" w:author="Lu, Junsong" w:date="2025-08-22T13:21:00Z" w16du:dateUtc="2025-08-22T05:21:00Z">
        <w:r w:rsidR="00F64BB1" w:rsidRPr="001E27A1">
          <w:rPr>
            <w:rFonts w:ascii="Times New Roman" w:hAnsi="Times New Roman" w:cs="Times New Roman"/>
            <w:lang w:eastAsia="zh-CN"/>
          </w:rPr>
          <w:t xml:space="preserve">that prior low-dimensional findings </w:t>
        </w:r>
        <w:r w:rsidR="00F64BB1">
          <w:rPr>
            <w:rFonts w:ascii="Times New Roman" w:hAnsi="Times New Roman" w:cs="Times New Roman" w:hint="eastAsia"/>
            <w:lang w:eastAsia="zh-CN"/>
          </w:rPr>
          <w:t>can</w:t>
        </w:r>
        <w:r w:rsidR="00F64BB1" w:rsidRPr="0063428C">
          <w:rPr>
            <w:rFonts w:ascii="Times New Roman" w:hAnsi="Times New Roman" w:cs="Times New Roman"/>
            <w:lang w:eastAsia="zh-CN"/>
          </w:rPr>
          <w:t xml:space="preserve"> emerge from a </w:t>
        </w:r>
        <w:r w:rsidR="00F64BB1">
          <w:rPr>
            <w:rFonts w:ascii="Times New Roman" w:hAnsi="Times New Roman" w:cs="Times New Roman" w:hint="eastAsia"/>
            <w:lang w:eastAsia="zh-CN"/>
          </w:rPr>
          <w:t>small-world</w:t>
        </w:r>
        <w:r w:rsidR="00F64BB1" w:rsidRPr="0063428C">
          <w:rPr>
            <w:rFonts w:ascii="Times New Roman" w:hAnsi="Times New Roman" w:cs="Times New Roman"/>
            <w:lang w:eastAsia="zh-CN"/>
          </w:rPr>
          <w:t xml:space="preserve"> network structure operating under constrained stimuli</w:t>
        </w:r>
        <w:r w:rsidR="00F64BB1" w:rsidRPr="001E27A1">
          <w:rPr>
            <w:rFonts w:ascii="Times New Roman" w:hAnsi="Times New Roman" w:cs="Times New Roman"/>
            <w:lang w:eastAsia="zh-CN"/>
          </w:rPr>
          <w:t xml:space="preserve">. Mechanistically, the small-world topology </w:t>
        </w:r>
        <w:r w:rsidR="00F64BB1" w:rsidRPr="0063428C">
          <w:rPr>
            <w:rFonts w:ascii="Times New Roman" w:hAnsi="Times New Roman" w:cs="Times New Roman"/>
            <w:lang w:eastAsia="zh-CN"/>
          </w:rPr>
          <w:t>shortens the distance between seemingly unrelated nodes</w:t>
        </w:r>
        <w:r w:rsidR="00F64BB1">
          <w:rPr>
            <w:rFonts w:ascii="Times New Roman" w:hAnsi="Times New Roman" w:cs="Times New Roman" w:hint="eastAsia"/>
            <w:lang w:eastAsia="zh-CN"/>
          </w:rPr>
          <w:t xml:space="preserve"> and </w:t>
        </w:r>
        <w:r w:rsidR="00F64BB1">
          <w:rPr>
            <w:rFonts w:ascii="Times New Roman" w:hAnsi="Times New Roman" w:cs="Times New Roman"/>
            <w:lang w:eastAsia="zh-CN"/>
          </w:rPr>
          <w:t>results</w:t>
        </w:r>
        <w:r w:rsidR="00F64BB1" w:rsidRPr="0063428C">
          <w:rPr>
            <w:rFonts w:ascii="Times New Roman" w:hAnsi="Times New Roman" w:cs="Times New Roman"/>
            <w:lang w:eastAsia="zh-CN"/>
          </w:rPr>
          <w:t xml:space="preserve"> in strong correlations between node activation and behavioral responses</w:t>
        </w:r>
      </w:ins>
      <w:del w:id="735" w:author="Lu, Junsong" w:date="2025-08-22T13:21:00Z" w16du:dateUtc="2025-08-22T05:21:00Z">
        <w:r w:rsidR="00BE49DB" w:rsidDel="00F64BB1">
          <w:rPr>
            <w:rFonts w:ascii="Times New Roman" w:hAnsi="Times New Roman" w:cs="Times New Roman"/>
            <w:lang w:eastAsia="zh-CN"/>
          </w:rPr>
          <w:delText xml:space="preserve">that this small-world mind framework can reconcile the </w:delText>
        </w:r>
        <w:r w:rsidR="00B97457" w:rsidDel="00F64BB1">
          <w:rPr>
            <w:rFonts w:ascii="Times New Roman" w:hAnsi="Times New Roman" w:cs="Times New Roman"/>
            <w:lang w:eastAsia="zh-CN"/>
          </w:rPr>
          <w:delText>discrepant findings on the dimensionality of social cognition by producing seemingly low-dimensional behaviors under constrained environmental inputs</w:delText>
        </w:r>
      </w:del>
      <w:r w:rsidR="00B97457">
        <w:rPr>
          <w:rFonts w:ascii="Times New Roman" w:hAnsi="Times New Roman" w:cs="Times New Roman"/>
          <w:lang w:eastAsia="zh-CN"/>
        </w:rPr>
        <w:t xml:space="preserve">. </w:t>
      </w:r>
      <w:del w:id="736" w:author="Lu, Junsong" w:date="2025-08-22T13:19:00Z" w16du:dateUtc="2025-08-22T05:19:00Z">
        <w:r w:rsidR="00B97457" w:rsidDel="00F64BB1">
          <w:rPr>
            <w:rFonts w:ascii="Times New Roman" w:hAnsi="Times New Roman" w:cs="Times New Roman"/>
            <w:lang w:eastAsia="zh-CN"/>
          </w:rPr>
          <w:delText xml:space="preserve">Thus, social cognition may be inherently high-dimensional. </w:delText>
        </w:r>
      </w:del>
      <w:ins w:id="737" w:author="Lu, Junsong" w:date="2025-08-22T13:23:00Z" w16du:dateUtc="2025-08-22T05:23:00Z">
        <w:r w:rsidR="00F64BB1" w:rsidRPr="001E27A1">
          <w:rPr>
            <w:rFonts w:ascii="Times New Roman" w:hAnsi="Times New Roman" w:cs="Times New Roman"/>
            <w:lang w:eastAsia="zh-CN"/>
          </w:rPr>
          <w:t xml:space="preserve">We advocate moving beyond low-dimensional thinking and paradigms </w:t>
        </w:r>
        <w:bookmarkStart w:id="738" w:name="_Hlk206761420"/>
        <w:r w:rsidR="00F64BB1" w:rsidRPr="0063428C">
          <w:rPr>
            <w:rFonts w:ascii="Times New Roman" w:hAnsi="Times New Roman" w:cs="Times New Roman"/>
            <w:lang w:eastAsia="zh-CN"/>
          </w:rPr>
          <w:t>to achieve a more ecologically valid understanding of how people perceive and organize social traits and behaviors</w:t>
        </w:r>
      </w:ins>
      <w:bookmarkEnd w:id="738"/>
      <w:del w:id="739" w:author="Lu, Junsong" w:date="2025-08-22T13:23:00Z" w16du:dateUtc="2025-08-22T05:23:00Z">
        <w:r w:rsidR="00B97457" w:rsidDel="00F64BB1">
          <w:rPr>
            <w:rFonts w:ascii="Times New Roman" w:hAnsi="Times New Roman" w:cs="Times New Roman"/>
            <w:lang w:eastAsia="zh-CN"/>
          </w:rPr>
          <w:delText>F</w:delText>
        </w:r>
        <w:r w:rsidR="00B97457" w:rsidRPr="00B97457" w:rsidDel="00F64BB1">
          <w:rPr>
            <w:rFonts w:ascii="Times New Roman" w:hAnsi="Times New Roman" w:cs="Times New Roman"/>
            <w:lang w:eastAsia="zh-CN"/>
          </w:rPr>
          <w:delText>uture research that leverages more naturalistic designs and precise mathematical models of mental processes will be essential for fully capturing the complexity of social cognition</w:delText>
        </w:r>
      </w:del>
      <w:r w:rsidR="00B97457" w:rsidRPr="00B97457">
        <w:rPr>
          <w:rFonts w:ascii="Times New Roman" w:hAnsi="Times New Roman" w:cs="Times New Roman"/>
          <w:lang w:eastAsia="zh-CN"/>
        </w:rPr>
        <w:t>.</w:t>
      </w:r>
    </w:p>
    <w:p w14:paraId="1425AF02" w14:textId="7D4DE5F6" w:rsidR="00F06416" w:rsidRDefault="00C83DBB">
      <w:pPr>
        <w:spacing w:after="0" w:line="480" w:lineRule="auto"/>
        <w:ind w:firstLine="720"/>
        <w:jc w:val="both"/>
        <w:rPr>
          <w:rFonts w:ascii="Times New Roman" w:hAnsi="Times New Roman" w:cs="Times New Roman"/>
          <w:lang w:eastAsia="zh-CN"/>
        </w:rPr>
        <w:pPrChange w:id="740" w:author="Lu, Junsong" w:date="2025-08-22T13:26:00Z" w16du:dateUtc="2025-08-22T05:26:00Z">
          <w:pPr>
            <w:spacing w:beforeLines="50" w:before="156" w:afterLines="50" w:after="156"/>
          </w:pPr>
        </w:pPrChange>
      </w:pPr>
      <w:ins w:id="741" w:author="Lu, Junsong" w:date="2025-08-22T13:26:00Z" w16du:dateUtc="2025-08-22T05:26:00Z">
        <w:r>
          <w:rPr>
            <w:rFonts w:ascii="Times New Roman" w:hAnsi="Times New Roman" w:cs="Times New Roman"/>
            <w:lang w:eastAsia="zh-CN"/>
          </w:rPr>
          <w:lastRenderedPageBreak/>
          <w:br w:type="page"/>
        </w:r>
      </w:ins>
    </w:p>
    <w:p w14:paraId="15C67A14" w14:textId="7D412021" w:rsidR="00874395" w:rsidRPr="00702F54" w:rsidRDefault="00874395" w:rsidP="00702F54">
      <w:pPr>
        <w:spacing w:after="0" w:line="480" w:lineRule="auto"/>
        <w:jc w:val="center"/>
        <w:rPr>
          <w:rFonts w:ascii="Times New Roman" w:hAnsi="Times New Roman" w:cs="Times New Roman"/>
          <w:lang w:eastAsia="zh-CN"/>
        </w:rPr>
      </w:pPr>
      <w:r w:rsidRPr="00874395">
        <w:rPr>
          <w:rFonts w:ascii="Times New Roman" w:hAnsi="Times New Roman" w:cs="Times New Roman"/>
          <w:b/>
          <w:bCs/>
          <w:color w:val="000000" w:themeColor="text1"/>
          <w:lang w:eastAsia="zh-CN"/>
        </w:rPr>
        <w:lastRenderedPageBreak/>
        <w:t>References</w:t>
      </w:r>
    </w:p>
    <w:p w14:paraId="35FD509E" w14:textId="77777777" w:rsidR="00877C55" w:rsidRDefault="0052376A" w:rsidP="00877C55">
      <w:pPr>
        <w:pStyle w:val="af1"/>
      </w:pPr>
      <w:r>
        <w:fldChar w:fldCharType="begin"/>
      </w:r>
      <w:r>
        <w:instrText xml:space="preserve"> ADDIN ZOTERO_BIBL {"uncited":[],"omitted":[],"custom":[]} CSL_BIBLIOGRAPHY </w:instrText>
      </w:r>
      <w:r>
        <w:fldChar w:fldCharType="separate"/>
      </w:r>
      <w:r w:rsidR="00877C55">
        <w:t>1.</w:t>
      </w:r>
      <w:r w:rsidR="00877C55">
        <w:tab/>
        <w:t xml:space="preserve">Amodio, D. M. A learning and memory account of impression formation and updating. </w:t>
      </w:r>
      <w:r w:rsidR="00877C55">
        <w:rPr>
          <w:i/>
          <w:iCs/>
        </w:rPr>
        <w:t>Nat Rev Psychol</w:t>
      </w:r>
      <w:r w:rsidR="00877C55">
        <w:t xml:space="preserve"> (2025) doi:10.1038/s44159-025-00445-x.</w:t>
      </w:r>
    </w:p>
    <w:p w14:paraId="520A9F8E" w14:textId="77777777" w:rsidR="00877C55" w:rsidRDefault="00877C55" w:rsidP="00877C55">
      <w:pPr>
        <w:pStyle w:val="af1"/>
      </w:pPr>
      <w:r>
        <w:t>2.</w:t>
      </w:r>
      <w:r>
        <w:tab/>
        <w:t xml:space="preserve">Uleman, J. S., Adil Saribay, S. &amp; Gonzalez, C. M. Spontaneous Inferences, Implicit Impressions, and Implicit Theories. </w:t>
      </w:r>
      <w:r>
        <w:rPr>
          <w:i/>
          <w:iCs/>
        </w:rPr>
        <w:t>Annu. Rev. Psychol.</w:t>
      </w:r>
      <w:r>
        <w:t xml:space="preserve"> </w:t>
      </w:r>
      <w:r>
        <w:rPr>
          <w:b/>
          <w:bCs/>
        </w:rPr>
        <w:t>59</w:t>
      </w:r>
      <w:r>
        <w:t>, 329–360 (2008).</w:t>
      </w:r>
    </w:p>
    <w:p w14:paraId="7C97EDF0" w14:textId="77777777" w:rsidR="00877C55" w:rsidRDefault="00877C55" w:rsidP="00877C55">
      <w:pPr>
        <w:pStyle w:val="af1"/>
      </w:pPr>
      <w:r>
        <w:t>3.</w:t>
      </w:r>
      <w:r>
        <w:tab/>
        <w:t xml:space="preserve">Freeman, J. B. &amp; Ambady, N. A dynamic interactive theory of person construal. </w:t>
      </w:r>
      <w:r>
        <w:rPr>
          <w:i/>
          <w:iCs/>
        </w:rPr>
        <w:t>Psychological Review</w:t>
      </w:r>
      <w:r>
        <w:t xml:space="preserve"> </w:t>
      </w:r>
      <w:r>
        <w:rPr>
          <w:b/>
          <w:bCs/>
        </w:rPr>
        <w:t>118</w:t>
      </w:r>
      <w:r>
        <w:t>, 247–279 (2011).</w:t>
      </w:r>
    </w:p>
    <w:p w14:paraId="6B900AD8" w14:textId="77777777" w:rsidR="00877C55" w:rsidRDefault="00877C55" w:rsidP="00877C55">
      <w:pPr>
        <w:pStyle w:val="af1"/>
      </w:pPr>
      <w:r>
        <w:t>4.</w:t>
      </w:r>
      <w:r>
        <w:tab/>
        <w:t xml:space="preserve">Fiske, S. T., Cuddy, A. J. C., Glick, P. &amp; Xu, J. A model of (often mixed) stereotype content: Competence and warmth respectively follow from perceived status and competition. </w:t>
      </w:r>
      <w:r>
        <w:rPr>
          <w:i/>
          <w:iCs/>
        </w:rPr>
        <w:t>Journal of Personality and Social Psychology</w:t>
      </w:r>
      <w:r>
        <w:t xml:space="preserve"> </w:t>
      </w:r>
      <w:r>
        <w:rPr>
          <w:b/>
          <w:bCs/>
        </w:rPr>
        <w:t>82</w:t>
      </w:r>
      <w:r>
        <w:t>, 878–902 (2002).</w:t>
      </w:r>
    </w:p>
    <w:p w14:paraId="0FFCE7A6" w14:textId="77777777" w:rsidR="00877C55" w:rsidRDefault="00877C55" w:rsidP="00877C55">
      <w:pPr>
        <w:pStyle w:val="af1"/>
      </w:pPr>
      <w:r>
        <w:t>5.</w:t>
      </w:r>
      <w:r>
        <w:tab/>
        <w:t xml:space="preserve">Marr, D. </w:t>
      </w:r>
      <w:r>
        <w:rPr>
          <w:i/>
          <w:iCs/>
        </w:rPr>
        <w:t>Vision: A Computational Investigation into the Human Representation and Processing of Visual Information</w:t>
      </w:r>
      <w:r>
        <w:t>. (MIT press, 1982).</w:t>
      </w:r>
    </w:p>
    <w:p w14:paraId="744F836C" w14:textId="77777777" w:rsidR="00877C55" w:rsidRDefault="00877C55" w:rsidP="00877C55">
      <w:pPr>
        <w:pStyle w:val="af1"/>
      </w:pPr>
      <w:r>
        <w:t>6.</w:t>
      </w:r>
      <w:r>
        <w:tab/>
        <w:t xml:space="preserve">Goldberg, L. R. An alternative ‘description of personality’: the big-five factor structure. </w:t>
      </w:r>
      <w:r>
        <w:rPr>
          <w:i/>
          <w:iCs/>
        </w:rPr>
        <w:t>J Pers Soc Psychol</w:t>
      </w:r>
      <w:r>
        <w:t xml:space="preserve"> </w:t>
      </w:r>
      <w:r>
        <w:rPr>
          <w:b/>
          <w:bCs/>
        </w:rPr>
        <w:t>59</w:t>
      </w:r>
      <w:r>
        <w:t>, 1216–1229 (1990).</w:t>
      </w:r>
    </w:p>
    <w:p w14:paraId="2971C850" w14:textId="77777777" w:rsidR="00877C55" w:rsidRDefault="00877C55" w:rsidP="00877C55">
      <w:pPr>
        <w:pStyle w:val="af1"/>
      </w:pPr>
      <w:r>
        <w:t>7.</w:t>
      </w:r>
      <w:r>
        <w:tab/>
        <w:t xml:space="preserve">Sutherland, C. A. M. </w:t>
      </w:r>
      <w:r>
        <w:rPr>
          <w:i/>
          <w:iCs/>
        </w:rPr>
        <w:t>et al.</w:t>
      </w:r>
      <w:r>
        <w:t xml:space="preserve"> Social inferences from faces: Ambient images generate a three-dimensional model. </w:t>
      </w:r>
      <w:r>
        <w:rPr>
          <w:i/>
          <w:iCs/>
        </w:rPr>
        <w:t>Cognition</w:t>
      </w:r>
      <w:r>
        <w:t xml:space="preserve"> </w:t>
      </w:r>
      <w:r>
        <w:rPr>
          <w:b/>
          <w:bCs/>
        </w:rPr>
        <w:t>127</w:t>
      </w:r>
      <w:r>
        <w:t>, 105–118 (2013).</w:t>
      </w:r>
    </w:p>
    <w:p w14:paraId="0D1E6521" w14:textId="77777777" w:rsidR="00877C55" w:rsidRDefault="00877C55" w:rsidP="00877C55">
      <w:pPr>
        <w:pStyle w:val="af1"/>
      </w:pPr>
      <w:r>
        <w:t>8.</w:t>
      </w:r>
      <w:r>
        <w:tab/>
        <w:t xml:space="preserve">Oosterhof, N. N. &amp; Todorov, A. The functional basis of face evaluation. </w:t>
      </w:r>
      <w:r>
        <w:rPr>
          <w:i/>
          <w:iCs/>
        </w:rPr>
        <w:t>Proc. Natl. Acad. Sci. U.S.A.</w:t>
      </w:r>
      <w:r>
        <w:t xml:space="preserve"> </w:t>
      </w:r>
      <w:r>
        <w:rPr>
          <w:b/>
          <w:bCs/>
        </w:rPr>
        <w:t>105</w:t>
      </w:r>
      <w:r>
        <w:t>, 11087–11092 (2008).</w:t>
      </w:r>
    </w:p>
    <w:p w14:paraId="621A6213" w14:textId="77777777" w:rsidR="00877C55" w:rsidRDefault="00877C55" w:rsidP="00877C55">
      <w:pPr>
        <w:pStyle w:val="af1"/>
      </w:pPr>
      <w:r>
        <w:t>9.</w:t>
      </w:r>
      <w:r>
        <w:tab/>
        <w:t xml:space="preserve">Ekman, P. &amp; Friesen, W. V. Constants across cultures in the face and emotion. </w:t>
      </w:r>
      <w:r>
        <w:rPr>
          <w:i/>
          <w:iCs/>
        </w:rPr>
        <w:t>Journal of Personality and Social Psychology</w:t>
      </w:r>
      <w:r>
        <w:t xml:space="preserve"> </w:t>
      </w:r>
      <w:r>
        <w:rPr>
          <w:b/>
          <w:bCs/>
        </w:rPr>
        <w:t>17</w:t>
      </w:r>
      <w:r>
        <w:t>, 124–9 (1971).</w:t>
      </w:r>
    </w:p>
    <w:p w14:paraId="293170DC" w14:textId="77777777" w:rsidR="00877C55" w:rsidRDefault="00877C55" w:rsidP="00877C55">
      <w:pPr>
        <w:pStyle w:val="af1"/>
      </w:pPr>
      <w:r>
        <w:lastRenderedPageBreak/>
        <w:t>10.</w:t>
      </w:r>
      <w:r>
        <w:tab/>
        <w:t xml:space="preserve">Thornton, M. A. &amp; Tamir, D. I. People represent mental states in terms of rationality, social impact, and valence: Validating the 3d Mind Model. </w:t>
      </w:r>
      <w:r>
        <w:rPr>
          <w:i/>
          <w:iCs/>
        </w:rPr>
        <w:t>Cortex</w:t>
      </w:r>
      <w:r>
        <w:t xml:space="preserve"> </w:t>
      </w:r>
      <w:r>
        <w:rPr>
          <w:b/>
          <w:bCs/>
        </w:rPr>
        <w:t>125</w:t>
      </w:r>
      <w:r>
        <w:t>, 44–59 (2020).</w:t>
      </w:r>
    </w:p>
    <w:p w14:paraId="68C3685C" w14:textId="77777777" w:rsidR="00877C55" w:rsidRDefault="00877C55" w:rsidP="00877C55">
      <w:pPr>
        <w:pStyle w:val="af1"/>
      </w:pPr>
      <w:r>
        <w:t>11.</w:t>
      </w:r>
      <w:r>
        <w:tab/>
        <w:t xml:space="preserve">Rosenberg, S., Nelson, C. &amp; Vivekananthan, P. S. A multidimensional approach to the structure of personality impressions. </w:t>
      </w:r>
      <w:r>
        <w:rPr>
          <w:i/>
          <w:iCs/>
        </w:rPr>
        <w:t>Journal of Personality and Social Psychology</w:t>
      </w:r>
      <w:r>
        <w:t xml:space="preserve"> </w:t>
      </w:r>
      <w:r>
        <w:rPr>
          <w:b/>
          <w:bCs/>
        </w:rPr>
        <w:t>9</w:t>
      </w:r>
      <w:r>
        <w:t>, 283–294 (1968).</w:t>
      </w:r>
    </w:p>
    <w:p w14:paraId="2B87735B" w14:textId="77777777" w:rsidR="00877C55" w:rsidRDefault="00877C55" w:rsidP="00877C55">
      <w:pPr>
        <w:pStyle w:val="af1"/>
      </w:pPr>
      <w:r>
        <w:t>12.</w:t>
      </w:r>
      <w:r>
        <w:tab/>
        <w:t xml:space="preserve">Lin, C., Keles, U. &amp; Adolphs, R. Four dimensions characterize attributions from faces using a representative set of English trait words. </w:t>
      </w:r>
      <w:r>
        <w:rPr>
          <w:i/>
          <w:iCs/>
        </w:rPr>
        <w:t>Nat Commun</w:t>
      </w:r>
      <w:r>
        <w:t xml:space="preserve"> </w:t>
      </w:r>
      <w:r>
        <w:rPr>
          <w:b/>
          <w:bCs/>
        </w:rPr>
        <w:t>12</w:t>
      </w:r>
      <w:r>
        <w:t>, 5168 (2021).</w:t>
      </w:r>
    </w:p>
    <w:p w14:paraId="06612D0C" w14:textId="77777777" w:rsidR="00877C55" w:rsidRDefault="00877C55" w:rsidP="00877C55">
      <w:pPr>
        <w:pStyle w:val="af1"/>
      </w:pPr>
      <w:r>
        <w:t>13.</w:t>
      </w:r>
      <w:r>
        <w:tab/>
        <w:t xml:space="preserve">Dion, K. &amp; Walster, E. WHAT IS BEAUTIFUL IS GOOD. </w:t>
      </w:r>
      <w:r>
        <w:rPr>
          <w:i/>
          <w:iCs/>
        </w:rPr>
        <w:t>Journal of Personality and Social Psychology</w:t>
      </w:r>
      <w:r>
        <w:t xml:space="preserve"> </w:t>
      </w:r>
      <w:r>
        <w:rPr>
          <w:b/>
          <w:bCs/>
        </w:rPr>
        <w:t>24</w:t>
      </w:r>
      <w:r>
        <w:t>, 285–290 (1972).</w:t>
      </w:r>
    </w:p>
    <w:p w14:paraId="5909E7AB" w14:textId="77777777" w:rsidR="00877C55" w:rsidRDefault="00877C55" w:rsidP="00877C55">
      <w:pPr>
        <w:pStyle w:val="af1"/>
      </w:pPr>
      <w:r>
        <w:t>14.</w:t>
      </w:r>
      <w:r>
        <w:tab/>
        <w:t xml:space="preserve">Eagjy, A. H., Ashmore, R. D. &amp; Makhijani, M. G. What Is Beautiful Is Good, But. . .: A Meta-Anatytic Review of Research on the Physical Attractiveness Stereotype. </w:t>
      </w:r>
      <w:r>
        <w:rPr>
          <w:i/>
          <w:iCs/>
        </w:rPr>
        <w:t>Psychological Bulletin</w:t>
      </w:r>
      <w:r>
        <w:t xml:space="preserve"> </w:t>
      </w:r>
      <w:r>
        <w:rPr>
          <w:b/>
          <w:bCs/>
        </w:rPr>
        <w:t>110</w:t>
      </w:r>
      <w:r>
        <w:t>, 109–128 (1991).</w:t>
      </w:r>
    </w:p>
    <w:p w14:paraId="6C0981CE" w14:textId="77777777" w:rsidR="00877C55" w:rsidRDefault="00877C55" w:rsidP="00877C55">
      <w:pPr>
        <w:pStyle w:val="af1"/>
      </w:pPr>
      <w:r>
        <w:t>15.</w:t>
      </w:r>
      <w:r>
        <w:tab/>
        <w:t xml:space="preserve">Feingold, A. Understanding the physical attractiveness literature: Qualitative reviews versus meta-analysis. </w:t>
      </w:r>
      <w:r>
        <w:rPr>
          <w:i/>
          <w:iCs/>
        </w:rPr>
        <w:t>Behavioral and Brain Sciences</w:t>
      </w:r>
      <w:r>
        <w:t xml:space="preserve"> </w:t>
      </w:r>
      <w:r>
        <w:rPr>
          <w:b/>
          <w:bCs/>
        </w:rPr>
        <w:t>40</w:t>
      </w:r>
      <w:r>
        <w:t>, e28 (2017).</w:t>
      </w:r>
    </w:p>
    <w:p w14:paraId="43C5B140" w14:textId="77777777" w:rsidR="00877C55" w:rsidRDefault="00877C55" w:rsidP="00877C55">
      <w:pPr>
        <w:pStyle w:val="af1"/>
      </w:pPr>
      <w:r>
        <w:t>16.</w:t>
      </w:r>
      <w:r>
        <w:tab/>
        <w:t xml:space="preserve">Feingold, A. Good-looking people are not what we think. </w:t>
      </w:r>
      <w:r>
        <w:rPr>
          <w:i/>
          <w:iCs/>
        </w:rPr>
        <w:t>Psychological Bulletin</w:t>
      </w:r>
      <w:r>
        <w:t xml:space="preserve"> </w:t>
      </w:r>
      <w:r>
        <w:rPr>
          <w:b/>
          <w:bCs/>
        </w:rPr>
        <w:t>111</w:t>
      </w:r>
      <w:r>
        <w:t>, 304–341 (1992).</w:t>
      </w:r>
    </w:p>
    <w:p w14:paraId="122DB001" w14:textId="77777777" w:rsidR="00877C55" w:rsidRDefault="00877C55" w:rsidP="00877C55">
      <w:pPr>
        <w:pStyle w:val="af1"/>
      </w:pPr>
      <w:r>
        <w:t>17.</w:t>
      </w:r>
      <w:r>
        <w:tab/>
        <w:t xml:space="preserve">Zebrowitz, L. A., Hall, J. A., Murphy, N. A. &amp; Rhodes, G. Looking Smart and Looking Good: Facial Cues to Intelligence and their Origins. </w:t>
      </w:r>
      <w:r>
        <w:rPr>
          <w:i/>
          <w:iCs/>
        </w:rPr>
        <w:t>Pers Soc Psychol Bull</w:t>
      </w:r>
      <w:r>
        <w:t xml:space="preserve"> </w:t>
      </w:r>
      <w:r>
        <w:rPr>
          <w:b/>
          <w:bCs/>
        </w:rPr>
        <w:t>28</w:t>
      </w:r>
      <w:r>
        <w:t>, 238–249 (2002).</w:t>
      </w:r>
    </w:p>
    <w:p w14:paraId="7DC5E256" w14:textId="77777777" w:rsidR="00877C55" w:rsidRDefault="00877C55" w:rsidP="00877C55">
      <w:pPr>
        <w:pStyle w:val="af1"/>
      </w:pPr>
      <w:r>
        <w:lastRenderedPageBreak/>
        <w:t>18.</w:t>
      </w:r>
      <w:r>
        <w:tab/>
        <w:t xml:space="preserve">Han, Y. &amp; Adolphs, R. A shared structure for emotion experiences from narratives, videos, and everyday life. </w:t>
      </w:r>
      <w:r>
        <w:rPr>
          <w:i/>
          <w:iCs/>
        </w:rPr>
        <w:t>iScience</w:t>
      </w:r>
      <w:r>
        <w:t xml:space="preserve"> </w:t>
      </w:r>
      <w:r>
        <w:rPr>
          <w:b/>
          <w:bCs/>
        </w:rPr>
        <w:t>27</w:t>
      </w:r>
      <w:r>
        <w:t>, (2024).</w:t>
      </w:r>
    </w:p>
    <w:p w14:paraId="2B89047D" w14:textId="77777777" w:rsidR="00877C55" w:rsidRDefault="00877C55" w:rsidP="00877C55">
      <w:pPr>
        <w:pStyle w:val="af1"/>
      </w:pPr>
      <w:r>
        <w:t>19.</w:t>
      </w:r>
      <w:r>
        <w:tab/>
        <w:t xml:space="preserve">Freeman, J. B. &amp; Lin, C. A high-dimensional model of social impressions. </w:t>
      </w:r>
      <w:r>
        <w:rPr>
          <w:i/>
          <w:iCs/>
        </w:rPr>
        <w:t>Trends in Cognitive Sciences</w:t>
      </w:r>
      <w:r>
        <w:t xml:space="preserve"> S136466132500110X (2025) doi:10.1016/j.tics.2025.04.011.</w:t>
      </w:r>
    </w:p>
    <w:p w14:paraId="427E0401" w14:textId="77777777" w:rsidR="00877C55" w:rsidRDefault="00877C55" w:rsidP="00877C55">
      <w:pPr>
        <w:pStyle w:val="af1"/>
      </w:pPr>
      <w:r>
        <w:t>20.</w:t>
      </w:r>
      <w:r>
        <w:tab/>
        <w:t xml:space="preserve">Lu, J. &amp; Lin, C. Network models reveal high-dimensional social inferences in naturalistic settings beyond latent construct models. </w:t>
      </w:r>
      <w:r>
        <w:rPr>
          <w:i/>
          <w:iCs/>
        </w:rPr>
        <w:t>Commun Psychol</w:t>
      </w:r>
      <w:r>
        <w:t xml:space="preserve"> </w:t>
      </w:r>
      <w:r>
        <w:rPr>
          <w:b/>
          <w:bCs/>
        </w:rPr>
        <w:t>3</w:t>
      </w:r>
      <w:r>
        <w:t>, (2025).</w:t>
      </w:r>
    </w:p>
    <w:p w14:paraId="776C76F9" w14:textId="77777777" w:rsidR="00877C55" w:rsidRDefault="00877C55" w:rsidP="00877C55">
      <w:pPr>
        <w:pStyle w:val="af1"/>
      </w:pPr>
      <w:r>
        <w:t>21.</w:t>
      </w:r>
      <w:r>
        <w:tab/>
        <w:t xml:space="preserve">Freeman, J. B., Stolier, R. M. &amp; Brooks, J. A. Dynamic interactive theory as a domain-general account of social perception. in </w:t>
      </w:r>
      <w:r>
        <w:rPr>
          <w:i/>
          <w:iCs/>
        </w:rPr>
        <w:t>Advances in Experimental Social Psychology</w:t>
      </w:r>
      <w:r>
        <w:t xml:space="preserve"> vol. 61 237–287 (Elsevier, 2020).</w:t>
      </w:r>
    </w:p>
    <w:p w14:paraId="171D1BC8" w14:textId="77777777" w:rsidR="00877C55" w:rsidRDefault="00877C55" w:rsidP="00877C55">
      <w:pPr>
        <w:pStyle w:val="af1"/>
      </w:pPr>
      <w:r>
        <w:t>22.</w:t>
      </w:r>
      <w:r>
        <w:tab/>
        <w:t xml:space="preserve">Brooks, J. A. </w:t>
      </w:r>
      <w:r>
        <w:rPr>
          <w:i/>
          <w:iCs/>
        </w:rPr>
        <w:t>et al.</w:t>
      </w:r>
      <w:r>
        <w:t xml:space="preserve"> Deep learning reveals what facial expressions mean to people in different cultures. </w:t>
      </w:r>
      <w:r>
        <w:rPr>
          <w:i/>
          <w:iCs/>
        </w:rPr>
        <w:t>iScience</w:t>
      </w:r>
      <w:r>
        <w:t xml:space="preserve"> </w:t>
      </w:r>
      <w:r>
        <w:rPr>
          <w:b/>
          <w:bCs/>
        </w:rPr>
        <w:t>27</w:t>
      </w:r>
      <w:r>
        <w:t>, 109175 (2024).</w:t>
      </w:r>
    </w:p>
    <w:p w14:paraId="52BF7BBB" w14:textId="77777777" w:rsidR="00877C55" w:rsidRDefault="00877C55" w:rsidP="00877C55">
      <w:pPr>
        <w:pStyle w:val="af1"/>
      </w:pPr>
      <w:r>
        <w:t>23.</w:t>
      </w:r>
      <w:r>
        <w:tab/>
        <w:t xml:space="preserve">Cowen, A. S. </w:t>
      </w:r>
      <w:r>
        <w:rPr>
          <w:i/>
          <w:iCs/>
        </w:rPr>
        <w:t>et al.</w:t>
      </w:r>
      <w:r>
        <w:t xml:space="preserve"> How emotion is experienced and expressed in multiple cultures: a large-scale experiment across North America, Europe, and Japan. </w:t>
      </w:r>
      <w:r>
        <w:rPr>
          <w:i/>
          <w:iCs/>
        </w:rPr>
        <w:t>Front. Psychol.</w:t>
      </w:r>
      <w:r>
        <w:t xml:space="preserve"> </w:t>
      </w:r>
      <w:r>
        <w:rPr>
          <w:b/>
          <w:bCs/>
        </w:rPr>
        <w:t>15</w:t>
      </w:r>
      <w:r>
        <w:t>, 1350631 (2024).</w:t>
      </w:r>
    </w:p>
    <w:p w14:paraId="16FA97FE" w14:textId="77777777" w:rsidR="00877C55" w:rsidRDefault="00877C55" w:rsidP="00877C55">
      <w:pPr>
        <w:pStyle w:val="af1"/>
      </w:pPr>
      <w:r>
        <w:t>24.</w:t>
      </w:r>
      <w:r>
        <w:tab/>
        <w:t xml:space="preserve">Cowen, A. S., Fang, X., Sauter, D. &amp; Keltner, D. What music makes us feel: At least 13 dimensions organize subjective experiences associated with music across different cultures. </w:t>
      </w:r>
      <w:r>
        <w:rPr>
          <w:i/>
          <w:iCs/>
        </w:rPr>
        <w:t>Proc. Natl. Acad. Sci. U.S.A.</w:t>
      </w:r>
      <w:r>
        <w:t xml:space="preserve"> </w:t>
      </w:r>
      <w:r>
        <w:rPr>
          <w:b/>
          <w:bCs/>
        </w:rPr>
        <w:t>117</w:t>
      </w:r>
      <w:r>
        <w:t>, 1924–1934 (2020).</w:t>
      </w:r>
    </w:p>
    <w:p w14:paraId="26A5A3B2" w14:textId="77777777" w:rsidR="00877C55" w:rsidRDefault="00877C55" w:rsidP="00877C55">
      <w:pPr>
        <w:pStyle w:val="af1"/>
      </w:pPr>
      <w:r>
        <w:t>25.</w:t>
      </w:r>
      <w:r>
        <w:tab/>
        <w:t xml:space="preserve">Cowen, A. S. &amp; Keltner, D. Self-report captures 27 distinct categories of emotion bridged by continuous gradients. </w:t>
      </w:r>
      <w:r>
        <w:rPr>
          <w:i/>
          <w:iCs/>
        </w:rPr>
        <w:t>Proc. Natl. Acad. Sci. U.S.A.</w:t>
      </w:r>
      <w:r>
        <w:t xml:space="preserve"> </w:t>
      </w:r>
      <w:r>
        <w:rPr>
          <w:b/>
          <w:bCs/>
        </w:rPr>
        <w:t>114</w:t>
      </w:r>
      <w:r>
        <w:t>, (2017).</w:t>
      </w:r>
    </w:p>
    <w:p w14:paraId="3B85B4E3" w14:textId="77777777" w:rsidR="00877C55" w:rsidRDefault="00877C55" w:rsidP="00877C55">
      <w:pPr>
        <w:pStyle w:val="af1"/>
      </w:pPr>
      <w:r>
        <w:lastRenderedPageBreak/>
        <w:t>26.</w:t>
      </w:r>
      <w:r>
        <w:tab/>
        <w:t xml:space="preserve">Cowen, A. S. </w:t>
      </w:r>
      <w:r>
        <w:rPr>
          <w:i/>
          <w:iCs/>
        </w:rPr>
        <w:t>et al.</w:t>
      </w:r>
      <w:r>
        <w:t xml:space="preserve"> Facial movements have over twenty dimensions of perceived meaning that are only partially captured with traditional methods. Preprint at https://doi.org/10.31234/osf.io/hc93t (2021).</w:t>
      </w:r>
    </w:p>
    <w:p w14:paraId="13793E69" w14:textId="77777777" w:rsidR="00877C55" w:rsidRDefault="00877C55" w:rsidP="00877C55">
      <w:pPr>
        <w:pStyle w:val="af1"/>
      </w:pPr>
      <w:r>
        <w:t>27.</w:t>
      </w:r>
      <w:r>
        <w:tab/>
        <w:t xml:space="preserve">Connor, P., Nicolas, G., Antonoplis, S. &amp; Koch, A. Unconstrained Descriptions of Facebook Profile Pictures Support High-Dimensional Models of Impression Formation. </w:t>
      </w:r>
      <w:r>
        <w:rPr>
          <w:i/>
          <w:iCs/>
        </w:rPr>
        <w:t>Personality and Social Psychology Bulletin</w:t>
      </w:r>
      <w:r>
        <w:t xml:space="preserve"> </w:t>
      </w:r>
      <w:r>
        <w:rPr>
          <w:b/>
          <w:bCs/>
        </w:rPr>
        <w:t>0</w:t>
      </w:r>
      <w:r>
        <w:t>, 1–17 (2024).</w:t>
      </w:r>
    </w:p>
    <w:p w14:paraId="2D5C02BC" w14:textId="77777777" w:rsidR="00877C55" w:rsidRDefault="00877C55" w:rsidP="00877C55">
      <w:pPr>
        <w:pStyle w:val="af1"/>
      </w:pPr>
      <w:r>
        <w:t>28.</w:t>
      </w:r>
      <w:r>
        <w:tab/>
        <w:t xml:space="preserve">Nicolas, G., Uddenberg, S. &amp; Todorov, A. Spontaneous Content of Impressions of Naturalistic Face Photographs. </w:t>
      </w:r>
      <w:r>
        <w:rPr>
          <w:i/>
          <w:iCs/>
        </w:rPr>
        <w:t>Social Cognition</w:t>
      </w:r>
      <w:r>
        <w:t xml:space="preserve"> </w:t>
      </w:r>
      <w:r>
        <w:rPr>
          <w:b/>
          <w:bCs/>
        </w:rPr>
        <w:t>43</w:t>
      </w:r>
      <w:r>
        <w:t>, 114–143 (2025).</w:t>
      </w:r>
    </w:p>
    <w:p w14:paraId="3DE1AFCD" w14:textId="77777777" w:rsidR="00877C55" w:rsidRDefault="00877C55" w:rsidP="00877C55">
      <w:pPr>
        <w:pStyle w:val="af1"/>
      </w:pPr>
      <w:r>
        <w:t>29.</w:t>
      </w:r>
      <w:r>
        <w:tab/>
        <w:t xml:space="preserve">Nicolas, G., Bai, X. &amp; Fiske, S. T. A spontaneous stereotype content model: Taxonomy, properties, and prediction. </w:t>
      </w:r>
      <w:r>
        <w:rPr>
          <w:i/>
          <w:iCs/>
        </w:rPr>
        <w:t>Journal of Personality and Social Psychology</w:t>
      </w:r>
      <w:r>
        <w:t xml:space="preserve"> </w:t>
      </w:r>
      <w:r>
        <w:rPr>
          <w:b/>
          <w:bCs/>
        </w:rPr>
        <w:t>123</w:t>
      </w:r>
      <w:r>
        <w:t>, 1243–1263 (2022).</w:t>
      </w:r>
    </w:p>
    <w:p w14:paraId="16222C95" w14:textId="77777777" w:rsidR="00877C55" w:rsidRDefault="00877C55" w:rsidP="00877C55">
      <w:pPr>
        <w:pStyle w:val="af1"/>
      </w:pPr>
      <w:r>
        <w:t>30.</w:t>
      </w:r>
      <w:r>
        <w:tab/>
        <w:t xml:space="preserve">Davidsen, J., Ebel, H. &amp; Bornholdt, S. Emergence of a Small World from Local Interactions: Modeling Acquaintance Networks. </w:t>
      </w:r>
      <w:r>
        <w:rPr>
          <w:i/>
          <w:iCs/>
        </w:rPr>
        <w:t>Phys. Rev. Lett.</w:t>
      </w:r>
      <w:r>
        <w:t xml:space="preserve"> </w:t>
      </w:r>
      <w:r>
        <w:rPr>
          <w:b/>
          <w:bCs/>
        </w:rPr>
        <w:t>88</w:t>
      </w:r>
      <w:r>
        <w:t>, 128701 (2002).</w:t>
      </w:r>
    </w:p>
    <w:p w14:paraId="38151331" w14:textId="77777777" w:rsidR="00877C55" w:rsidRDefault="00877C55" w:rsidP="00877C55">
      <w:pPr>
        <w:pStyle w:val="af1"/>
      </w:pPr>
      <w:r>
        <w:t>31.</w:t>
      </w:r>
      <w:r>
        <w:tab/>
        <w:t xml:space="preserve">Jackson, L. A., Hunter, J. E. &amp; Hodge, C. N. Physical Attractiveness and Intellectual Competence: A Meta-Analytic Review. </w:t>
      </w:r>
      <w:r>
        <w:rPr>
          <w:i/>
          <w:iCs/>
        </w:rPr>
        <w:t>Social Psychology Quarterly</w:t>
      </w:r>
      <w:r>
        <w:t xml:space="preserve"> </w:t>
      </w:r>
      <w:r>
        <w:rPr>
          <w:b/>
          <w:bCs/>
        </w:rPr>
        <w:t>58</w:t>
      </w:r>
      <w:r>
        <w:t>, 108–122 (1995).</w:t>
      </w:r>
    </w:p>
    <w:p w14:paraId="1B8E0815" w14:textId="77777777" w:rsidR="00877C55" w:rsidRDefault="00877C55" w:rsidP="00877C55">
      <w:pPr>
        <w:pStyle w:val="af1"/>
      </w:pPr>
      <w:r>
        <w:t>32.</w:t>
      </w:r>
      <w:r>
        <w:tab/>
        <w:t xml:space="preserve">Langlois, J. H. </w:t>
      </w:r>
      <w:r>
        <w:rPr>
          <w:i/>
          <w:iCs/>
        </w:rPr>
        <w:t>et al.</w:t>
      </w:r>
      <w:r>
        <w:t xml:space="preserve"> Maxims or myths of beauty? A meta-analytic and theoretical review. </w:t>
      </w:r>
      <w:r>
        <w:rPr>
          <w:i/>
          <w:iCs/>
        </w:rPr>
        <w:t>Psychological Bulletin</w:t>
      </w:r>
      <w:r>
        <w:t xml:space="preserve"> </w:t>
      </w:r>
      <w:r>
        <w:rPr>
          <w:b/>
          <w:bCs/>
        </w:rPr>
        <w:t>126</w:t>
      </w:r>
      <w:r>
        <w:t>, 390–423 (2000).</w:t>
      </w:r>
    </w:p>
    <w:p w14:paraId="32D8D9D5" w14:textId="77777777" w:rsidR="00877C55" w:rsidRDefault="00877C55" w:rsidP="00877C55">
      <w:pPr>
        <w:pStyle w:val="af1"/>
      </w:pPr>
      <w:r>
        <w:lastRenderedPageBreak/>
        <w:t>33.</w:t>
      </w:r>
      <w:r>
        <w:tab/>
        <w:t xml:space="preserve">Kanazawa, S. Intelligence and physical attractiveness. </w:t>
      </w:r>
      <w:r>
        <w:rPr>
          <w:i/>
          <w:iCs/>
        </w:rPr>
        <w:t>Intelligence</w:t>
      </w:r>
      <w:r>
        <w:t xml:space="preserve"> </w:t>
      </w:r>
      <w:r>
        <w:rPr>
          <w:b/>
          <w:bCs/>
        </w:rPr>
        <w:t>39</w:t>
      </w:r>
      <w:r>
        <w:t>, 7–14 (2011).</w:t>
      </w:r>
    </w:p>
    <w:p w14:paraId="44298FCE" w14:textId="77777777" w:rsidR="00877C55" w:rsidRDefault="00877C55" w:rsidP="00877C55">
      <w:pPr>
        <w:pStyle w:val="af1"/>
      </w:pPr>
      <w:r>
        <w:t>34.</w:t>
      </w:r>
      <w:r>
        <w:tab/>
        <w:t xml:space="preserve">Sheehan, C. M. &amp; Hamermesh, D. S. Looks and longevity: Do prettier people live longer? </w:t>
      </w:r>
      <w:r>
        <w:rPr>
          <w:i/>
          <w:iCs/>
        </w:rPr>
        <w:t>Social Science &amp; Medicine</w:t>
      </w:r>
      <w:r>
        <w:t xml:space="preserve"> </w:t>
      </w:r>
      <w:r>
        <w:rPr>
          <w:b/>
          <w:bCs/>
        </w:rPr>
        <w:t>354</w:t>
      </w:r>
      <w:r>
        <w:t>, 117076 (2024).</w:t>
      </w:r>
    </w:p>
    <w:p w14:paraId="097E99FF" w14:textId="77777777" w:rsidR="00877C55" w:rsidRDefault="00877C55" w:rsidP="00877C55">
      <w:pPr>
        <w:pStyle w:val="af1"/>
      </w:pPr>
      <w:r>
        <w:t>35.</w:t>
      </w:r>
      <w:r>
        <w:tab/>
        <w:t xml:space="preserve">Kanazawa, S. Why beautiful people are more intelligent. </w:t>
      </w:r>
      <w:r>
        <w:rPr>
          <w:i/>
          <w:iCs/>
        </w:rPr>
        <w:t>Intelligence</w:t>
      </w:r>
      <w:r>
        <w:t xml:space="preserve"> </w:t>
      </w:r>
      <w:r>
        <w:rPr>
          <w:b/>
          <w:bCs/>
        </w:rPr>
        <w:t>32</w:t>
      </w:r>
      <w:r>
        <w:t>, 227–243 (2004).</w:t>
      </w:r>
    </w:p>
    <w:p w14:paraId="58E67C0A" w14:textId="77777777" w:rsidR="00877C55" w:rsidRDefault="00877C55" w:rsidP="00877C55">
      <w:pPr>
        <w:pStyle w:val="af1"/>
      </w:pPr>
      <w:r>
        <w:t>36.</w:t>
      </w:r>
      <w:r>
        <w:tab/>
        <w:t xml:space="preserve">Zebrowitz, L. A., Fellous, J.-M., Mignault, A. &amp; Andreoletti, C. Trait Impressions as Overgeneralized Responses to Adaptively Significant Facial Qualities: Evidence from Connectionist Modeling. </w:t>
      </w:r>
      <w:r>
        <w:rPr>
          <w:i/>
          <w:iCs/>
        </w:rPr>
        <w:t>Pers Soc Psychol Rev</w:t>
      </w:r>
      <w:r>
        <w:t xml:space="preserve"> </w:t>
      </w:r>
      <w:r>
        <w:rPr>
          <w:b/>
          <w:bCs/>
        </w:rPr>
        <w:t>7</w:t>
      </w:r>
      <w:r>
        <w:t>, 194–215 (2003).</w:t>
      </w:r>
    </w:p>
    <w:p w14:paraId="1D317283" w14:textId="77777777" w:rsidR="00877C55" w:rsidRDefault="00877C55" w:rsidP="00877C55">
      <w:pPr>
        <w:pStyle w:val="af1"/>
      </w:pPr>
      <w:r>
        <w:t>37.</w:t>
      </w:r>
      <w:r>
        <w:tab/>
        <w:t xml:space="preserve">De Jager, S., Coetzee, N. &amp; Coetzee, V. Facial Adiposity, Attractiveness, and Health: A Review. </w:t>
      </w:r>
      <w:r>
        <w:rPr>
          <w:i/>
          <w:iCs/>
        </w:rPr>
        <w:t>Front. Psychol.</w:t>
      </w:r>
      <w:r>
        <w:t xml:space="preserve"> </w:t>
      </w:r>
      <w:r>
        <w:rPr>
          <w:b/>
          <w:bCs/>
        </w:rPr>
        <w:t>9</w:t>
      </w:r>
      <w:r>
        <w:t>, 2562 (2018).</w:t>
      </w:r>
    </w:p>
    <w:p w14:paraId="0D02CE21" w14:textId="77777777" w:rsidR="00877C55" w:rsidRDefault="00877C55" w:rsidP="00877C55">
      <w:pPr>
        <w:pStyle w:val="af1"/>
      </w:pPr>
      <w:r>
        <w:t>38.</w:t>
      </w:r>
      <w:r>
        <w:tab/>
        <w:t xml:space="preserve">Weeden, J. &amp; Sabini, J. Physical Attractiveness and Health in Western Societies: A Review. </w:t>
      </w:r>
      <w:r>
        <w:rPr>
          <w:i/>
          <w:iCs/>
        </w:rPr>
        <w:t>Psychological Bulletin</w:t>
      </w:r>
      <w:r>
        <w:t xml:space="preserve"> </w:t>
      </w:r>
      <w:r>
        <w:rPr>
          <w:b/>
          <w:bCs/>
        </w:rPr>
        <w:t>131</w:t>
      </w:r>
      <w:r>
        <w:t>, 635–653 (2005).</w:t>
      </w:r>
    </w:p>
    <w:p w14:paraId="3FAA86DA" w14:textId="77777777" w:rsidR="00877C55" w:rsidRDefault="00877C55" w:rsidP="00877C55">
      <w:pPr>
        <w:pStyle w:val="af1"/>
      </w:pPr>
      <w:r>
        <w:t>39.</w:t>
      </w:r>
      <w:r>
        <w:tab/>
        <w:t xml:space="preserve">Thornhill, R. &amp; Gangestad, S. W. Human facial beauty: Averageness, symmetry, and parasite resistance. </w:t>
      </w:r>
      <w:r>
        <w:rPr>
          <w:i/>
          <w:iCs/>
        </w:rPr>
        <w:t>Human Nature</w:t>
      </w:r>
      <w:r>
        <w:t xml:space="preserve"> </w:t>
      </w:r>
      <w:r>
        <w:rPr>
          <w:b/>
          <w:bCs/>
        </w:rPr>
        <w:t>4</w:t>
      </w:r>
      <w:r>
        <w:t>, 237–269 (1993).</w:t>
      </w:r>
    </w:p>
    <w:p w14:paraId="0C044240" w14:textId="77777777" w:rsidR="00877C55" w:rsidRDefault="00877C55" w:rsidP="00877C55">
      <w:pPr>
        <w:pStyle w:val="af1"/>
      </w:pPr>
      <w:r>
        <w:t>40.</w:t>
      </w:r>
      <w:r>
        <w:tab/>
        <w:t xml:space="preserve">Zebrowitz, L. A. &amp; Rhodes, G. Sensitivity to “Bad Genes” and the Anomalous Face Overgeneralization Effect: Cue Validity, Cue Utilization, and Accuracy in Judging Intelligence and Health. </w:t>
      </w:r>
      <w:r>
        <w:rPr>
          <w:i/>
          <w:iCs/>
        </w:rPr>
        <w:t>Journal of Nonverbal Behavior</w:t>
      </w:r>
      <w:r>
        <w:t xml:space="preserve"> </w:t>
      </w:r>
      <w:r>
        <w:rPr>
          <w:b/>
          <w:bCs/>
        </w:rPr>
        <w:t>28</w:t>
      </w:r>
      <w:r>
        <w:t>, 167–185 (2004).</w:t>
      </w:r>
    </w:p>
    <w:p w14:paraId="1A6E37B1" w14:textId="77777777" w:rsidR="00877C55" w:rsidRDefault="00877C55" w:rsidP="00877C55">
      <w:pPr>
        <w:pStyle w:val="af1"/>
      </w:pPr>
      <w:r>
        <w:t>41.</w:t>
      </w:r>
      <w:r>
        <w:tab/>
        <w:t xml:space="preserve">Zebrowitz, L. A. First Impressions From Faces. </w:t>
      </w:r>
      <w:r>
        <w:rPr>
          <w:i/>
          <w:iCs/>
        </w:rPr>
        <w:t>Curr Dir Psychol Sci</w:t>
      </w:r>
      <w:r>
        <w:t xml:space="preserve"> </w:t>
      </w:r>
      <w:r>
        <w:rPr>
          <w:b/>
          <w:bCs/>
        </w:rPr>
        <w:t>26</w:t>
      </w:r>
      <w:r>
        <w:t>, 237–242 (2017).</w:t>
      </w:r>
    </w:p>
    <w:p w14:paraId="115B3BBF" w14:textId="77777777" w:rsidR="00877C55" w:rsidRDefault="00877C55" w:rsidP="00877C55">
      <w:pPr>
        <w:pStyle w:val="af1"/>
      </w:pPr>
      <w:r>
        <w:lastRenderedPageBreak/>
        <w:t>42.</w:t>
      </w:r>
      <w:r>
        <w:tab/>
        <w:t xml:space="preserve">Gulati, A. </w:t>
      </w:r>
      <w:r>
        <w:rPr>
          <w:i/>
          <w:iCs/>
        </w:rPr>
        <w:t>et al.</w:t>
      </w:r>
      <w:r>
        <w:t xml:space="preserve"> What is beautiful is still good: the attractiveness halo effect in the era of beauty filters. </w:t>
      </w:r>
      <w:r>
        <w:rPr>
          <w:i/>
          <w:iCs/>
        </w:rPr>
        <w:t>R. Soc. Open Sci.</w:t>
      </w:r>
      <w:r>
        <w:t xml:space="preserve"> </w:t>
      </w:r>
      <w:r>
        <w:rPr>
          <w:b/>
          <w:bCs/>
        </w:rPr>
        <w:t>11</w:t>
      </w:r>
      <w:r>
        <w:t>, 240882 (2024).</w:t>
      </w:r>
    </w:p>
    <w:p w14:paraId="740FDBEF" w14:textId="77777777" w:rsidR="00877C55" w:rsidRDefault="00877C55" w:rsidP="00877C55">
      <w:pPr>
        <w:pStyle w:val="af1"/>
      </w:pPr>
      <w:r>
        <w:t>43.</w:t>
      </w:r>
      <w:r>
        <w:tab/>
        <w:t xml:space="preserve">Talamas, S. N., Mavor, K. I. &amp; Perrett, D. I. Blinded by Beauty: Attractiveness Bias and Accurate Perceptions of Academic Performance. </w:t>
      </w:r>
      <w:r>
        <w:rPr>
          <w:i/>
          <w:iCs/>
        </w:rPr>
        <w:t>PLOS ONE</w:t>
      </w:r>
      <w:r>
        <w:t xml:space="preserve"> </w:t>
      </w:r>
      <w:r>
        <w:rPr>
          <w:b/>
          <w:bCs/>
        </w:rPr>
        <w:t>11</w:t>
      </w:r>
      <w:r>
        <w:t>, e0148284 (2016).</w:t>
      </w:r>
    </w:p>
    <w:p w14:paraId="1F755FF4" w14:textId="77777777" w:rsidR="00877C55" w:rsidRDefault="00877C55" w:rsidP="00877C55">
      <w:pPr>
        <w:pStyle w:val="af1"/>
      </w:pPr>
      <w:r>
        <w:t>44.</w:t>
      </w:r>
      <w:r>
        <w:tab/>
        <w:t xml:space="preserve">Mitchem, D. G. </w:t>
      </w:r>
      <w:r>
        <w:rPr>
          <w:i/>
          <w:iCs/>
        </w:rPr>
        <w:t>et al.</w:t>
      </w:r>
      <w:r>
        <w:t xml:space="preserve"> No relationship between intelligence and facial attractiveness in a large, genetically informative sample. </w:t>
      </w:r>
      <w:r>
        <w:rPr>
          <w:i/>
          <w:iCs/>
        </w:rPr>
        <w:t>Evolution and Human Behavior</w:t>
      </w:r>
      <w:r>
        <w:t xml:space="preserve"> </w:t>
      </w:r>
      <w:r>
        <w:rPr>
          <w:b/>
          <w:bCs/>
        </w:rPr>
        <w:t>36</w:t>
      </w:r>
      <w:r>
        <w:t>, 240–247 (2015).</w:t>
      </w:r>
    </w:p>
    <w:p w14:paraId="74EEDE7E" w14:textId="77777777" w:rsidR="00877C55" w:rsidRDefault="00877C55" w:rsidP="00877C55">
      <w:pPr>
        <w:pStyle w:val="af1"/>
      </w:pPr>
      <w:r>
        <w:t>45.</w:t>
      </w:r>
      <w:r>
        <w:tab/>
        <w:t xml:space="preserve">Asch, S. E. Forming impressions of personality. </w:t>
      </w:r>
      <w:r>
        <w:rPr>
          <w:i/>
          <w:iCs/>
        </w:rPr>
        <w:t>The journal of abnormal and social psychology</w:t>
      </w:r>
      <w:r>
        <w:t xml:space="preserve"> </w:t>
      </w:r>
      <w:r>
        <w:rPr>
          <w:b/>
          <w:bCs/>
        </w:rPr>
        <w:t>41</w:t>
      </w:r>
      <w:r>
        <w:t>, 258 (1946).</w:t>
      </w:r>
    </w:p>
    <w:p w14:paraId="0ADA7339" w14:textId="77777777" w:rsidR="00877C55" w:rsidRDefault="00877C55" w:rsidP="00877C55">
      <w:pPr>
        <w:pStyle w:val="af1"/>
      </w:pPr>
      <w:r>
        <w:t>46.</w:t>
      </w:r>
      <w:r>
        <w:tab/>
        <w:t xml:space="preserve">Wishner, J. Reanalysis of ‘impressions of personality.’ </w:t>
      </w:r>
      <w:r>
        <w:rPr>
          <w:i/>
          <w:iCs/>
        </w:rPr>
        <w:t>Psychological Review</w:t>
      </w:r>
      <w:r>
        <w:t xml:space="preserve"> </w:t>
      </w:r>
      <w:r>
        <w:rPr>
          <w:b/>
          <w:bCs/>
        </w:rPr>
        <w:t>67</w:t>
      </w:r>
      <w:r>
        <w:t>, 96–112 (1960).</w:t>
      </w:r>
    </w:p>
    <w:p w14:paraId="79831776" w14:textId="77777777" w:rsidR="00877C55" w:rsidRDefault="00877C55" w:rsidP="00877C55">
      <w:pPr>
        <w:pStyle w:val="af1"/>
      </w:pPr>
      <w:r>
        <w:t>47.</w:t>
      </w:r>
      <w:r>
        <w:tab/>
        <w:t xml:space="preserve">Liebenow, H. A., Boucher, K. L. &amp; Cassidy, B. S. Trait inferences from the “big two” produce gendered expectations of facial features. </w:t>
      </w:r>
      <w:r>
        <w:rPr>
          <w:i/>
          <w:iCs/>
        </w:rPr>
        <w:t>Journal of Experimental Social Psychology</w:t>
      </w:r>
      <w:r>
        <w:t xml:space="preserve"> </w:t>
      </w:r>
      <w:r>
        <w:rPr>
          <w:b/>
          <w:bCs/>
        </w:rPr>
        <w:t>111</w:t>
      </w:r>
      <w:r>
        <w:t>, 104585 (2024).</w:t>
      </w:r>
    </w:p>
    <w:p w14:paraId="35280E31" w14:textId="77777777" w:rsidR="00877C55" w:rsidRDefault="00877C55" w:rsidP="00877C55">
      <w:pPr>
        <w:pStyle w:val="af1"/>
      </w:pPr>
      <w:r>
        <w:t>48.</w:t>
      </w:r>
      <w:r>
        <w:tab/>
        <w:t xml:space="preserve">Martin, A. E. &amp; Slepian, M. L. The Primacy of Gender: Gendered Cognition Underlies the Big Two Dimensions of Social Cognition. </w:t>
      </w:r>
      <w:r>
        <w:rPr>
          <w:i/>
          <w:iCs/>
        </w:rPr>
        <w:t>Perspect Psychol Sci</w:t>
      </w:r>
      <w:r>
        <w:t xml:space="preserve"> </w:t>
      </w:r>
      <w:r>
        <w:rPr>
          <w:b/>
          <w:bCs/>
        </w:rPr>
        <w:t>16</w:t>
      </w:r>
      <w:r>
        <w:t>, 1143–1158 (2021).</w:t>
      </w:r>
    </w:p>
    <w:p w14:paraId="5CB53F3F" w14:textId="77777777" w:rsidR="00877C55" w:rsidRDefault="00877C55" w:rsidP="00877C55">
      <w:pPr>
        <w:pStyle w:val="af1"/>
      </w:pPr>
      <w:r>
        <w:t>49.</w:t>
      </w:r>
      <w:r>
        <w:tab/>
        <w:t xml:space="preserve">Abele, A. E. &amp; Wojciszke, B. Agency and communion from the perspective of self versus others. </w:t>
      </w:r>
      <w:r>
        <w:rPr>
          <w:i/>
          <w:iCs/>
        </w:rPr>
        <w:t>Journal of Personality and Social Psychology</w:t>
      </w:r>
      <w:r>
        <w:t xml:space="preserve"> </w:t>
      </w:r>
      <w:r>
        <w:rPr>
          <w:b/>
          <w:bCs/>
        </w:rPr>
        <w:t>93</w:t>
      </w:r>
      <w:r>
        <w:t>, 751–763 (2007).</w:t>
      </w:r>
    </w:p>
    <w:p w14:paraId="30483EBC" w14:textId="77777777" w:rsidR="00877C55" w:rsidRDefault="00877C55" w:rsidP="00877C55">
      <w:pPr>
        <w:pStyle w:val="af1"/>
      </w:pPr>
      <w:r>
        <w:lastRenderedPageBreak/>
        <w:t>50.</w:t>
      </w:r>
      <w:r>
        <w:tab/>
        <w:t xml:space="preserve">Abele, A. E. &amp; Bruckmüller, S. The bigger one of the “Big Two”? Preferential processing of communal information. </w:t>
      </w:r>
      <w:r>
        <w:rPr>
          <w:i/>
          <w:iCs/>
        </w:rPr>
        <w:t>Journal of Experimental Social Psychology</w:t>
      </w:r>
      <w:r>
        <w:t xml:space="preserve"> </w:t>
      </w:r>
      <w:r>
        <w:rPr>
          <w:b/>
          <w:bCs/>
        </w:rPr>
        <w:t>47</w:t>
      </w:r>
      <w:r>
        <w:t>, 935–948 (2011).</w:t>
      </w:r>
    </w:p>
    <w:p w14:paraId="5E9B8CE2" w14:textId="77777777" w:rsidR="00877C55" w:rsidRDefault="00877C55" w:rsidP="00877C55">
      <w:pPr>
        <w:pStyle w:val="af1"/>
      </w:pPr>
      <w:r>
        <w:t>51.</w:t>
      </w:r>
      <w:r>
        <w:tab/>
        <w:t xml:space="preserve">Jones, A. L., Shiramizu, V. &amp; Jones, B. C. Decoding the language of first impressions: Comparing models of first impressions of faces derived from free‐text descriptions and trait ratings. </w:t>
      </w:r>
      <w:r>
        <w:rPr>
          <w:i/>
          <w:iCs/>
        </w:rPr>
        <w:t>British J of Psychology</w:t>
      </w:r>
      <w:r>
        <w:t xml:space="preserve"> bjop.12717 (2024) doi:10.1111/bjop.12717.</w:t>
      </w:r>
    </w:p>
    <w:p w14:paraId="1078AB19" w14:textId="77777777" w:rsidR="00877C55" w:rsidRDefault="00877C55" w:rsidP="00877C55">
      <w:pPr>
        <w:pStyle w:val="af1"/>
      </w:pPr>
      <w:r>
        <w:t>52.</w:t>
      </w:r>
      <w:r>
        <w:tab/>
        <w:t xml:space="preserve">Brambilla, M., Rusconi, P., Sacchi, S. &amp; Cherubini, P. Looking for honesty: The primary role of morality (vs. sociability and competence) in information gathering. </w:t>
      </w:r>
      <w:r>
        <w:rPr>
          <w:i/>
          <w:iCs/>
        </w:rPr>
        <w:t>Eur. J. Soc. Psychol.</w:t>
      </w:r>
      <w:r>
        <w:t xml:space="preserve"> </w:t>
      </w:r>
      <w:r>
        <w:rPr>
          <w:b/>
          <w:bCs/>
        </w:rPr>
        <w:t>41</w:t>
      </w:r>
      <w:r>
        <w:t>, 135–143 (2011).</w:t>
      </w:r>
    </w:p>
    <w:p w14:paraId="00488E44" w14:textId="77777777" w:rsidR="00877C55" w:rsidRDefault="00877C55" w:rsidP="00877C55">
      <w:pPr>
        <w:pStyle w:val="af1"/>
      </w:pPr>
      <w:r>
        <w:t>53.</w:t>
      </w:r>
      <w:r>
        <w:tab/>
        <w:t xml:space="preserve">Brambilla, M., Sacchi, S., Rusconi, P. &amp; Goodwin, G. P. The primacy of morality in impression development: Theory, research, and future directions. in </w:t>
      </w:r>
      <w:r>
        <w:rPr>
          <w:i/>
          <w:iCs/>
        </w:rPr>
        <w:t>Advances in Experimental Social Psychology</w:t>
      </w:r>
      <w:r>
        <w:t xml:space="preserve"> vol. 64 187–262 (Elsevier, 2021).</w:t>
      </w:r>
    </w:p>
    <w:p w14:paraId="7A86724F" w14:textId="77777777" w:rsidR="00877C55" w:rsidRDefault="00877C55" w:rsidP="00877C55">
      <w:pPr>
        <w:pStyle w:val="af1"/>
      </w:pPr>
      <w:r>
        <w:t>54.</w:t>
      </w:r>
      <w:r>
        <w:tab/>
        <w:t xml:space="preserve">Sutherland, C. A. M. &amp; Young, A. W. Understanding trait impressions from faces. </w:t>
      </w:r>
      <w:r>
        <w:rPr>
          <w:i/>
          <w:iCs/>
        </w:rPr>
        <w:t>British J of Psychology</w:t>
      </w:r>
      <w:r>
        <w:t xml:space="preserve"> </w:t>
      </w:r>
      <w:r>
        <w:rPr>
          <w:b/>
          <w:bCs/>
        </w:rPr>
        <w:t>113</w:t>
      </w:r>
      <w:r>
        <w:t>, 1056–1078 (2022).</w:t>
      </w:r>
    </w:p>
    <w:p w14:paraId="12DC35F7" w14:textId="77777777" w:rsidR="00877C55" w:rsidRDefault="00877C55" w:rsidP="00877C55">
      <w:pPr>
        <w:pStyle w:val="af1"/>
      </w:pPr>
      <w:r>
        <w:t>55.</w:t>
      </w:r>
      <w:r>
        <w:tab/>
        <w:t xml:space="preserve">Fiske, S. T., Cuddy, A. J. C. &amp; Glick, P. Universal dimensions of social cognition: warmth and competence. </w:t>
      </w:r>
      <w:r>
        <w:rPr>
          <w:i/>
          <w:iCs/>
        </w:rPr>
        <w:t>Trends in Cognitive Sciences</w:t>
      </w:r>
      <w:r>
        <w:t xml:space="preserve"> </w:t>
      </w:r>
      <w:r>
        <w:rPr>
          <w:b/>
          <w:bCs/>
        </w:rPr>
        <w:t>11</w:t>
      </w:r>
      <w:r>
        <w:t>, 77–83 (2007).</w:t>
      </w:r>
    </w:p>
    <w:p w14:paraId="250F10EF" w14:textId="77777777" w:rsidR="00877C55" w:rsidRDefault="00877C55" w:rsidP="00877C55">
      <w:pPr>
        <w:pStyle w:val="af1"/>
      </w:pPr>
      <w:r>
        <w:t>56.</w:t>
      </w:r>
      <w:r>
        <w:tab/>
        <w:t xml:space="preserve">Zebrowitz, L. A. &amp; Montepare, J. M. Social Psychological Face Perception: Why Appearance Matters. </w:t>
      </w:r>
      <w:r>
        <w:rPr>
          <w:i/>
          <w:iCs/>
        </w:rPr>
        <w:t>Social and Personality Psychology Compass</w:t>
      </w:r>
      <w:r>
        <w:t xml:space="preserve"> </w:t>
      </w:r>
      <w:r>
        <w:rPr>
          <w:b/>
          <w:bCs/>
        </w:rPr>
        <w:t>2</w:t>
      </w:r>
      <w:r>
        <w:t>, 1497–1517 (2008).</w:t>
      </w:r>
    </w:p>
    <w:p w14:paraId="4E09703F" w14:textId="77777777" w:rsidR="00877C55" w:rsidRDefault="00877C55" w:rsidP="00877C55">
      <w:pPr>
        <w:pStyle w:val="af1"/>
      </w:pPr>
      <w:r>
        <w:lastRenderedPageBreak/>
        <w:t>57.</w:t>
      </w:r>
      <w:r>
        <w:tab/>
        <w:t xml:space="preserve">Olivola, C. Y. &amp; Todorov, A. Fooled by first impressions? Reexamining the diagnostic value of appearance-based inferences. </w:t>
      </w:r>
      <w:r>
        <w:rPr>
          <w:i/>
          <w:iCs/>
        </w:rPr>
        <w:t>Journal of Experimental Social Psychology</w:t>
      </w:r>
      <w:r>
        <w:t xml:space="preserve"> </w:t>
      </w:r>
      <w:r>
        <w:rPr>
          <w:b/>
          <w:bCs/>
        </w:rPr>
        <w:t>46</w:t>
      </w:r>
      <w:r>
        <w:t>, 315–324 (2010).</w:t>
      </w:r>
    </w:p>
    <w:p w14:paraId="5B240F68" w14:textId="77777777" w:rsidR="00877C55" w:rsidRDefault="00877C55" w:rsidP="00877C55">
      <w:pPr>
        <w:pStyle w:val="af1"/>
      </w:pPr>
      <w:r>
        <w:t>58.</w:t>
      </w:r>
      <w:r>
        <w:tab/>
        <w:t xml:space="preserve">Kahneman, D. A perspective on judgment and choice: Mapping bounded rationality. </w:t>
      </w:r>
      <w:r>
        <w:rPr>
          <w:i/>
          <w:iCs/>
        </w:rPr>
        <w:t>American Psychologist</w:t>
      </w:r>
      <w:r>
        <w:t xml:space="preserve"> </w:t>
      </w:r>
      <w:r>
        <w:rPr>
          <w:b/>
          <w:bCs/>
        </w:rPr>
        <w:t>58</w:t>
      </w:r>
      <w:r>
        <w:t>, 697–720 (2003).</w:t>
      </w:r>
    </w:p>
    <w:p w14:paraId="116FDF8D" w14:textId="77777777" w:rsidR="00877C55" w:rsidRDefault="00877C55" w:rsidP="00877C55">
      <w:pPr>
        <w:pStyle w:val="af1"/>
      </w:pPr>
      <w:r>
        <w:t>59.</w:t>
      </w:r>
      <w:r>
        <w:tab/>
        <w:t xml:space="preserve">Stamkou, E., Keltner, D., Corona, R., Aksoy, E. &amp; Cowen, A. S. Emotional palette: a computational mapping of aesthetic experiences evoked by visual art. </w:t>
      </w:r>
      <w:r>
        <w:rPr>
          <w:i/>
          <w:iCs/>
        </w:rPr>
        <w:t>Sci Rep</w:t>
      </w:r>
      <w:r>
        <w:t xml:space="preserve"> </w:t>
      </w:r>
      <w:r>
        <w:rPr>
          <w:b/>
          <w:bCs/>
        </w:rPr>
        <w:t>14</w:t>
      </w:r>
      <w:r>
        <w:t>, 19932 (2024).</w:t>
      </w:r>
    </w:p>
    <w:p w14:paraId="0BDFE4BD" w14:textId="77777777" w:rsidR="00877C55" w:rsidRDefault="00877C55" w:rsidP="00877C55">
      <w:pPr>
        <w:pStyle w:val="af1"/>
      </w:pPr>
      <w:r>
        <w:t>60.</w:t>
      </w:r>
      <w:r>
        <w:tab/>
        <w:t xml:space="preserve">Epskamp, S., Borsboom, D. &amp; Fried, E. I. Estimating psychological networks and their accuracy: A tutorial paper. </w:t>
      </w:r>
      <w:r>
        <w:rPr>
          <w:i/>
          <w:iCs/>
        </w:rPr>
        <w:t>Behav Res</w:t>
      </w:r>
      <w:r>
        <w:t xml:space="preserve"> </w:t>
      </w:r>
      <w:r>
        <w:rPr>
          <w:b/>
          <w:bCs/>
        </w:rPr>
        <w:t>50</w:t>
      </w:r>
      <w:r>
        <w:t>, 195–212 (2018).</w:t>
      </w:r>
    </w:p>
    <w:p w14:paraId="2756E933" w14:textId="77777777" w:rsidR="00877C55" w:rsidRDefault="00877C55" w:rsidP="00877C55">
      <w:pPr>
        <w:pStyle w:val="af1"/>
      </w:pPr>
      <w:r>
        <w:t>61.</w:t>
      </w:r>
      <w:r>
        <w:tab/>
        <w:t xml:space="preserve">Cramer, A. O. J. </w:t>
      </w:r>
      <w:r>
        <w:rPr>
          <w:i/>
          <w:iCs/>
        </w:rPr>
        <w:t>et al.</w:t>
      </w:r>
      <w:r>
        <w:t xml:space="preserve"> Dimensions of Normal Personality as Networks in Search of Equilibrium: You Can’t like Parties if you Don’t like People. </w:t>
      </w:r>
      <w:r>
        <w:rPr>
          <w:i/>
          <w:iCs/>
        </w:rPr>
        <w:t>Eur J Pers</w:t>
      </w:r>
      <w:r>
        <w:t xml:space="preserve"> </w:t>
      </w:r>
      <w:r>
        <w:rPr>
          <w:b/>
          <w:bCs/>
        </w:rPr>
        <w:t>26</w:t>
      </w:r>
      <w:r>
        <w:t>, 414–431 (2012).</w:t>
      </w:r>
    </w:p>
    <w:p w14:paraId="4C3D0864" w14:textId="77777777" w:rsidR="00877C55" w:rsidRDefault="00877C55" w:rsidP="00877C55">
      <w:pPr>
        <w:pStyle w:val="af1"/>
      </w:pPr>
      <w:r>
        <w:t>62.</w:t>
      </w:r>
      <w:r>
        <w:tab/>
        <w:t>Siew, C. S. Q., Wulff, D. U., Beckage, N. M., Kenett, Y. N. &amp; Meštrovi</w:t>
      </w:r>
      <w:r>
        <w:rPr>
          <w:rFonts w:ascii="Cambria" w:hAnsi="Cambria" w:cs="Cambria"/>
        </w:rPr>
        <w:t>ć</w:t>
      </w:r>
      <w:r>
        <w:t xml:space="preserve">, A. Cognitive Network Science: A Review of Research on Cognition through the Lens of Network Representations, Processes, and Dynamics. </w:t>
      </w:r>
      <w:r>
        <w:rPr>
          <w:i/>
          <w:iCs/>
        </w:rPr>
        <w:t>Complexity</w:t>
      </w:r>
      <w:r>
        <w:t xml:space="preserve"> </w:t>
      </w:r>
      <w:r>
        <w:rPr>
          <w:b/>
          <w:bCs/>
        </w:rPr>
        <w:t>2019</w:t>
      </w:r>
      <w:r>
        <w:t>, 1–24 (2019).</w:t>
      </w:r>
    </w:p>
    <w:p w14:paraId="5C77CD60" w14:textId="77777777" w:rsidR="00877C55" w:rsidRDefault="00877C55" w:rsidP="00877C55">
      <w:pPr>
        <w:pStyle w:val="af1"/>
      </w:pPr>
      <w:r>
        <w:t>63.</w:t>
      </w:r>
      <w:r>
        <w:tab/>
        <w:t xml:space="preserve">Collins, A. M. &amp; Loftus, E. F. A spreading-activation theory of semantic processing. </w:t>
      </w:r>
      <w:r>
        <w:rPr>
          <w:i/>
          <w:iCs/>
        </w:rPr>
        <w:t>Psychological review</w:t>
      </w:r>
      <w:r>
        <w:t xml:space="preserve"> </w:t>
      </w:r>
      <w:r>
        <w:rPr>
          <w:b/>
          <w:bCs/>
        </w:rPr>
        <w:t>82</w:t>
      </w:r>
      <w:r>
        <w:t>, 407 (1975).</w:t>
      </w:r>
    </w:p>
    <w:p w14:paraId="7B0ECF09" w14:textId="77777777" w:rsidR="00877C55" w:rsidRDefault="00877C55" w:rsidP="00877C55">
      <w:pPr>
        <w:pStyle w:val="af1"/>
      </w:pPr>
      <w:r>
        <w:t>64.</w:t>
      </w:r>
      <w:r>
        <w:tab/>
        <w:t xml:space="preserve">Collins, A. M. &amp; Quillian, M. R. Retrieval time from semantic memory. </w:t>
      </w:r>
      <w:r>
        <w:rPr>
          <w:i/>
          <w:iCs/>
        </w:rPr>
        <w:t>Journal of verbal learning and verbal behavior</w:t>
      </w:r>
      <w:r>
        <w:t xml:space="preserve"> </w:t>
      </w:r>
      <w:r>
        <w:rPr>
          <w:b/>
          <w:bCs/>
        </w:rPr>
        <w:t>8</w:t>
      </w:r>
      <w:r>
        <w:t>, 240–247 (1969).</w:t>
      </w:r>
    </w:p>
    <w:p w14:paraId="02299372" w14:textId="77777777" w:rsidR="00877C55" w:rsidRDefault="00877C55" w:rsidP="00877C55">
      <w:pPr>
        <w:pStyle w:val="af1"/>
      </w:pPr>
      <w:r>
        <w:lastRenderedPageBreak/>
        <w:t>65.</w:t>
      </w:r>
      <w:r>
        <w:tab/>
        <w:t xml:space="preserve">Kemp, C., Perfors, A. &amp; Tenenbaum, J. B. Learning overhypotheses with hierarchical Bayesian models. </w:t>
      </w:r>
      <w:r>
        <w:rPr>
          <w:i/>
          <w:iCs/>
        </w:rPr>
        <w:t>Developmental Science</w:t>
      </w:r>
      <w:r>
        <w:t xml:space="preserve"> </w:t>
      </w:r>
      <w:r>
        <w:rPr>
          <w:b/>
          <w:bCs/>
        </w:rPr>
        <w:t>10</w:t>
      </w:r>
      <w:r>
        <w:t>, 307–321 (2007).</w:t>
      </w:r>
    </w:p>
    <w:p w14:paraId="100A239B" w14:textId="77777777" w:rsidR="00877C55" w:rsidRDefault="00877C55" w:rsidP="00877C55">
      <w:pPr>
        <w:pStyle w:val="af1"/>
      </w:pPr>
      <w:r>
        <w:t>66.</w:t>
      </w:r>
      <w:r>
        <w:tab/>
        <w:t xml:space="preserve">Steyvers, M. &amp; Tenenbaum, J. B. The Large‐Scale Structure of Semantic Networks: Statistical Analyses and a Model of Semantic Growth. </w:t>
      </w:r>
      <w:r>
        <w:rPr>
          <w:i/>
          <w:iCs/>
        </w:rPr>
        <w:t>Cognitive Science</w:t>
      </w:r>
      <w:r>
        <w:t xml:space="preserve"> </w:t>
      </w:r>
      <w:r>
        <w:rPr>
          <w:b/>
          <w:bCs/>
        </w:rPr>
        <w:t>29</w:t>
      </w:r>
      <w:r>
        <w:t>, 41–78 (2005).</w:t>
      </w:r>
    </w:p>
    <w:p w14:paraId="7004A4B6" w14:textId="77777777" w:rsidR="00877C55" w:rsidRDefault="00877C55" w:rsidP="00877C55">
      <w:pPr>
        <w:pStyle w:val="af1"/>
      </w:pPr>
      <w:r>
        <w:t>67.</w:t>
      </w:r>
      <w:r>
        <w:tab/>
        <w:t xml:space="preserve">de Sola Pool, I. &amp; Kochen, M. Contacts and influence. </w:t>
      </w:r>
      <w:r>
        <w:rPr>
          <w:i/>
          <w:iCs/>
        </w:rPr>
        <w:t>Social networks</w:t>
      </w:r>
      <w:r>
        <w:t xml:space="preserve"> </w:t>
      </w:r>
      <w:r>
        <w:rPr>
          <w:b/>
          <w:bCs/>
        </w:rPr>
        <w:t>1</w:t>
      </w:r>
      <w:r>
        <w:t>, 5–51 (1978).</w:t>
      </w:r>
    </w:p>
    <w:p w14:paraId="7D2FBBD2" w14:textId="77777777" w:rsidR="00877C55" w:rsidRDefault="00877C55" w:rsidP="00877C55">
      <w:pPr>
        <w:pStyle w:val="af1"/>
      </w:pPr>
      <w:r>
        <w:t>68.</w:t>
      </w:r>
      <w:r>
        <w:tab/>
        <w:t xml:space="preserve">Milgram, S. The small world problem. </w:t>
      </w:r>
      <w:r>
        <w:rPr>
          <w:i/>
          <w:iCs/>
        </w:rPr>
        <w:t>Psychology today</w:t>
      </w:r>
      <w:r>
        <w:t xml:space="preserve"> </w:t>
      </w:r>
      <w:r>
        <w:rPr>
          <w:b/>
          <w:bCs/>
        </w:rPr>
        <w:t>2</w:t>
      </w:r>
      <w:r>
        <w:t>, 60–67 (1967).</w:t>
      </w:r>
    </w:p>
    <w:p w14:paraId="2B456219" w14:textId="77777777" w:rsidR="00877C55" w:rsidRDefault="00877C55" w:rsidP="00877C55">
      <w:pPr>
        <w:pStyle w:val="af1"/>
      </w:pPr>
      <w:r>
        <w:t>69.</w:t>
      </w:r>
      <w:r>
        <w:tab/>
        <w:t xml:space="preserve">On the evolution of random graphs. </w:t>
      </w:r>
      <w:r>
        <w:rPr>
          <w:i/>
          <w:iCs/>
        </w:rPr>
        <w:t>The Structure and Dynamics of Networks</w:t>
      </w:r>
      <w:r>
        <w:t xml:space="preserve"> </w:t>
      </w:r>
      <w:r>
        <w:rPr>
          <w:b/>
          <w:bCs/>
        </w:rPr>
        <w:t>17</w:t>
      </w:r>
      <w:r>
        <w:t>, 38–82 (1960).</w:t>
      </w:r>
    </w:p>
    <w:p w14:paraId="1FD127D5" w14:textId="77777777" w:rsidR="00877C55" w:rsidRDefault="00877C55" w:rsidP="00877C55">
      <w:pPr>
        <w:pStyle w:val="af1"/>
      </w:pPr>
      <w:r>
        <w:t>70.</w:t>
      </w:r>
      <w:r>
        <w:tab/>
        <w:t xml:space="preserve">Barabasi, A.-L. &amp; Albert, R. Emergence of Scaling in Random Networks. </w:t>
      </w:r>
      <w:r>
        <w:rPr>
          <w:i/>
          <w:iCs/>
        </w:rPr>
        <w:t>Science</w:t>
      </w:r>
      <w:r>
        <w:t xml:space="preserve"> </w:t>
      </w:r>
      <w:r>
        <w:rPr>
          <w:b/>
          <w:bCs/>
        </w:rPr>
        <w:t>286</w:t>
      </w:r>
      <w:r>
        <w:t>, 509–512 (1999).</w:t>
      </w:r>
    </w:p>
    <w:p w14:paraId="35F1EC8C" w14:textId="77777777" w:rsidR="00877C55" w:rsidRDefault="00877C55" w:rsidP="00877C55">
      <w:pPr>
        <w:pStyle w:val="af1"/>
      </w:pPr>
      <w:r>
        <w:t>71.</w:t>
      </w:r>
      <w:r>
        <w:tab/>
        <w:t xml:space="preserve">Barabási, A.-L. Scale-Free Networks: A Decade and Beyond. </w:t>
      </w:r>
      <w:r>
        <w:rPr>
          <w:i/>
          <w:iCs/>
        </w:rPr>
        <w:t>Science</w:t>
      </w:r>
      <w:r>
        <w:t xml:space="preserve"> </w:t>
      </w:r>
      <w:r>
        <w:rPr>
          <w:b/>
          <w:bCs/>
        </w:rPr>
        <w:t>325</w:t>
      </w:r>
      <w:r>
        <w:t>, 412–413 (2009).</w:t>
      </w:r>
    </w:p>
    <w:p w14:paraId="1D0C8C5B" w14:textId="77777777" w:rsidR="00877C55" w:rsidRDefault="00877C55" w:rsidP="00877C55">
      <w:pPr>
        <w:pStyle w:val="af1"/>
      </w:pPr>
      <w:r>
        <w:t>72.</w:t>
      </w:r>
      <w:r>
        <w:tab/>
        <w:t xml:space="preserve">Newman, M. </w:t>
      </w:r>
      <w:r>
        <w:rPr>
          <w:i/>
          <w:iCs/>
        </w:rPr>
        <w:t>Networks</w:t>
      </w:r>
      <w:r>
        <w:t>. (Oxford university press, 2018).</w:t>
      </w:r>
    </w:p>
    <w:p w14:paraId="05713C34" w14:textId="77777777" w:rsidR="00877C55" w:rsidRDefault="00877C55" w:rsidP="00877C55">
      <w:pPr>
        <w:pStyle w:val="af1"/>
      </w:pPr>
      <w:r>
        <w:t>73.</w:t>
      </w:r>
      <w:r>
        <w:tab/>
        <w:t xml:space="preserve">Stolier, R. M., Hehman, E. &amp; Freeman, J. B. Trait knowledge forms a common structure across social cognition. </w:t>
      </w:r>
      <w:r>
        <w:rPr>
          <w:i/>
          <w:iCs/>
        </w:rPr>
        <w:t>Nat Hum Behav</w:t>
      </w:r>
      <w:r>
        <w:t xml:space="preserve"> </w:t>
      </w:r>
      <w:r>
        <w:rPr>
          <w:b/>
          <w:bCs/>
        </w:rPr>
        <w:t>4</w:t>
      </w:r>
      <w:r>
        <w:t>, 361–371 (2020).</w:t>
      </w:r>
    </w:p>
    <w:p w14:paraId="641F52C2" w14:textId="77777777" w:rsidR="00877C55" w:rsidRDefault="00877C55" w:rsidP="00877C55">
      <w:pPr>
        <w:pStyle w:val="af1"/>
      </w:pPr>
      <w:r>
        <w:t>74.</w:t>
      </w:r>
      <w:r>
        <w:tab/>
        <w:t xml:space="preserve">Stolier, R. M., Hehman, E. &amp; Freeman, J. B. A Dynamic Structure of Social Trait Space. </w:t>
      </w:r>
      <w:r>
        <w:rPr>
          <w:i/>
          <w:iCs/>
        </w:rPr>
        <w:t>Trends in Cognitive Sciences</w:t>
      </w:r>
      <w:r>
        <w:t xml:space="preserve"> </w:t>
      </w:r>
      <w:r>
        <w:rPr>
          <w:b/>
          <w:bCs/>
        </w:rPr>
        <w:t>22</w:t>
      </w:r>
      <w:r>
        <w:t>, 197–200 (2018).</w:t>
      </w:r>
    </w:p>
    <w:p w14:paraId="20B6BB57" w14:textId="77777777" w:rsidR="00877C55" w:rsidRDefault="00877C55" w:rsidP="00877C55">
      <w:pPr>
        <w:pStyle w:val="af1"/>
      </w:pPr>
      <w:r>
        <w:t>75.</w:t>
      </w:r>
      <w:r>
        <w:tab/>
        <w:t xml:space="preserve">Piaget, J. </w:t>
      </w:r>
      <w:r>
        <w:rPr>
          <w:i/>
          <w:iCs/>
        </w:rPr>
        <w:t>The Construction of Reality in the Child</w:t>
      </w:r>
      <w:r>
        <w:t>. (Routledge, 2013).</w:t>
      </w:r>
    </w:p>
    <w:p w14:paraId="1D3DAA6F" w14:textId="77777777" w:rsidR="00877C55" w:rsidRDefault="00877C55" w:rsidP="00877C55">
      <w:pPr>
        <w:pStyle w:val="af1"/>
      </w:pPr>
      <w:r>
        <w:lastRenderedPageBreak/>
        <w:t>76.</w:t>
      </w:r>
      <w:r>
        <w:tab/>
        <w:t xml:space="preserve">Neel, R., Kenrick, D. T., White, A. E. &amp; Neuberg, S. L. Individual differences in fundamental social motives. </w:t>
      </w:r>
      <w:r>
        <w:rPr>
          <w:i/>
          <w:iCs/>
        </w:rPr>
        <w:t>Journal of Personality and Social Psychology</w:t>
      </w:r>
      <w:r>
        <w:t xml:space="preserve"> </w:t>
      </w:r>
      <w:r>
        <w:rPr>
          <w:b/>
          <w:bCs/>
        </w:rPr>
        <w:t>110</w:t>
      </w:r>
      <w:r>
        <w:t>, 887–907 (2016).</w:t>
      </w:r>
    </w:p>
    <w:p w14:paraId="61C03625" w14:textId="77777777" w:rsidR="00877C55" w:rsidRDefault="00877C55" w:rsidP="00877C55">
      <w:pPr>
        <w:pStyle w:val="af1"/>
      </w:pPr>
      <w:r>
        <w:t>77.</w:t>
      </w:r>
      <w:r>
        <w:tab/>
        <w:t xml:space="preserve">Kenrick, D. T., Griskevicius, V., Neuberg, S. L. &amp; Schaller, M. Renovating the Pyramid of Needs: Contemporary Extensions Built Upon Ancient Foundations. </w:t>
      </w:r>
      <w:r>
        <w:rPr>
          <w:i/>
          <w:iCs/>
        </w:rPr>
        <w:t>Perspectives on Psychological Science</w:t>
      </w:r>
      <w:r>
        <w:t xml:space="preserve"> </w:t>
      </w:r>
      <w:r>
        <w:rPr>
          <w:b/>
          <w:bCs/>
        </w:rPr>
        <w:t>5</w:t>
      </w:r>
      <w:r>
        <w:t>, 292–314 (2010).</w:t>
      </w:r>
    </w:p>
    <w:p w14:paraId="25EA10C5" w14:textId="77777777" w:rsidR="00877C55" w:rsidRDefault="00877C55" w:rsidP="00877C55">
      <w:pPr>
        <w:pStyle w:val="af1"/>
      </w:pPr>
      <w:r>
        <w:t>78.</w:t>
      </w:r>
      <w:r>
        <w:tab/>
        <w:t xml:space="preserve">Aldous, D. J. Exchangeability and related topics. in </w:t>
      </w:r>
      <w:r>
        <w:rPr>
          <w:i/>
          <w:iCs/>
        </w:rPr>
        <w:t>Lecture Notes in Mathematics</w:t>
      </w:r>
      <w:r>
        <w:t xml:space="preserve"> 1–198 (Springer Berlin Heidelberg, Berlin, Heidelberg, 1985). doi:10.1007/bfb0099421.</w:t>
      </w:r>
    </w:p>
    <w:p w14:paraId="1F921B8D" w14:textId="77777777" w:rsidR="00877C55" w:rsidRDefault="00877C55" w:rsidP="00877C55">
      <w:pPr>
        <w:pStyle w:val="af1"/>
      </w:pPr>
      <w:r>
        <w:t>79.</w:t>
      </w:r>
      <w:r>
        <w:tab/>
        <w:t xml:space="preserve">Gershman, S. J. &amp; Blei, D. M. A tutorial on Bayesian nonparametric models. </w:t>
      </w:r>
      <w:r>
        <w:rPr>
          <w:i/>
          <w:iCs/>
        </w:rPr>
        <w:t>Journal of Mathematical Psychology</w:t>
      </w:r>
      <w:r>
        <w:t xml:space="preserve"> </w:t>
      </w:r>
      <w:r>
        <w:rPr>
          <w:b/>
          <w:bCs/>
        </w:rPr>
        <w:t>56</w:t>
      </w:r>
      <w:r>
        <w:t>, 1–12 (2012).</w:t>
      </w:r>
    </w:p>
    <w:p w14:paraId="4337BCB9" w14:textId="77777777" w:rsidR="00877C55" w:rsidRDefault="00877C55" w:rsidP="00877C55">
      <w:pPr>
        <w:pStyle w:val="af1"/>
      </w:pPr>
      <w:r>
        <w:t>80.</w:t>
      </w:r>
      <w:r>
        <w:tab/>
        <w:t xml:space="preserve">Gershman, S. J. &amp; Cikara, M. Structure learning principles of stereotype change. </w:t>
      </w:r>
      <w:r>
        <w:rPr>
          <w:i/>
          <w:iCs/>
        </w:rPr>
        <w:t>Psychon Bull Rev</w:t>
      </w:r>
      <w:r>
        <w:t xml:space="preserve"> </w:t>
      </w:r>
      <w:r>
        <w:rPr>
          <w:b/>
          <w:bCs/>
        </w:rPr>
        <w:t>30</w:t>
      </w:r>
      <w:r>
        <w:t>, 1273–1293 (2023).</w:t>
      </w:r>
    </w:p>
    <w:p w14:paraId="4C4FF081" w14:textId="77777777" w:rsidR="00877C55" w:rsidRDefault="00877C55" w:rsidP="00877C55">
      <w:pPr>
        <w:pStyle w:val="af1"/>
      </w:pPr>
      <w:r>
        <w:t>81.</w:t>
      </w:r>
      <w:r>
        <w:tab/>
        <w:t xml:space="preserve">Lieder, F. &amp; Griffiths, T. L. Resource-rational analysis: Understanding human cognition as the optimal use of limited computational resources. </w:t>
      </w:r>
      <w:r>
        <w:rPr>
          <w:i/>
          <w:iCs/>
        </w:rPr>
        <w:t>Behav Brain Sci</w:t>
      </w:r>
      <w:r>
        <w:t xml:space="preserve"> </w:t>
      </w:r>
      <w:r>
        <w:rPr>
          <w:b/>
          <w:bCs/>
        </w:rPr>
        <w:t>43</w:t>
      </w:r>
      <w:r>
        <w:t>, e1 (2020).</w:t>
      </w:r>
    </w:p>
    <w:p w14:paraId="31CA62E6" w14:textId="77777777" w:rsidR="00877C55" w:rsidRDefault="00877C55" w:rsidP="00877C55">
      <w:pPr>
        <w:pStyle w:val="af1"/>
      </w:pPr>
      <w:r>
        <w:t>82.</w:t>
      </w:r>
      <w:r>
        <w:tab/>
        <w:t xml:space="preserve">Dasgupta, I. &amp; Griffiths, T. L. Clustering and the efficient use of cognitive resources. </w:t>
      </w:r>
      <w:r>
        <w:rPr>
          <w:i/>
          <w:iCs/>
        </w:rPr>
        <w:t>Journal of Mathematical Psychology</w:t>
      </w:r>
      <w:r>
        <w:t xml:space="preserve"> </w:t>
      </w:r>
      <w:r>
        <w:rPr>
          <w:b/>
          <w:bCs/>
        </w:rPr>
        <w:t>109</w:t>
      </w:r>
      <w:r>
        <w:t>, 102675 (2022).</w:t>
      </w:r>
    </w:p>
    <w:p w14:paraId="3C40E9D2" w14:textId="77777777" w:rsidR="00877C55" w:rsidRDefault="00877C55" w:rsidP="00877C55">
      <w:pPr>
        <w:pStyle w:val="af1"/>
      </w:pPr>
      <w:r>
        <w:t>83.</w:t>
      </w:r>
      <w:r>
        <w:tab/>
        <w:t xml:space="preserve">Todorov, A., Said, C. P., Engell, A. D. &amp; Oosterhof, N. N. Understanding evaluation of faces on social dimensions. </w:t>
      </w:r>
      <w:r>
        <w:rPr>
          <w:i/>
          <w:iCs/>
        </w:rPr>
        <w:t>Trends in Cognitive Sciences</w:t>
      </w:r>
      <w:r>
        <w:t xml:space="preserve"> </w:t>
      </w:r>
      <w:r>
        <w:rPr>
          <w:b/>
          <w:bCs/>
        </w:rPr>
        <w:t>12</w:t>
      </w:r>
      <w:r>
        <w:t>, 455–460 (2008).</w:t>
      </w:r>
    </w:p>
    <w:p w14:paraId="2156F615" w14:textId="77777777" w:rsidR="00877C55" w:rsidRDefault="00877C55" w:rsidP="00877C55">
      <w:pPr>
        <w:pStyle w:val="af1"/>
      </w:pPr>
      <w:r>
        <w:lastRenderedPageBreak/>
        <w:t>84.</w:t>
      </w:r>
      <w:r>
        <w:tab/>
        <w:t xml:space="preserve">Olivola, C. Y. &amp; Todorov, A. Elected in 100 milliseconds: Appearance-Based Trait Inferences and Voting. </w:t>
      </w:r>
      <w:r>
        <w:rPr>
          <w:i/>
          <w:iCs/>
        </w:rPr>
        <w:t>J Nonverbal Behav</w:t>
      </w:r>
      <w:r>
        <w:t xml:space="preserve"> 28 (2010).</w:t>
      </w:r>
    </w:p>
    <w:p w14:paraId="202B4079" w14:textId="77777777" w:rsidR="00877C55" w:rsidRDefault="00877C55" w:rsidP="00877C55">
      <w:pPr>
        <w:pStyle w:val="af1"/>
      </w:pPr>
      <w:r>
        <w:t>85.</w:t>
      </w:r>
      <w:r>
        <w:tab/>
        <w:t xml:space="preserve">Siew, C. S. Q. spreadr: An R package to simulate spreading activation in a network. </w:t>
      </w:r>
      <w:r>
        <w:rPr>
          <w:i/>
          <w:iCs/>
        </w:rPr>
        <w:t>Behav Res</w:t>
      </w:r>
      <w:r>
        <w:t xml:space="preserve"> </w:t>
      </w:r>
      <w:r>
        <w:rPr>
          <w:b/>
          <w:bCs/>
        </w:rPr>
        <w:t>51</w:t>
      </w:r>
      <w:r>
        <w:t>, 910–929 (2019).</w:t>
      </w:r>
    </w:p>
    <w:p w14:paraId="36552851" w14:textId="77777777" w:rsidR="00877C55" w:rsidRDefault="00877C55" w:rsidP="00877C55">
      <w:pPr>
        <w:pStyle w:val="af1"/>
      </w:pPr>
      <w:r>
        <w:t>86.</w:t>
      </w:r>
      <w:r>
        <w:tab/>
        <w:t xml:space="preserve">Dell, G. S. A spreading-activation theory of retrieval in sentence production. </w:t>
      </w:r>
      <w:r>
        <w:rPr>
          <w:i/>
          <w:iCs/>
        </w:rPr>
        <w:t>Psychological review</w:t>
      </w:r>
      <w:r>
        <w:t xml:space="preserve"> </w:t>
      </w:r>
      <w:r>
        <w:rPr>
          <w:b/>
          <w:bCs/>
        </w:rPr>
        <w:t>93</w:t>
      </w:r>
      <w:r>
        <w:t>, 283 (1986).</w:t>
      </w:r>
    </w:p>
    <w:p w14:paraId="7BF87467" w14:textId="77777777" w:rsidR="00877C55" w:rsidRDefault="00877C55" w:rsidP="00877C55">
      <w:pPr>
        <w:pStyle w:val="af1"/>
      </w:pPr>
      <w:r>
        <w:t>87.</w:t>
      </w:r>
      <w:r>
        <w:tab/>
        <w:t xml:space="preserve">Anderson, J. R. A spreading activation theory of memory. </w:t>
      </w:r>
      <w:r>
        <w:rPr>
          <w:i/>
          <w:iCs/>
        </w:rPr>
        <w:t>Journal of verbal learning and verbal behavior</w:t>
      </w:r>
      <w:r>
        <w:t xml:space="preserve"> </w:t>
      </w:r>
      <w:r>
        <w:rPr>
          <w:b/>
          <w:bCs/>
        </w:rPr>
        <w:t>22</w:t>
      </w:r>
      <w:r>
        <w:t>, 261–295 (1983).</w:t>
      </w:r>
    </w:p>
    <w:p w14:paraId="0596907A" w14:textId="77777777" w:rsidR="00877C55" w:rsidRDefault="00877C55" w:rsidP="00877C55">
      <w:pPr>
        <w:pStyle w:val="af1"/>
      </w:pPr>
      <w:r>
        <w:t>88.</w:t>
      </w:r>
      <w:r>
        <w:tab/>
        <w:t xml:space="preserve">Watts, D. J. &amp; Strogatz, S. H. Collective dynamics of ‘small-world’networks. </w:t>
      </w:r>
      <w:r>
        <w:rPr>
          <w:i/>
          <w:iCs/>
        </w:rPr>
        <w:t>nature</w:t>
      </w:r>
      <w:r>
        <w:t xml:space="preserve"> </w:t>
      </w:r>
      <w:r>
        <w:rPr>
          <w:b/>
          <w:bCs/>
        </w:rPr>
        <w:t>393</w:t>
      </w:r>
      <w:r>
        <w:t>, 440–442 (1998).</w:t>
      </w:r>
    </w:p>
    <w:p w14:paraId="7C3151F0" w14:textId="77777777" w:rsidR="00877C55" w:rsidRDefault="00877C55" w:rsidP="00877C55">
      <w:pPr>
        <w:pStyle w:val="af1"/>
      </w:pPr>
      <w:r>
        <w:t>89.</w:t>
      </w:r>
      <w:r>
        <w:tab/>
        <w:t xml:space="preserve">Bassett, D. S. &amp; Bullmore, E. Small-World Brain Networks. </w:t>
      </w:r>
      <w:r>
        <w:rPr>
          <w:i/>
          <w:iCs/>
        </w:rPr>
        <w:t>Neuroscientist</w:t>
      </w:r>
      <w:r>
        <w:t xml:space="preserve"> </w:t>
      </w:r>
      <w:r>
        <w:rPr>
          <w:b/>
          <w:bCs/>
        </w:rPr>
        <w:t>12</w:t>
      </w:r>
      <w:r>
        <w:t>, 512–523 (2006).</w:t>
      </w:r>
    </w:p>
    <w:p w14:paraId="0B21582E" w14:textId="77777777" w:rsidR="00877C55" w:rsidRDefault="00877C55" w:rsidP="00877C55">
      <w:pPr>
        <w:pStyle w:val="af1"/>
      </w:pPr>
      <w:r>
        <w:t>90.</w:t>
      </w:r>
      <w:r>
        <w:tab/>
        <w:t xml:space="preserve">Stam, C. J. &amp; Reijneveld, J. C. Graph theoretical analysis of complex networks in the brain. </w:t>
      </w:r>
      <w:r>
        <w:rPr>
          <w:i/>
          <w:iCs/>
        </w:rPr>
        <w:t>Nonlinear Biomed Phys</w:t>
      </w:r>
      <w:r>
        <w:t xml:space="preserve"> </w:t>
      </w:r>
      <w:r>
        <w:rPr>
          <w:b/>
          <w:bCs/>
        </w:rPr>
        <w:t>1</w:t>
      </w:r>
      <w:r>
        <w:t>, (2007).</w:t>
      </w:r>
    </w:p>
    <w:p w14:paraId="19409715" w14:textId="77777777" w:rsidR="00877C55" w:rsidRDefault="00877C55" w:rsidP="00877C55">
      <w:pPr>
        <w:pStyle w:val="af1"/>
      </w:pPr>
      <w:r>
        <w:t>91.</w:t>
      </w:r>
      <w:r>
        <w:tab/>
        <w:t xml:space="preserve">Schwartz, J. H., Kandel, E. R., Jessell, T. M., Siegelbaum, S. A. &amp; Hudspeth, A. J. </w:t>
      </w:r>
      <w:r>
        <w:rPr>
          <w:i/>
          <w:iCs/>
        </w:rPr>
        <w:t>Principles of Neural Science</w:t>
      </w:r>
      <w:r>
        <w:t>. (Elsevier New York, 1991).</w:t>
      </w:r>
    </w:p>
    <w:p w14:paraId="5DF0C736" w14:textId="77777777" w:rsidR="00877C55" w:rsidRDefault="00877C55" w:rsidP="00877C55">
      <w:pPr>
        <w:pStyle w:val="af1"/>
      </w:pPr>
      <w:r>
        <w:t>92.</w:t>
      </w:r>
      <w:r>
        <w:tab/>
        <w:t xml:space="preserve">Pinotsis, D. &amp; Miller, E. Beyond dimension reduction: Stable electric fields emerge from and allow representational drift. </w:t>
      </w:r>
      <w:r>
        <w:rPr>
          <w:i/>
          <w:iCs/>
        </w:rPr>
        <w:t>NeuroImage</w:t>
      </w:r>
      <w:r>
        <w:t xml:space="preserve"> </w:t>
      </w:r>
      <w:r>
        <w:rPr>
          <w:b/>
          <w:bCs/>
        </w:rPr>
        <w:t>253</w:t>
      </w:r>
      <w:r>
        <w:t>, 119058 (2022).</w:t>
      </w:r>
    </w:p>
    <w:p w14:paraId="79174080" w14:textId="77777777" w:rsidR="00877C55" w:rsidRDefault="00877C55" w:rsidP="00877C55">
      <w:pPr>
        <w:pStyle w:val="af1"/>
      </w:pPr>
      <w:r>
        <w:t>93.</w:t>
      </w:r>
      <w:r>
        <w:tab/>
        <w:t xml:space="preserve">Pinotsis, D. A. &amp; Miller, E. K. In vivo ephaptic coupling allows memory network formation. </w:t>
      </w:r>
      <w:r>
        <w:rPr>
          <w:i/>
          <w:iCs/>
        </w:rPr>
        <w:t>Cerebral Cortex</w:t>
      </w:r>
      <w:r>
        <w:t xml:space="preserve"> </w:t>
      </w:r>
      <w:r>
        <w:rPr>
          <w:b/>
          <w:bCs/>
        </w:rPr>
        <w:t>33</w:t>
      </w:r>
      <w:r>
        <w:t>, 9877–9895 (2023).</w:t>
      </w:r>
    </w:p>
    <w:p w14:paraId="0C125F32" w14:textId="77777777" w:rsidR="00877C55" w:rsidRDefault="00877C55" w:rsidP="00877C55">
      <w:pPr>
        <w:pStyle w:val="af1"/>
      </w:pPr>
      <w:r>
        <w:lastRenderedPageBreak/>
        <w:t>94.</w:t>
      </w:r>
      <w:r>
        <w:tab/>
        <w:t xml:space="preserve">Helfrich, R. F. &amp; Knight, R. T. Oscillatory Dynamics of Prefrontal Cognitive Control. </w:t>
      </w:r>
      <w:r>
        <w:rPr>
          <w:i/>
          <w:iCs/>
        </w:rPr>
        <w:t>Trends in Cognitive Sciences</w:t>
      </w:r>
      <w:r>
        <w:t xml:space="preserve"> </w:t>
      </w:r>
      <w:r>
        <w:rPr>
          <w:b/>
          <w:bCs/>
        </w:rPr>
        <w:t>20</w:t>
      </w:r>
      <w:r>
        <w:t>, 916–930 (2016).</w:t>
      </w:r>
    </w:p>
    <w:p w14:paraId="37DABBD5" w14:textId="77777777" w:rsidR="00877C55" w:rsidRDefault="00877C55" w:rsidP="00877C55">
      <w:pPr>
        <w:pStyle w:val="af1"/>
      </w:pPr>
      <w:r>
        <w:t>95.</w:t>
      </w:r>
      <w:r>
        <w:tab/>
        <w:t xml:space="preserve">Van Overwalle, F., Ma, N. &amp; Baetens, K. Nice or nerdy? The neural representation of social and competence traits. </w:t>
      </w:r>
      <w:r>
        <w:rPr>
          <w:i/>
          <w:iCs/>
        </w:rPr>
        <w:t>Social Neuroscience</w:t>
      </w:r>
      <w:r>
        <w:t xml:space="preserve"> </w:t>
      </w:r>
      <w:r>
        <w:rPr>
          <w:b/>
          <w:bCs/>
        </w:rPr>
        <w:t>11</w:t>
      </w:r>
      <w:r>
        <w:t>, 567–578 (2016).</w:t>
      </w:r>
    </w:p>
    <w:p w14:paraId="5D64BCD5" w14:textId="77777777" w:rsidR="00877C55" w:rsidRDefault="00877C55" w:rsidP="00877C55">
      <w:pPr>
        <w:pStyle w:val="af1"/>
      </w:pPr>
      <w:r>
        <w:t>96.</w:t>
      </w:r>
      <w:r>
        <w:tab/>
        <w:t xml:space="preserve">Kuperman, V., Stadthagen-Gonzalez, H. &amp; Brysbaert, M. Age-of-acquisition ratings for 30,000 English words. </w:t>
      </w:r>
      <w:r>
        <w:rPr>
          <w:i/>
          <w:iCs/>
        </w:rPr>
        <w:t>Behav Res</w:t>
      </w:r>
      <w:r>
        <w:t xml:space="preserve"> </w:t>
      </w:r>
      <w:r>
        <w:rPr>
          <w:b/>
          <w:bCs/>
        </w:rPr>
        <w:t>44</w:t>
      </w:r>
      <w:r>
        <w:t>, 978–990 (2012).</w:t>
      </w:r>
    </w:p>
    <w:p w14:paraId="7CAD2B24" w14:textId="77777777" w:rsidR="00877C55" w:rsidRDefault="00877C55" w:rsidP="00877C55">
      <w:pPr>
        <w:pStyle w:val="af1"/>
      </w:pPr>
      <w:r>
        <w:t>97.</w:t>
      </w:r>
      <w:r>
        <w:tab/>
        <w:t xml:space="preserve">Cogsdill, E. J., Todorov, A. T., Spelke, E. S. &amp; Banaji, M. R. Inferring Character From Faces: A Developmental Study. </w:t>
      </w:r>
      <w:r>
        <w:rPr>
          <w:i/>
          <w:iCs/>
        </w:rPr>
        <w:t>Psychol Sci</w:t>
      </w:r>
      <w:r>
        <w:t xml:space="preserve"> </w:t>
      </w:r>
      <w:r>
        <w:rPr>
          <w:b/>
          <w:bCs/>
        </w:rPr>
        <w:t>25</w:t>
      </w:r>
      <w:r>
        <w:t>, 1132–1139 (2014).</w:t>
      </w:r>
    </w:p>
    <w:p w14:paraId="1A5CF645" w14:textId="77777777" w:rsidR="00877C55" w:rsidRDefault="00877C55" w:rsidP="00877C55">
      <w:pPr>
        <w:pStyle w:val="af1"/>
      </w:pPr>
      <w:r>
        <w:t>98.</w:t>
      </w:r>
      <w:r>
        <w:tab/>
        <w:t xml:space="preserve">Cohen, R. &amp; Havlin, S. Scale-Free Networks Are Ultrasmall. </w:t>
      </w:r>
      <w:r>
        <w:rPr>
          <w:i/>
          <w:iCs/>
        </w:rPr>
        <w:t>Phys. Rev. Lett.</w:t>
      </w:r>
      <w:r>
        <w:t xml:space="preserve"> </w:t>
      </w:r>
      <w:r>
        <w:rPr>
          <w:b/>
          <w:bCs/>
        </w:rPr>
        <w:t>90</w:t>
      </w:r>
      <w:r>
        <w:t>, 058701 (2003).</w:t>
      </w:r>
    </w:p>
    <w:p w14:paraId="7B608802" w14:textId="77777777" w:rsidR="00877C55" w:rsidRDefault="00877C55" w:rsidP="00877C55">
      <w:pPr>
        <w:pStyle w:val="af1"/>
      </w:pPr>
      <w:r>
        <w:t>99.</w:t>
      </w:r>
      <w:r>
        <w:tab/>
        <w:t xml:space="preserve">Maslov, S., Sneppen, K., Alon, U., Bornholdt, S. &amp; Schuster, H. G. </w:t>
      </w:r>
      <w:r>
        <w:rPr>
          <w:i/>
          <w:iCs/>
        </w:rPr>
        <w:t>Handbook of Graphs and Networks</w:t>
      </w:r>
      <w:r>
        <w:t>. (Wiley-VCH New York:, 2003).</w:t>
      </w:r>
    </w:p>
    <w:p w14:paraId="414EB7DA" w14:textId="77777777" w:rsidR="00877C55" w:rsidRDefault="00877C55" w:rsidP="00877C55">
      <w:pPr>
        <w:pStyle w:val="af1"/>
      </w:pPr>
      <w:r>
        <w:t>100.</w:t>
      </w:r>
      <w:r>
        <w:tab/>
        <w:t xml:space="preserve">Bertotti, M. L. &amp; Modanese, G. The configuration model for Barabasi-Albert networks. </w:t>
      </w:r>
      <w:r>
        <w:rPr>
          <w:i/>
          <w:iCs/>
        </w:rPr>
        <w:t>Appl Netw Sci</w:t>
      </w:r>
      <w:r>
        <w:t xml:space="preserve"> </w:t>
      </w:r>
      <w:r>
        <w:rPr>
          <w:b/>
          <w:bCs/>
        </w:rPr>
        <w:t>4</w:t>
      </w:r>
      <w:r>
        <w:t>, (2019).</w:t>
      </w:r>
    </w:p>
    <w:p w14:paraId="03EFFB3E" w14:textId="77777777" w:rsidR="00877C55" w:rsidRDefault="00877C55" w:rsidP="00877C55">
      <w:pPr>
        <w:pStyle w:val="af1"/>
      </w:pPr>
      <w:r>
        <w:t>101.</w:t>
      </w:r>
      <w:r>
        <w:tab/>
        <w:t xml:space="preserve">Courtney, O. T. &amp; Bianconi, G. Generalized network structures: The configuration model and the canonical ensemble of simplicial complexes. </w:t>
      </w:r>
      <w:r>
        <w:rPr>
          <w:i/>
          <w:iCs/>
        </w:rPr>
        <w:t>Phys. Rev. E</w:t>
      </w:r>
      <w:r>
        <w:t xml:space="preserve"> </w:t>
      </w:r>
      <w:r>
        <w:rPr>
          <w:b/>
          <w:bCs/>
        </w:rPr>
        <w:t>93</w:t>
      </w:r>
      <w:r>
        <w:t>, (2016).</w:t>
      </w:r>
    </w:p>
    <w:p w14:paraId="28863338" w14:textId="77777777" w:rsidR="00877C55" w:rsidRDefault="00877C55" w:rsidP="00877C55">
      <w:pPr>
        <w:pStyle w:val="af1"/>
      </w:pPr>
      <w:r>
        <w:t>102.</w:t>
      </w:r>
      <w:r>
        <w:tab/>
        <w:t xml:space="preserve">Newman, M. E. J. Assortative Mixing in Networks. </w:t>
      </w:r>
      <w:r>
        <w:rPr>
          <w:i/>
          <w:iCs/>
        </w:rPr>
        <w:t>Phys. Rev. Lett.</w:t>
      </w:r>
      <w:r>
        <w:t xml:space="preserve"> </w:t>
      </w:r>
      <w:r>
        <w:rPr>
          <w:b/>
          <w:bCs/>
        </w:rPr>
        <w:t>89</w:t>
      </w:r>
      <w:r>
        <w:t>, (2002).</w:t>
      </w:r>
    </w:p>
    <w:p w14:paraId="3F67BFF0" w14:textId="77777777" w:rsidR="00877C55" w:rsidRDefault="00877C55" w:rsidP="00877C55">
      <w:pPr>
        <w:pStyle w:val="af1"/>
      </w:pPr>
      <w:r>
        <w:lastRenderedPageBreak/>
        <w:t>103.</w:t>
      </w:r>
      <w:r>
        <w:tab/>
        <w:t xml:space="preserve">Bringmann, L. F. </w:t>
      </w:r>
      <w:r>
        <w:rPr>
          <w:i/>
          <w:iCs/>
        </w:rPr>
        <w:t>et al.</w:t>
      </w:r>
      <w:r>
        <w:t xml:space="preserve"> What do centrality measures measure in psychological networks? </w:t>
      </w:r>
      <w:r>
        <w:rPr>
          <w:i/>
          <w:iCs/>
        </w:rPr>
        <w:t>Journal of Abnormal Psychology</w:t>
      </w:r>
      <w:r>
        <w:t xml:space="preserve"> </w:t>
      </w:r>
      <w:r>
        <w:rPr>
          <w:b/>
          <w:bCs/>
        </w:rPr>
        <w:t>128</w:t>
      </w:r>
      <w:r>
        <w:t>, 892–903 (2019).</w:t>
      </w:r>
    </w:p>
    <w:p w14:paraId="0A3B36CD" w14:textId="77777777" w:rsidR="00877C55" w:rsidRDefault="00877C55" w:rsidP="00877C55">
      <w:pPr>
        <w:pStyle w:val="af1"/>
      </w:pPr>
      <w:r>
        <w:t>104.</w:t>
      </w:r>
      <w:r>
        <w:tab/>
        <w:t xml:space="preserve">Gould, S. J. </w:t>
      </w:r>
      <w:r>
        <w:rPr>
          <w:i/>
          <w:iCs/>
        </w:rPr>
        <w:t>Mismeasure of Man</w:t>
      </w:r>
      <w:r>
        <w:t>. (WW Norton &amp; company, 1996).</w:t>
      </w:r>
    </w:p>
    <w:p w14:paraId="1CB21D6F" w14:textId="77777777" w:rsidR="00877C55" w:rsidRDefault="00877C55" w:rsidP="00877C55">
      <w:pPr>
        <w:pStyle w:val="af1"/>
      </w:pPr>
      <w:r>
        <w:t>105.</w:t>
      </w:r>
      <w:r>
        <w:tab/>
        <w:t xml:space="preserve">Xie, S. Y. &amp; Hehman, D. E. Situational affordances constrain first impressions from faces. in </w:t>
      </w:r>
      <w:r>
        <w:rPr>
          <w:i/>
          <w:iCs/>
        </w:rPr>
        <w:t>Proceedings of the Annual Meeting of the Cognitive Science Society</w:t>
      </w:r>
      <w:r>
        <w:t xml:space="preserve"> vol. 45 (2023).</w:t>
      </w:r>
    </w:p>
    <w:p w14:paraId="781FDF52" w14:textId="77777777" w:rsidR="00877C55" w:rsidRDefault="00877C55" w:rsidP="00877C55">
      <w:pPr>
        <w:pStyle w:val="af1"/>
      </w:pPr>
      <w:r>
        <w:t>106.</w:t>
      </w:r>
      <w:r>
        <w:tab/>
        <w:t xml:space="preserve">Scheib, J. E., Gangestad, S. W. &amp; Thornhill, R. Facial attractiveness, symmetry and cues of good genes. </w:t>
      </w:r>
      <w:r>
        <w:rPr>
          <w:i/>
          <w:iCs/>
        </w:rPr>
        <w:t>Proc. R. Soc. Lond. B</w:t>
      </w:r>
      <w:r>
        <w:t xml:space="preserve"> </w:t>
      </w:r>
      <w:r>
        <w:rPr>
          <w:b/>
          <w:bCs/>
        </w:rPr>
        <w:t>266</w:t>
      </w:r>
      <w:r>
        <w:t>, 1913–1917 (1999).</w:t>
      </w:r>
    </w:p>
    <w:p w14:paraId="79C74F3C" w14:textId="77777777" w:rsidR="00877C55" w:rsidRDefault="00877C55" w:rsidP="00877C55">
      <w:pPr>
        <w:pStyle w:val="af1"/>
      </w:pPr>
      <w:r>
        <w:t>107.</w:t>
      </w:r>
      <w:r>
        <w:tab/>
        <w:t xml:space="preserve">Tovée, M. J., Maisey, D. S., Emery, J. L. &amp; Cornelissen, P. L. Visual cues to female physical attractiveness. </w:t>
      </w:r>
      <w:r>
        <w:rPr>
          <w:i/>
          <w:iCs/>
        </w:rPr>
        <w:t>Proceedings of the Royal Society of London. Series B: Biological Sciences</w:t>
      </w:r>
      <w:r>
        <w:t xml:space="preserve"> (1999) doi:10.1098/rspb.1999.0624.</w:t>
      </w:r>
    </w:p>
    <w:p w14:paraId="6E37BA23" w14:textId="77777777" w:rsidR="00877C55" w:rsidRDefault="00877C55" w:rsidP="00877C55">
      <w:pPr>
        <w:pStyle w:val="af1"/>
      </w:pPr>
      <w:r>
        <w:t>108.</w:t>
      </w:r>
      <w:r>
        <w:tab/>
        <w:t xml:space="preserve">Lan, M. </w:t>
      </w:r>
      <w:r>
        <w:rPr>
          <w:i/>
          <w:iCs/>
        </w:rPr>
        <w:t>et al.</w:t>
      </w:r>
      <w:r>
        <w:t xml:space="preserve"> Facial attractiveness is more associated with individual warmth than with competence: Behavioral and neural evidence. </w:t>
      </w:r>
      <w:r>
        <w:rPr>
          <w:i/>
          <w:iCs/>
        </w:rPr>
        <w:t>Social Neuroscience</w:t>
      </w:r>
      <w:r>
        <w:t xml:space="preserve"> </w:t>
      </w:r>
      <w:r>
        <w:rPr>
          <w:b/>
          <w:bCs/>
        </w:rPr>
        <w:t>17</w:t>
      </w:r>
      <w:r>
        <w:t>, 225–235 (2022).</w:t>
      </w:r>
    </w:p>
    <w:p w14:paraId="6AECCEF7" w14:textId="77777777" w:rsidR="00877C55" w:rsidRDefault="00877C55" w:rsidP="00877C55">
      <w:pPr>
        <w:pStyle w:val="af1"/>
      </w:pPr>
      <w:r>
        <w:t>109.</w:t>
      </w:r>
      <w:r>
        <w:tab/>
        <w:t xml:space="preserve">Zheng, R. &amp; Lin, C. Cues driving trait impressions in naturalistic contexts are sparse. </w:t>
      </w:r>
      <w:r>
        <w:rPr>
          <w:i/>
          <w:iCs/>
        </w:rPr>
        <w:t>Preprint at Https://Doi. Org/10.31234/Osf. Io/V39tk</w:t>
      </w:r>
      <w:r>
        <w:t xml:space="preserve"> (2024).</w:t>
      </w:r>
    </w:p>
    <w:p w14:paraId="19CCDC7C" w14:textId="77777777" w:rsidR="00877C55" w:rsidRDefault="00877C55" w:rsidP="00877C55">
      <w:pPr>
        <w:pStyle w:val="af1"/>
      </w:pPr>
      <w:r>
        <w:t>110.</w:t>
      </w:r>
      <w:r>
        <w:tab/>
        <w:t xml:space="preserve">Mondloch, C. J., Twele, A. C. &amp; Thierry, S. M. We need to move beyond rating scales, white faces and adult perceivers: Invited Commentary on Sutherland &amp; Young (2022), understanding trait impressions from faces. </w:t>
      </w:r>
      <w:r>
        <w:rPr>
          <w:i/>
          <w:iCs/>
        </w:rPr>
        <w:t>British J of Psychology</w:t>
      </w:r>
      <w:r>
        <w:t xml:space="preserve"> </w:t>
      </w:r>
      <w:r>
        <w:rPr>
          <w:b/>
          <w:bCs/>
        </w:rPr>
        <w:t>114</w:t>
      </w:r>
      <w:r>
        <w:t>, 504–507 (2023).</w:t>
      </w:r>
    </w:p>
    <w:p w14:paraId="6333332C" w14:textId="77777777" w:rsidR="00877C55" w:rsidRDefault="00877C55" w:rsidP="00877C55">
      <w:pPr>
        <w:pStyle w:val="af1"/>
      </w:pPr>
      <w:r>
        <w:lastRenderedPageBreak/>
        <w:t>111.</w:t>
      </w:r>
      <w:r>
        <w:tab/>
        <w:t xml:space="preserve">Satchell, L., Jaeger, B., Jones, A. L., Lopez, B. &amp; Schild, C. Beyond reliability in first impressions research: considering validity and the need to “mix it up with folks”. </w:t>
      </w:r>
      <w:r>
        <w:rPr>
          <w:i/>
          <w:iCs/>
        </w:rPr>
        <w:t>Social Psychological Bulletin</w:t>
      </w:r>
      <w:r>
        <w:t xml:space="preserve"> </w:t>
      </w:r>
      <w:r>
        <w:rPr>
          <w:b/>
          <w:bCs/>
        </w:rPr>
        <w:t>18</w:t>
      </w:r>
      <w:r>
        <w:t>, 1–21 (2023).</w:t>
      </w:r>
    </w:p>
    <w:p w14:paraId="3E3F0CAE" w14:textId="77777777" w:rsidR="00877C55" w:rsidRDefault="00877C55" w:rsidP="00877C55">
      <w:pPr>
        <w:pStyle w:val="af1"/>
      </w:pPr>
      <w:r>
        <w:t>112.</w:t>
      </w:r>
      <w:r>
        <w:tab/>
        <w:t xml:space="preserve">Mulaik, S. A. A Brief History of the Philosophical Foundations of Exploratory Factor Analysis. </w:t>
      </w:r>
      <w:r>
        <w:rPr>
          <w:i/>
          <w:iCs/>
        </w:rPr>
        <w:t>Multivariate Behavioral Research</w:t>
      </w:r>
      <w:r>
        <w:t xml:space="preserve"> </w:t>
      </w:r>
      <w:r>
        <w:rPr>
          <w:b/>
          <w:bCs/>
        </w:rPr>
        <w:t>22</w:t>
      </w:r>
      <w:r>
        <w:t>, 267–305 (1987).</w:t>
      </w:r>
    </w:p>
    <w:p w14:paraId="13D6460E" w14:textId="77777777" w:rsidR="00877C55" w:rsidRDefault="00877C55" w:rsidP="00877C55">
      <w:pPr>
        <w:pStyle w:val="af1"/>
      </w:pPr>
      <w:r>
        <w:t>113.</w:t>
      </w:r>
      <w:r>
        <w:tab/>
        <w:t xml:space="preserve">Barrett, P. T. &amp; Kline, P. The observation to variable ratio in factor analysis. </w:t>
      </w:r>
      <w:r>
        <w:rPr>
          <w:i/>
          <w:iCs/>
        </w:rPr>
        <w:t>Personality Study &amp; Group Behaviour</w:t>
      </w:r>
      <w:r>
        <w:t xml:space="preserve"> </w:t>
      </w:r>
      <w:r>
        <w:rPr>
          <w:b/>
          <w:bCs/>
        </w:rPr>
        <w:t>1</w:t>
      </w:r>
      <w:r>
        <w:t>, 23–33 (1981).</w:t>
      </w:r>
    </w:p>
    <w:p w14:paraId="1E4A4E92" w14:textId="77777777" w:rsidR="00877C55" w:rsidRDefault="00877C55" w:rsidP="00877C55">
      <w:pPr>
        <w:pStyle w:val="af1"/>
      </w:pPr>
      <w:r>
        <w:t>114.</w:t>
      </w:r>
      <w:r>
        <w:tab/>
        <w:t xml:space="preserve">Cerny, B. A. &amp; Kaiser, H. F. A Study Of A Measure Of Sampling Adequacy For Factor-Analytic Correlation Matrices. </w:t>
      </w:r>
      <w:r>
        <w:rPr>
          <w:i/>
          <w:iCs/>
        </w:rPr>
        <w:t>Multivariate Behavioral Research</w:t>
      </w:r>
      <w:r>
        <w:t xml:space="preserve"> </w:t>
      </w:r>
      <w:r>
        <w:rPr>
          <w:b/>
          <w:bCs/>
        </w:rPr>
        <w:t>12</w:t>
      </w:r>
      <w:r>
        <w:t>, 43–47 (1977).</w:t>
      </w:r>
    </w:p>
    <w:p w14:paraId="23B4F575" w14:textId="77777777" w:rsidR="00877C55" w:rsidRDefault="00877C55" w:rsidP="00877C55">
      <w:pPr>
        <w:pStyle w:val="af1"/>
      </w:pPr>
      <w:r>
        <w:t>115.</w:t>
      </w:r>
      <w:r>
        <w:tab/>
        <w:t xml:space="preserve">Kan, K.-J., De Jonge, H., Van Der Maas, H. L. J., Levine, S. Z. &amp; Epskamp, S. How to Compare Psychometric Factor and Network Models. </w:t>
      </w:r>
      <w:r>
        <w:rPr>
          <w:i/>
          <w:iCs/>
        </w:rPr>
        <w:t>J. Intell.</w:t>
      </w:r>
      <w:r>
        <w:t xml:space="preserve"> </w:t>
      </w:r>
      <w:r>
        <w:rPr>
          <w:b/>
          <w:bCs/>
        </w:rPr>
        <w:t>8</w:t>
      </w:r>
      <w:r>
        <w:t>, 35 (2020).</w:t>
      </w:r>
    </w:p>
    <w:p w14:paraId="703948BE" w14:textId="77777777" w:rsidR="00877C55" w:rsidRDefault="00877C55" w:rsidP="00877C55">
      <w:pPr>
        <w:pStyle w:val="af1"/>
      </w:pPr>
      <w:r>
        <w:t>116.</w:t>
      </w:r>
      <w:r>
        <w:tab/>
        <w:t xml:space="preserve">Van Bork, R. </w:t>
      </w:r>
      <w:r>
        <w:rPr>
          <w:i/>
          <w:iCs/>
        </w:rPr>
        <w:t>et al.</w:t>
      </w:r>
      <w:r>
        <w:t xml:space="preserve"> Latent Variable Models and Networks: Statistical Equivalence and Testability. </w:t>
      </w:r>
      <w:r>
        <w:rPr>
          <w:i/>
          <w:iCs/>
        </w:rPr>
        <w:t>Multivariate Behavioral Research</w:t>
      </w:r>
      <w:r>
        <w:t xml:space="preserve"> </w:t>
      </w:r>
      <w:r>
        <w:rPr>
          <w:b/>
          <w:bCs/>
        </w:rPr>
        <w:t>56</w:t>
      </w:r>
      <w:r>
        <w:t>, 175–198 (2021).</w:t>
      </w:r>
    </w:p>
    <w:p w14:paraId="60A8868D" w14:textId="77777777" w:rsidR="00877C55" w:rsidRDefault="00877C55" w:rsidP="00877C55">
      <w:pPr>
        <w:pStyle w:val="af1"/>
      </w:pPr>
      <w:r>
        <w:t>117.</w:t>
      </w:r>
      <w:r>
        <w:tab/>
        <w:t xml:space="preserve">Christensen, A. P. &amp; Golino, H. On the equivalency of factor and network loadings. </w:t>
      </w:r>
      <w:r>
        <w:rPr>
          <w:i/>
          <w:iCs/>
        </w:rPr>
        <w:t>Behav Res</w:t>
      </w:r>
      <w:r>
        <w:t xml:space="preserve"> </w:t>
      </w:r>
      <w:r>
        <w:rPr>
          <w:b/>
          <w:bCs/>
        </w:rPr>
        <w:t>53</w:t>
      </w:r>
      <w:r>
        <w:t>, 1563–1580 (2021).</w:t>
      </w:r>
    </w:p>
    <w:p w14:paraId="3C3EADDC" w14:textId="77777777" w:rsidR="00877C55" w:rsidRDefault="00877C55" w:rsidP="00877C55">
      <w:pPr>
        <w:pStyle w:val="af1"/>
      </w:pPr>
      <w:r>
        <w:t>118.</w:t>
      </w:r>
      <w:r>
        <w:tab/>
        <w:t xml:space="preserve">Fortunato, S. &amp; Hric, D. Community detection in networks: A user guide. </w:t>
      </w:r>
      <w:r>
        <w:rPr>
          <w:i/>
          <w:iCs/>
        </w:rPr>
        <w:t>Physics Reports</w:t>
      </w:r>
      <w:r>
        <w:t xml:space="preserve"> </w:t>
      </w:r>
      <w:r>
        <w:rPr>
          <w:b/>
          <w:bCs/>
        </w:rPr>
        <w:t>659</w:t>
      </w:r>
      <w:r>
        <w:t>, 1–44 (2016).</w:t>
      </w:r>
    </w:p>
    <w:p w14:paraId="4BA09435" w14:textId="77777777" w:rsidR="00877C55" w:rsidRDefault="00877C55" w:rsidP="00877C55">
      <w:pPr>
        <w:pStyle w:val="af1"/>
      </w:pPr>
      <w:r>
        <w:lastRenderedPageBreak/>
        <w:t>119.</w:t>
      </w:r>
      <w:r>
        <w:tab/>
        <w:t xml:space="preserve">Golino, H. F. &amp; Epskamp, S. Exploratory graph analysis: A new approach for estimating the number of dimensions in psychological research. </w:t>
      </w:r>
      <w:r>
        <w:rPr>
          <w:i/>
          <w:iCs/>
        </w:rPr>
        <w:t>PLoS ONE</w:t>
      </w:r>
      <w:r>
        <w:t xml:space="preserve"> </w:t>
      </w:r>
      <w:r>
        <w:rPr>
          <w:b/>
          <w:bCs/>
        </w:rPr>
        <w:t>12</w:t>
      </w:r>
      <w:r>
        <w:t>, e0174035 (2017).</w:t>
      </w:r>
    </w:p>
    <w:p w14:paraId="6A629370" w14:textId="77777777" w:rsidR="00877C55" w:rsidRDefault="00877C55" w:rsidP="00877C55">
      <w:pPr>
        <w:pStyle w:val="af1"/>
      </w:pPr>
      <w:r>
        <w:t>120.</w:t>
      </w:r>
      <w:r>
        <w:tab/>
        <w:t xml:space="preserve">Christensen, A. P., Garrido, L. E., Guerra-Peña, K. &amp; Golino, H. Comparing community detection algorithms in psychometric networks: A Monte Carlo simulation. </w:t>
      </w:r>
      <w:r>
        <w:rPr>
          <w:i/>
          <w:iCs/>
        </w:rPr>
        <w:t>Behav Res</w:t>
      </w:r>
      <w:r>
        <w:t xml:space="preserve"> </w:t>
      </w:r>
      <w:r>
        <w:rPr>
          <w:b/>
          <w:bCs/>
        </w:rPr>
        <w:t>56</w:t>
      </w:r>
      <w:r>
        <w:t>, 1485–1505 (2023).</w:t>
      </w:r>
    </w:p>
    <w:p w14:paraId="62BF15E3" w14:textId="77777777" w:rsidR="00877C55" w:rsidRDefault="00877C55" w:rsidP="00877C55">
      <w:pPr>
        <w:pStyle w:val="af1"/>
      </w:pPr>
      <w:r>
        <w:t>121.</w:t>
      </w:r>
      <w:r>
        <w:tab/>
        <w:t xml:space="preserve">Kritschgau, J. </w:t>
      </w:r>
      <w:r>
        <w:rPr>
          <w:i/>
          <w:iCs/>
        </w:rPr>
        <w:t>et al.</w:t>
      </w:r>
      <w:r>
        <w:t xml:space="preserve"> Community detection in hypergraphs via mutual information maximization. </w:t>
      </w:r>
      <w:r>
        <w:rPr>
          <w:i/>
          <w:iCs/>
        </w:rPr>
        <w:t>Sci Rep</w:t>
      </w:r>
      <w:r>
        <w:t xml:space="preserve"> </w:t>
      </w:r>
      <w:r>
        <w:rPr>
          <w:b/>
          <w:bCs/>
        </w:rPr>
        <w:t>14</w:t>
      </w:r>
      <w:r>
        <w:t>, 6933 (2024).</w:t>
      </w:r>
    </w:p>
    <w:p w14:paraId="57B79C60" w14:textId="77777777" w:rsidR="00877C55" w:rsidRDefault="00877C55" w:rsidP="00877C55">
      <w:pPr>
        <w:pStyle w:val="af1"/>
      </w:pPr>
      <w:r>
        <w:t>122.</w:t>
      </w:r>
      <w:r>
        <w:tab/>
        <w:t xml:space="preserve">Traag, V. A., Waltman, L. &amp; Van Eck, N. J. From Louvain to Leiden: guaranteeing well-connected communities. </w:t>
      </w:r>
      <w:r>
        <w:rPr>
          <w:i/>
          <w:iCs/>
        </w:rPr>
        <w:t>Sci Rep</w:t>
      </w:r>
      <w:r>
        <w:t xml:space="preserve"> </w:t>
      </w:r>
      <w:r>
        <w:rPr>
          <w:b/>
          <w:bCs/>
        </w:rPr>
        <w:t>9</w:t>
      </w:r>
      <w:r>
        <w:t>, 5233 (2019).</w:t>
      </w:r>
    </w:p>
    <w:p w14:paraId="39F6F2D4" w14:textId="77777777" w:rsidR="00877C55" w:rsidRDefault="00877C55" w:rsidP="00877C55">
      <w:pPr>
        <w:pStyle w:val="af1"/>
      </w:pPr>
      <w:r>
        <w:t>123.</w:t>
      </w:r>
      <w:r>
        <w:tab/>
        <w:t xml:space="preserve">Cohen, A. R., Stotland, E. &amp; Wolfe, D. M. An experimental investigation of need for cognition. </w:t>
      </w:r>
      <w:r>
        <w:rPr>
          <w:i/>
          <w:iCs/>
        </w:rPr>
        <w:t>The Journal of Abnormal and Social Psychology</w:t>
      </w:r>
      <w:r>
        <w:t xml:space="preserve"> </w:t>
      </w:r>
      <w:r>
        <w:rPr>
          <w:b/>
          <w:bCs/>
        </w:rPr>
        <w:t>51</w:t>
      </w:r>
      <w:r>
        <w:t>, 291 (1955).</w:t>
      </w:r>
    </w:p>
    <w:p w14:paraId="51CE94B1" w14:textId="77777777" w:rsidR="00877C55" w:rsidRDefault="00877C55" w:rsidP="00877C55">
      <w:pPr>
        <w:pStyle w:val="af1"/>
      </w:pPr>
      <w:r>
        <w:t>124.</w:t>
      </w:r>
      <w:r>
        <w:tab/>
        <w:t xml:space="preserve">Strevens, M. The essentialist aspect of naive theories. </w:t>
      </w:r>
      <w:r>
        <w:rPr>
          <w:i/>
          <w:iCs/>
        </w:rPr>
        <w:t>Cognition</w:t>
      </w:r>
      <w:r>
        <w:t xml:space="preserve"> </w:t>
      </w:r>
      <w:r>
        <w:rPr>
          <w:b/>
          <w:bCs/>
        </w:rPr>
        <w:t>74</w:t>
      </w:r>
      <w:r>
        <w:t>, 149–175 (2000).</w:t>
      </w:r>
    </w:p>
    <w:p w14:paraId="7D2B36CB" w14:textId="77777777" w:rsidR="00877C55" w:rsidRDefault="00877C55" w:rsidP="00877C55">
      <w:pPr>
        <w:pStyle w:val="af1"/>
      </w:pPr>
      <w:r>
        <w:t>125.</w:t>
      </w:r>
      <w:r>
        <w:tab/>
        <w:t xml:space="preserve">Watts, D. J. Should social science be more solution-oriented? </w:t>
      </w:r>
      <w:r>
        <w:rPr>
          <w:i/>
          <w:iCs/>
        </w:rPr>
        <w:t>Nature Human Behaviour</w:t>
      </w:r>
      <w:r>
        <w:t xml:space="preserve"> </w:t>
      </w:r>
      <w:r>
        <w:rPr>
          <w:b/>
          <w:bCs/>
        </w:rPr>
        <w:t>1</w:t>
      </w:r>
      <w:r>
        <w:t>, 0015 (2017).</w:t>
      </w:r>
    </w:p>
    <w:p w14:paraId="7DE20A8B" w14:textId="77777777" w:rsidR="00877C55" w:rsidRDefault="00877C55" w:rsidP="00877C55">
      <w:pPr>
        <w:pStyle w:val="af1"/>
      </w:pPr>
      <w:r>
        <w:t>126.</w:t>
      </w:r>
      <w:r>
        <w:tab/>
        <w:t xml:space="preserve">Jolly, E. &amp; Chang, L. J. The Flatland Fallacy: Moving Beyond Low–Dimensional Thinking. </w:t>
      </w:r>
      <w:r>
        <w:rPr>
          <w:i/>
          <w:iCs/>
        </w:rPr>
        <w:t>Topics in Cognitive Science</w:t>
      </w:r>
      <w:r>
        <w:t xml:space="preserve"> </w:t>
      </w:r>
      <w:r>
        <w:rPr>
          <w:b/>
          <w:bCs/>
        </w:rPr>
        <w:t>11</w:t>
      </w:r>
      <w:r>
        <w:t>, 433–454 (2019).</w:t>
      </w:r>
    </w:p>
    <w:p w14:paraId="63BB7FFD" w14:textId="77777777" w:rsidR="00877C55" w:rsidRDefault="00877C55" w:rsidP="00877C55">
      <w:pPr>
        <w:pStyle w:val="af1"/>
      </w:pPr>
      <w:r>
        <w:t>127.</w:t>
      </w:r>
      <w:r>
        <w:tab/>
        <w:t xml:space="preserve">Martin, D. </w:t>
      </w:r>
      <w:r>
        <w:rPr>
          <w:i/>
          <w:iCs/>
        </w:rPr>
        <w:t>et al.</w:t>
      </w:r>
      <w:r>
        <w:t xml:space="preserve"> The Spontaneous Formation of Stereotypes via Cumulative Cultural Evolution. </w:t>
      </w:r>
      <w:r>
        <w:rPr>
          <w:i/>
          <w:iCs/>
        </w:rPr>
        <w:t>Psychol Sci</w:t>
      </w:r>
      <w:r>
        <w:t xml:space="preserve"> </w:t>
      </w:r>
      <w:r>
        <w:rPr>
          <w:b/>
          <w:bCs/>
        </w:rPr>
        <w:t>25</w:t>
      </w:r>
      <w:r>
        <w:t>, 1777–1786 (2014).</w:t>
      </w:r>
    </w:p>
    <w:p w14:paraId="2B29F2BD" w14:textId="77777777" w:rsidR="00877C55" w:rsidRDefault="00877C55" w:rsidP="00877C55">
      <w:pPr>
        <w:pStyle w:val="af1"/>
      </w:pPr>
      <w:r>
        <w:lastRenderedPageBreak/>
        <w:t>128.</w:t>
      </w:r>
      <w:r>
        <w:tab/>
        <w:t xml:space="preserve">Smaldino, P. E. </w:t>
      </w:r>
      <w:r>
        <w:rPr>
          <w:i/>
          <w:iCs/>
        </w:rPr>
        <w:t>Modeling Social Behavior: Mathematical and Agent-Based Models of Social Dynamics and Cultural Evolution</w:t>
      </w:r>
      <w:r>
        <w:t>. (Princeton University Press, Princeton Oxford, 2023).</w:t>
      </w:r>
    </w:p>
    <w:p w14:paraId="035210BC" w14:textId="77777777" w:rsidR="00877C55" w:rsidRDefault="00877C55" w:rsidP="00877C55">
      <w:pPr>
        <w:pStyle w:val="af1"/>
      </w:pPr>
      <w:r>
        <w:t>129.</w:t>
      </w:r>
      <w:r>
        <w:tab/>
        <w:t xml:space="preserve">Zaki, J. Cue Integration: A Common Framework for Social Cognition and Physical Perception. </w:t>
      </w:r>
      <w:r>
        <w:rPr>
          <w:i/>
          <w:iCs/>
        </w:rPr>
        <w:t>Perspect Psychol Sci</w:t>
      </w:r>
      <w:r>
        <w:t xml:space="preserve"> </w:t>
      </w:r>
      <w:r>
        <w:rPr>
          <w:b/>
          <w:bCs/>
        </w:rPr>
        <w:t>8</w:t>
      </w:r>
      <w:r>
        <w:t>, 296–312 (2013).</w:t>
      </w:r>
    </w:p>
    <w:p w14:paraId="7E58A820" w14:textId="77777777" w:rsidR="00877C55" w:rsidRDefault="00877C55" w:rsidP="00877C55">
      <w:pPr>
        <w:pStyle w:val="af1"/>
      </w:pPr>
      <w:r>
        <w:t>130.</w:t>
      </w:r>
      <w:r>
        <w:tab/>
        <w:t xml:space="preserve">Goel, S., Jara-Ettinger, J., Ong, D. C. &amp; Gendron, M. Face and context integration in emotion inference is limited and variable across categories and individuals. </w:t>
      </w:r>
      <w:r>
        <w:rPr>
          <w:i/>
          <w:iCs/>
        </w:rPr>
        <w:t>Nat Commun</w:t>
      </w:r>
      <w:r>
        <w:t xml:space="preserve"> </w:t>
      </w:r>
      <w:r>
        <w:rPr>
          <w:b/>
          <w:bCs/>
        </w:rPr>
        <w:t>15</w:t>
      </w:r>
      <w:r>
        <w:t>, 2443 (2024).</w:t>
      </w:r>
    </w:p>
    <w:p w14:paraId="2A36DDCC" w14:textId="77777777" w:rsidR="00877C55" w:rsidRDefault="00877C55" w:rsidP="00877C55">
      <w:pPr>
        <w:pStyle w:val="af1"/>
      </w:pPr>
      <w:r>
        <w:t>131.</w:t>
      </w:r>
      <w:r>
        <w:tab/>
        <w:t xml:space="preserve">Ma, W. J., Kording, K. P. &amp; Goldreich, D. </w:t>
      </w:r>
      <w:r>
        <w:rPr>
          <w:i/>
          <w:iCs/>
        </w:rPr>
        <w:t>Bayesian Models of Perception and Action: An Introduction</w:t>
      </w:r>
      <w:r>
        <w:t>. (The MIT Press, 2023).</w:t>
      </w:r>
    </w:p>
    <w:p w14:paraId="15E7A391" w14:textId="77777777" w:rsidR="00877C55" w:rsidRDefault="00877C55" w:rsidP="00877C55">
      <w:pPr>
        <w:pStyle w:val="af1"/>
      </w:pPr>
      <w:r>
        <w:t>132.</w:t>
      </w:r>
      <w:r>
        <w:tab/>
        <w:t xml:space="preserve">Crockett, M. J. How Formal Models Can Illuminate Mechanisms of Moral Judgment and Decision Making. </w:t>
      </w:r>
      <w:r>
        <w:rPr>
          <w:i/>
          <w:iCs/>
        </w:rPr>
        <w:t>Curr Dir Psychol Sci</w:t>
      </w:r>
      <w:r>
        <w:t xml:space="preserve"> </w:t>
      </w:r>
      <w:r>
        <w:rPr>
          <w:b/>
          <w:bCs/>
        </w:rPr>
        <w:t>25</w:t>
      </w:r>
      <w:r>
        <w:t>, 85–90 (2016).</w:t>
      </w:r>
    </w:p>
    <w:p w14:paraId="4B248575" w14:textId="5431ED61" w:rsidR="0052376A" w:rsidRDefault="0052376A" w:rsidP="0052376A">
      <w:pPr>
        <w:pStyle w:val="af1"/>
      </w:pPr>
      <w:r>
        <w:fldChar w:fldCharType="end"/>
      </w:r>
    </w:p>
    <w:p w14:paraId="4706D47B" w14:textId="3A5CEB2D" w:rsidR="00874395" w:rsidRPr="00874395" w:rsidRDefault="00874395" w:rsidP="00EC40AA">
      <w:pPr>
        <w:spacing w:beforeLines="50" w:before="156" w:afterLines="50" w:after="156"/>
        <w:rPr>
          <w:rFonts w:ascii="Times New Roman" w:hAnsi="Times New Roman" w:cs="Times New Roman"/>
          <w:lang w:eastAsia="zh-CN"/>
        </w:rPr>
      </w:pPr>
    </w:p>
    <w:sectPr w:rsidR="00874395" w:rsidRPr="00874395">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Lin, Chujun" w:date="2025-08-06T14:56:00Z" w:initials="CL">
    <w:p w14:paraId="64FE73E6" w14:textId="77777777" w:rsidR="00FC0E83" w:rsidRDefault="00FF3265" w:rsidP="00FC0E83">
      <w:pPr>
        <w:pStyle w:val="af4"/>
      </w:pPr>
      <w:r>
        <w:rPr>
          <w:rStyle w:val="af3"/>
        </w:rPr>
        <w:annotationRef/>
      </w:r>
      <w:r w:rsidR="00FC0E83">
        <w:t>It is not that small-world networks (the network) induce these properties, I think you want to say that the mind with such a structure has these properties:</w:t>
      </w:r>
    </w:p>
    <w:p w14:paraId="10B11DCB" w14:textId="77777777" w:rsidR="00FC0E83" w:rsidRDefault="00FC0E83" w:rsidP="00FC0E83">
      <w:pPr>
        <w:pStyle w:val="af4"/>
        <w:numPr>
          <w:ilvl w:val="0"/>
          <w:numId w:val="6"/>
        </w:numPr>
      </w:pPr>
      <w:r>
        <w:t>Mental representation of social knowledge and impressions can be represented by a small-world network</w:t>
      </w:r>
    </w:p>
    <w:p w14:paraId="75D0A30C" w14:textId="77777777" w:rsidR="00FC0E83" w:rsidRDefault="00FC0E83" w:rsidP="00FC0E83">
      <w:pPr>
        <w:pStyle w:val="af4"/>
        <w:numPr>
          <w:ilvl w:val="0"/>
          <w:numId w:val="6"/>
        </w:numPr>
      </w:pPr>
      <w:r>
        <w:t>If that is the case, when activated by constrained stimuli, the activated concepts/impressions in this network will covary in a way that produce small numbers of dimensions</w:t>
      </w:r>
    </w:p>
    <w:p w14:paraId="600C0D4D" w14:textId="77777777" w:rsidR="00FC0E83" w:rsidRDefault="00FC0E83" w:rsidP="00FC0E83">
      <w:pPr>
        <w:pStyle w:val="af4"/>
        <w:numPr>
          <w:ilvl w:val="0"/>
          <w:numId w:val="6"/>
        </w:numPr>
      </w:pPr>
      <w:r>
        <w:t>However, these small number of dimensions do not inherently characterize the mental representation of social cognition, they are just an emergent property of the network when activated with constrained stimuli</w:t>
      </w:r>
    </w:p>
    <w:p w14:paraId="485438B9" w14:textId="77777777" w:rsidR="00FC0E83" w:rsidRDefault="00FC0E83" w:rsidP="00FC0E83">
      <w:pPr>
        <w:pStyle w:val="af4"/>
        <w:numPr>
          <w:ilvl w:val="0"/>
          <w:numId w:val="6"/>
        </w:numPr>
      </w:pPr>
      <w:r>
        <w:t>So in conclusion, if I understand it correctly, you are still arguing that social cognition is high-dimensional, but that sometime when probed with constrained stimuli it looks like low-dimensional due to the specific small-world property of this high-dimensional network</w:t>
      </w:r>
    </w:p>
  </w:comment>
  <w:comment w:id="3" w:author="Lu, Junsong" w:date="2025-08-20T21:54:00Z" w:initials="JL">
    <w:p w14:paraId="7DEA5D24" w14:textId="77777777" w:rsidR="004F3F75" w:rsidRDefault="004F3F75" w:rsidP="004F3F75">
      <w:pPr>
        <w:pStyle w:val="af4"/>
      </w:pPr>
      <w:r>
        <w:rPr>
          <w:rStyle w:val="af3"/>
        </w:rPr>
        <w:annotationRef/>
      </w:r>
      <w:r>
        <w:t>You are right that a small-world network alone cannot induce a low-dimensional space—that would be a "main effect." Our argument instead concerns an "interaction effect" between the mental representation and the nature of the stimuli. Neither the network structure by itself nor constrained stimuli by themselves generate dimensions; it is their interaction that produces the appearance of dimensionality.</w:t>
      </w:r>
    </w:p>
    <w:p w14:paraId="30986975" w14:textId="77777777" w:rsidR="004F3F75" w:rsidRDefault="004F3F75" w:rsidP="004F3F75">
      <w:pPr>
        <w:pStyle w:val="af4"/>
      </w:pPr>
      <w:r>
        <w:t>It is also important to clarify that the current theory does not endorse either a strictly low-dimensional or high-dimensional account. Dimensions belong to the statistical space (e.g., as eigenvectors of a covariance matrix), whereas the network belongs to the psychological space. A network, by definition, does not have dimensionality as an attribute. A more relevant property of networks is their size, which may expand or contract depending on the developmental stage of the perceiver.</w:t>
      </w:r>
    </w:p>
  </w:comment>
  <w:comment w:id="5" w:author="Lin, Chujun" w:date="2025-08-10T15:23:00Z" w:initials="CL">
    <w:p w14:paraId="0C5D46FA" w14:textId="6FF50E8E" w:rsidR="00596F26" w:rsidRDefault="00596F26" w:rsidP="00596F26">
      <w:pPr>
        <w:pStyle w:val="af4"/>
      </w:pPr>
      <w:r>
        <w:rPr>
          <w:rStyle w:val="af3"/>
        </w:rPr>
        <w:annotationRef/>
      </w:r>
      <w:r>
        <w:t>Now that my adjunct position is active at UCSD, we can mark both</w:t>
      </w:r>
    </w:p>
  </w:comment>
  <w:comment w:id="6" w:author="Lin, Chujun" w:date="2025-07-30T14:08:00Z" w:initials="CL">
    <w:p w14:paraId="40BD0C58" w14:textId="23C0DD12" w:rsidR="00075A26" w:rsidRDefault="00894871" w:rsidP="00075A26">
      <w:pPr>
        <w:pStyle w:val="af4"/>
      </w:pPr>
      <w:r>
        <w:rPr>
          <w:rStyle w:val="af3"/>
        </w:rPr>
        <w:annotationRef/>
      </w:r>
      <w:r w:rsidR="00075A26">
        <w:t>it is rather unnecessary to mention Marr’s here right at the beginning and unclear what this means - this sentence is assuming all readers would have that background knowledge, which may not be true, and also not sure what it adds. Marr’s is more appropriate to mention later (which you did) where you have more room to explain what you mean</w:t>
      </w:r>
    </w:p>
  </w:comment>
  <w:comment w:id="7" w:author="Lin, Chujun" w:date="2025-07-30T14:30:00Z" w:initials="CL">
    <w:p w14:paraId="2E2AF64D" w14:textId="59F5BF4E" w:rsidR="00B5327E" w:rsidRDefault="00612413" w:rsidP="00B5327E">
      <w:pPr>
        <w:pStyle w:val="af4"/>
      </w:pPr>
      <w:r>
        <w:rPr>
          <w:rStyle w:val="af3"/>
        </w:rPr>
        <w:annotationRef/>
      </w:r>
      <w:r w:rsidR="00B5327E">
        <w:t xml:space="preserve">I wouldn’t frame it in this way, i.e., “people rely on these dimensions” - this wording could trigger criticism because all these dimensions shown are that people’s evaluations can be summarized by the dimensions, but they couldn’t show that “people”, “rely on” the dimensions to make evaluation - the difference is subtle but the latter is much stronger claim. </w:t>
      </w:r>
    </w:p>
  </w:comment>
  <w:comment w:id="8" w:author="Lin, Chujun" w:date="2025-08-07T12:19:00Z" w:initials="CL">
    <w:p w14:paraId="04B06B69" w14:textId="77777777" w:rsidR="00345C06" w:rsidRDefault="00345C06" w:rsidP="00345C06">
      <w:pPr>
        <w:pStyle w:val="af4"/>
      </w:pPr>
      <w:r>
        <w:rPr>
          <w:rStyle w:val="af3"/>
        </w:rPr>
        <w:annotationRef/>
      </w:r>
      <w:r>
        <w:t xml:space="preserve">In general, we need to be mindful about paragraph length. You want to leave room for readers to breath. On a single-line spacing, a paragraph taking up ⅓ of the page is already on the longer side. </w:t>
      </w:r>
    </w:p>
  </w:comment>
  <w:comment w:id="9" w:author="Lin, Chujun" w:date="2025-08-06T22:08:00Z" w:initials="CL">
    <w:p w14:paraId="5B71C876" w14:textId="00751590" w:rsidR="00913499" w:rsidRDefault="00913499" w:rsidP="00913499">
      <w:pPr>
        <w:pStyle w:val="af4"/>
      </w:pPr>
      <w:r>
        <w:rPr>
          <w:rStyle w:val="af3"/>
        </w:rPr>
        <w:annotationRef/>
      </w:r>
      <w:r>
        <w:t>We need to emphasize our own work in a perspective - same in the cover letter. People want to know that the authors of the perspective actually did something relevant</w:t>
      </w:r>
    </w:p>
  </w:comment>
  <w:comment w:id="10" w:author="Lin, Chujun" w:date="2025-08-06T22:34:00Z" w:initials="CL">
    <w:p w14:paraId="1F766981" w14:textId="77777777" w:rsidR="00271FBA" w:rsidRDefault="00271FBA" w:rsidP="00271FBA">
      <w:pPr>
        <w:pStyle w:val="af4"/>
      </w:pPr>
      <w:r>
        <w:rPr>
          <w:rStyle w:val="af3"/>
        </w:rPr>
        <w:annotationRef/>
      </w:r>
      <w:r>
        <w:t>We really need to take our time to explain here your core idea, using the most intuitive language. What is the high-dimensional aspect and low-dimensional aspect in this perspective; what does it mean to be a small-world network; what does it mean it will show low-dimensional properties, etc.</w:t>
      </w:r>
    </w:p>
  </w:comment>
  <w:comment w:id="18" w:author="Lu, Junsong" w:date="2025-08-22T15:33:00Z" w:initials="JL">
    <w:p w14:paraId="0CE64EA5" w14:textId="77777777" w:rsidR="001801A4" w:rsidRDefault="001801A4" w:rsidP="001801A4">
      <w:pPr>
        <w:pStyle w:val="af4"/>
      </w:pPr>
      <w:r>
        <w:rPr>
          <w:rStyle w:val="af3"/>
        </w:rPr>
        <w:annotationRef/>
      </w:r>
      <w:r>
        <w:t>We cannot use the term “high-dimensional network”, because it is a growing network: at some developmental stages, the size is small and there won’t be many nodes. Also, the network science literature does not use the term “dimension”. Instead, the network size would be a more appropriate term.</w:t>
      </w:r>
    </w:p>
  </w:comment>
  <w:comment w:id="20" w:author="Lin, Chujun" w:date="2025-08-06T23:14:00Z" w:initials="CL">
    <w:p w14:paraId="52AA8577" w14:textId="13266863" w:rsidR="002E62F2" w:rsidRDefault="002E62F2" w:rsidP="002E62F2">
      <w:pPr>
        <w:pStyle w:val="af4"/>
      </w:pPr>
      <w:r>
        <w:rPr>
          <w:rStyle w:val="af3"/>
        </w:rPr>
        <w:annotationRef/>
      </w:r>
      <w:r>
        <w:t>We need to describe these sections in a way that they are logically linked</w:t>
      </w:r>
    </w:p>
  </w:comment>
  <w:comment w:id="21" w:author="Lin, Chujun" w:date="2025-08-06T23:27:00Z" w:initials="CL">
    <w:p w14:paraId="740166F8" w14:textId="77777777" w:rsidR="00075A26" w:rsidRDefault="00AC32BA" w:rsidP="00075A26">
      <w:pPr>
        <w:pStyle w:val="af4"/>
      </w:pPr>
      <w:r>
        <w:rPr>
          <w:rStyle w:val="af3"/>
        </w:rPr>
        <w:annotationRef/>
      </w:r>
      <w:r w:rsidR="00075A26">
        <w:t>Writing sentences in more active tone rather than passive tense is in general more assertive</w:t>
      </w:r>
    </w:p>
  </w:comment>
  <w:comment w:id="22" w:author="Lin, Chujun" w:date="2025-08-06T23:45:00Z" w:initials="CL">
    <w:p w14:paraId="46D1C6EE" w14:textId="46CEB961" w:rsidR="00CD48AA" w:rsidRDefault="00CD48AA" w:rsidP="00CD48AA">
      <w:pPr>
        <w:pStyle w:val="af4"/>
      </w:pPr>
      <w:r>
        <w:rPr>
          <w:rStyle w:val="af3"/>
        </w:rPr>
        <w:annotationRef/>
      </w:r>
      <w:r>
        <w:t>Beauty-is-good and halo effect are two different concepts, the former is a specific example of the latter, so they are not one single term</w:t>
      </w:r>
    </w:p>
  </w:comment>
  <w:comment w:id="23" w:author="Lin, Chujun" w:date="2025-08-07T11:52:00Z" w:initials="CL">
    <w:p w14:paraId="4CA6784F" w14:textId="77777777" w:rsidR="00642EC9" w:rsidRDefault="00642EC9" w:rsidP="00642EC9">
      <w:pPr>
        <w:pStyle w:val="af4"/>
      </w:pPr>
      <w:r>
        <w:rPr>
          <w:rStyle w:val="af3"/>
        </w:rPr>
        <w:annotationRef/>
      </w:r>
      <w:r>
        <w:t>Please cite the Dion 1972 paper here</w:t>
      </w:r>
    </w:p>
  </w:comment>
  <w:comment w:id="26" w:author="Lin, Chujun" w:date="2025-08-07T12:04:00Z" w:initials="CL">
    <w:p w14:paraId="133303E5" w14:textId="77777777" w:rsidR="008A643C" w:rsidRDefault="008A643C" w:rsidP="008A643C">
      <w:pPr>
        <w:pStyle w:val="af4"/>
      </w:pPr>
      <w:r>
        <w:rPr>
          <w:rStyle w:val="af3"/>
        </w:rPr>
        <w:annotationRef/>
      </w:r>
      <w:r>
        <w:t>Since your entire paper is focused on “perception”, i.e., the dimensionality of perception/cognition, not ground-truth, I would frame the subsequent content still about this “perception”, i.e., people trying to understand why there is this stereotype in “perception”.</w:t>
      </w:r>
    </w:p>
    <w:p w14:paraId="0D216C5F" w14:textId="77777777" w:rsidR="008A643C" w:rsidRDefault="008A643C" w:rsidP="008A643C">
      <w:pPr>
        <w:pStyle w:val="af4"/>
      </w:pPr>
      <w:r>
        <w:t>In general, you want to help people keep a clean and simple logic throughout the paper and do not get them side-track</w:t>
      </w:r>
    </w:p>
  </w:comment>
  <w:comment w:id="39" w:author="Lin, Chujun" w:date="2025-08-07T12:15:00Z" w:initials="CL">
    <w:p w14:paraId="76202FA7" w14:textId="77777777" w:rsidR="00E00FE7" w:rsidRDefault="00E00FE7" w:rsidP="00E00FE7">
      <w:pPr>
        <w:pStyle w:val="af4"/>
      </w:pPr>
      <w:r>
        <w:rPr>
          <w:rStyle w:val="af3"/>
        </w:rPr>
        <w:annotationRef/>
      </w:r>
      <w:r>
        <w:t>Her work has never looked into the groud-truth part, but just perception, so I would not say it is “building on this”, but this is a separate line of explanation about the “perception” stereotype</w:t>
      </w:r>
    </w:p>
  </w:comment>
  <w:comment w:id="40" w:author="Lu, Junsong" w:date="2025-08-20T22:11:00Z" w:initials="JL">
    <w:p w14:paraId="77AB4B5C" w14:textId="77777777" w:rsidR="003E6380" w:rsidRDefault="003E6380" w:rsidP="003E6380">
      <w:pPr>
        <w:pStyle w:val="af4"/>
      </w:pPr>
      <w:r>
        <w:rPr>
          <w:rStyle w:val="af3"/>
        </w:rPr>
        <w:annotationRef/>
      </w:r>
      <w:r>
        <w:t>Most of her early papers are focused on the ground-truth. Once they noticed the discrepancy between perceived and measured associations, they began developing theories on the perception part.</w:t>
      </w:r>
    </w:p>
  </w:comment>
  <w:comment w:id="41" w:author="Lu, Junsong" w:date="2025-08-20T22:14:00Z" w:initials="JL">
    <w:p w14:paraId="593CB624" w14:textId="77777777" w:rsidR="003E6380" w:rsidRDefault="003E6380" w:rsidP="003E6380">
      <w:pPr>
        <w:pStyle w:val="af4"/>
      </w:pPr>
      <w:r>
        <w:rPr>
          <w:rStyle w:val="af3"/>
        </w:rPr>
        <w:annotationRef/>
      </w:r>
      <w:r>
        <w:t>I think it is reasonable for them to first study the ground truth then to perception. If perception aligns perfectly with the ground truth, then developing theories on perception would be unnecessary. That is why they called the theory "overgeneralization". If there is no ground truth, then there is nothing to generalize.</w:t>
      </w:r>
    </w:p>
  </w:comment>
  <w:comment w:id="49" w:author="Lin, Chujun" w:date="2025-08-07T12:36:00Z" w:initials="CL">
    <w:p w14:paraId="294844A7" w14:textId="740A5B36" w:rsidR="00CD250C" w:rsidRDefault="00CD250C" w:rsidP="00CD250C">
      <w:pPr>
        <w:pStyle w:val="af4"/>
      </w:pPr>
      <w:r>
        <w:rPr>
          <w:rStyle w:val="af3"/>
        </w:rPr>
        <w:annotationRef/>
      </w:r>
      <w:r>
        <w:t>Let’s keep terminology as consistent as possible to make it easy for readers to follow, e.g., if we have been referring a phenomenon as beauty-is-good, we should continue to use that term.</w:t>
      </w:r>
    </w:p>
  </w:comment>
  <w:comment w:id="65" w:author="Lin, Chujun" w:date="2025-08-07T13:52:00Z" w:initials="CL">
    <w:p w14:paraId="37445B2E" w14:textId="77777777" w:rsidR="007D36A4" w:rsidRDefault="007D36A4" w:rsidP="007D36A4">
      <w:pPr>
        <w:pStyle w:val="af4"/>
      </w:pPr>
      <w:r>
        <w:rPr>
          <w:rStyle w:val="af3"/>
        </w:rPr>
        <w:annotationRef/>
      </w:r>
      <w:r>
        <w:t>Add citation</w:t>
      </w:r>
    </w:p>
  </w:comment>
  <w:comment w:id="66" w:author="Lin, Chujun" w:date="2025-08-07T14:14:00Z" w:initials="CL">
    <w:p w14:paraId="2F0D3785" w14:textId="77777777" w:rsidR="00556072" w:rsidRDefault="00556072" w:rsidP="00556072">
      <w:pPr>
        <w:pStyle w:val="af4"/>
      </w:pPr>
      <w:r>
        <w:rPr>
          <w:rStyle w:val="af3"/>
        </w:rPr>
        <w:annotationRef/>
      </w:r>
      <w:r>
        <w:t>This part is not really logically clear how it relates to the two papers you mentioned about cues. Regardless of using more or less cues, here we want to emphasize dimensions</w:t>
      </w:r>
    </w:p>
  </w:comment>
  <w:comment w:id="71" w:author="Lin, Chujun" w:date="2025-08-07T14:21:00Z" w:initials="CL">
    <w:p w14:paraId="6D4A2D9D" w14:textId="77777777" w:rsidR="00DD6A3F" w:rsidRDefault="00DD6A3F" w:rsidP="00DD6A3F">
      <w:pPr>
        <w:pStyle w:val="af4"/>
      </w:pPr>
      <w:r>
        <w:rPr>
          <w:rStyle w:val="af3"/>
        </w:rPr>
        <w:annotationRef/>
      </w:r>
      <w:r>
        <w:t>Add citation</w:t>
      </w:r>
    </w:p>
  </w:comment>
  <w:comment w:id="78" w:author="Lin, Chujun" w:date="2025-07-30T15:12:00Z" w:initials="CL">
    <w:p w14:paraId="45A37E6E" w14:textId="77777777" w:rsidR="003F6BCD" w:rsidRDefault="005B0EDC" w:rsidP="003F6BCD">
      <w:pPr>
        <w:pStyle w:val="af4"/>
      </w:pPr>
      <w:r>
        <w:rPr>
          <w:rStyle w:val="af3"/>
        </w:rPr>
        <w:annotationRef/>
      </w:r>
      <w:r w:rsidR="003F6BCD">
        <w:t>It is important that we highlight our own work in the perspective to demonstrate why you are the expert to write this perspective.</w:t>
      </w:r>
    </w:p>
  </w:comment>
  <w:comment w:id="102" w:author="Lin, Chujun" w:date="2025-08-09T12:49:00Z" w:initials="CL">
    <w:p w14:paraId="038127B2" w14:textId="77777777" w:rsidR="001E7D2A" w:rsidRDefault="001E7D2A" w:rsidP="001E7D2A">
      <w:pPr>
        <w:pStyle w:val="af4"/>
      </w:pPr>
      <w:r>
        <w:rPr>
          <w:rStyle w:val="af3"/>
        </w:rPr>
        <w:annotationRef/>
      </w:r>
      <w:r>
        <w:t xml:space="preserve">It is confusing when we keep interchangeably use the term small-world network, growing network, etc. But I think the key here is not just growing, if a network only grows, it has nothing to do to the low-dimensional illusion, the small-world properties are the key, and both growing and preferential attachment enable that. These concepts are all covered in this section, so I think Small-World network model is a more accurate term summarizing this section. I mean in your original title of the paper, you also chose to use the term small-world network, so this is a more central idea, and from the readers’ perspective, this term is also more straightforward/intuitive, and it sticks easier in the mind because it is a more familiar concept. </w:t>
      </w:r>
    </w:p>
  </w:comment>
  <w:comment w:id="104" w:author="Lin, Chujun" w:date="2025-08-09T16:25:00Z" w:initials="CL">
    <w:p w14:paraId="5C00113D" w14:textId="77777777" w:rsidR="009B0A81" w:rsidRDefault="009B0A81" w:rsidP="009B0A81">
      <w:pPr>
        <w:pStyle w:val="af4"/>
      </w:pPr>
      <w:r>
        <w:rPr>
          <w:rStyle w:val="af3"/>
        </w:rPr>
        <w:annotationRef/>
      </w:r>
      <w:r>
        <w:t>One idea for a box (or perhaps a figure is even better) early on is to explain the RELATIONSHIPS between a few important concepts you mentioned in your paper (so not definition of each one of them, but basically a conceptual network between these concepts):</w:t>
      </w:r>
    </w:p>
    <w:p w14:paraId="09A22FE0" w14:textId="77777777" w:rsidR="009B0A81" w:rsidRDefault="009B0A81" w:rsidP="009B0A81">
      <w:pPr>
        <w:pStyle w:val="af4"/>
        <w:ind w:left="300"/>
      </w:pPr>
      <w:r>
        <w:t>Network</w:t>
      </w:r>
    </w:p>
    <w:p w14:paraId="2E134844" w14:textId="77777777" w:rsidR="009B0A81" w:rsidRDefault="009B0A81" w:rsidP="009B0A81">
      <w:pPr>
        <w:pStyle w:val="af4"/>
        <w:ind w:left="300"/>
      </w:pPr>
      <w:r>
        <w:t>Random graph network</w:t>
      </w:r>
    </w:p>
    <w:p w14:paraId="34C832C5" w14:textId="77777777" w:rsidR="009B0A81" w:rsidRDefault="009B0A81" w:rsidP="009B0A81">
      <w:pPr>
        <w:pStyle w:val="af4"/>
        <w:ind w:left="300"/>
      </w:pPr>
      <w:r>
        <w:t>Scale-free network</w:t>
      </w:r>
    </w:p>
    <w:p w14:paraId="7F506FC7" w14:textId="77777777" w:rsidR="009B0A81" w:rsidRDefault="009B0A81" w:rsidP="009B0A81">
      <w:pPr>
        <w:pStyle w:val="af4"/>
        <w:ind w:left="300"/>
      </w:pPr>
      <w:r>
        <w:t>Growth</w:t>
      </w:r>
    </w:p>
    <w:p w14:paraId="4BDD18AF" w14:textId="77777777" w:rsidR="009B0A81" w:rsidRDefault="009B0A81" w:rsidP="009B0A81">
      <w:pPr>
        <w:pStyle w:val="af4"/>
        <w:ind w:left="300"/>
      </w:pPr>
      <w:r>
        <w:t>Preferential attachment</w:t>
      </w:r>
    </w:p>
    <w:p w14:paraId="7C08C0EC" w14:textId="77777777" w:rsidR="009B0A81" w:rsidRDefault="009B0A81" w:rsidP="009B0A81">
      <w:pPr>
        <w:pStyle w:val="af4"/>
        <w:ind w:left="300"/>
      </w:pPr>
      <w:r>
        <w:t>Etc. (all the technical concepts that you can think of that you mentioned in this paper)</w:t>
      </w:r>
    </w:p>
    <w:p w14:paraId="76DE0548" w14:textId="77777777" w:rsidR="009B0A81" w:rsidRDefault="009B0A81" w:rsidP="009B0A81">
      <w:pPr>
        <w:pStyle w:val="af4"/>
        <w:ind w:left="300"/>
      </w:pPr>
    </w:p>
    <w:p w14:paraId="7A57251E" w14:textId="77777777" w:rsidR="009B0A81" w:rsidRDefault="009B0A81" w:rsidP="009B0A81">
      <w:pPr>
        <w:pStyle w:val="af4"/>
        <w:ind w:left="300"/>
      </w:pPr>
      <w:r>
        <w:t xml:space="preserve">So Again, basically you want to help people form and visualize a conceptual map between the technical concepts that you have mentioned so that they can better follow them, it could be hierarchical, or associative, or some sort of combination, or a box instead of a diagram - I will leave it up to you. </w:t>
      </w:r>
    </w:p>
  </w:comment>
  <w:comment w:id="105" w:author="Lu, Junsong" w:date="2025-08-27T09:35:00Z" w:initials="JL">
    <w:p w14:paraId="4F41297F" w14:textId="77777777" w:rsidR="001D08E7" w:rsidRDefault="001D08E7" w:rsidP="001D08E7">
      <w:pPr>
        <w:pStyle w:val="af4"/>
      </w:pPr>
      <w:r>
        <w:rPr>
          <w:rStyle w:val="af3"/>
        </w:rPr>
        <w:annotationRef/>
      </w:r>
      <w:r>
        <w:t>Thanks. I have added two boxes to elaborate the concepts.</w:t>
      </w:r>
    </w:p>
  </w:comment>
  <w:comment w:id="106" w:author="Lin, Chujun" w:date="2025-07-30T15:14:00Z" w:initials="CL">
    <w:p w14:paraId="700F9719" w14:textId="45F57542" w:rsidR="005B0EDC" w:rsidRDefault="005B0EDC" w:rsidP="005B0EDC">
      <w:pPr>
        <w:pStyle w:val="af4"/>
      </w:pPr>
      <w:r>
        <w:rPr>
          <w:rStyle w:val="af3"/>
        </w:rPr>
        <w:annotationRef/>
      </w:r>
      <w:r>
        <w:t>What do you mean by “taxonomically”? This jargon is unnecessary</w:t>
      </w:r>
    </w:p>
  </w:comment>
  <w:comment w:id="120" w:author="Lin, Chujun" w:date="2025-08-07T21:36:00Z" w:initials="CL">
    <w:p w14:paraId="24FC5A34" w14:textId="5A153851" w:rsidR="00A23293" w:rsidRDefault="00A23293" w:rsidP="00A23293">
      <w:pPr>
        <w:pStyle w:val="af4"/>
      </w:pPr>
      <w:r>
        <w:rPr>
          <w:rStyle w:val="af3"/>
        </w:rPr>
        <w:annotationRef/>
      </w:r>
      <w:r>
        <w:t>We need to always remember to help people form logical connections between paragraphs - tell them why you are telling them this</w:t>
      </w:r>
    </w:p>
  </w:comment>
  <w:comment w:id="121" w:author="Lin, Chujun" w:date="2025-08-07T21:43:00Z" w:initials="CL">
    <w:p w14:paraId="29F29301" w14:textId="77777777" w:rsidR="00581D1A" w:rsidRDefault="00361F25" w:rsidP="00581D1A">
      <w:pPr>
        <w:pStyle w:val="af4"/>
      </w:pPr>
      <w:r>
        <w:rPr>
          <w:rStyle w:val="af3"/>
        </w:rPr>
        <w:annotationRef/>
      </w:r>
      <w:r w:rsidR="00581D1A">
        <w:t>This same comment applies to your following paragraphs - as we get technical here, we really need to explicitly tell people what are the relationships between the different concepts we introduce them here, and why we are telling them all these. The sentences I added to the beginning and end of each paragraph attempts to achieve that goal.</w:t>
      </w:r>
    </w:p>
  </w:comment>
  <w:comment w:id="134" w:author="Lin, Chujun" w:date="2025-08-09T13:06:00Z" w:initials="CL">
    <w:p w14:paraId="1D91D83E" w14:textId="77777777" w:rsidR="00256C8C" w:rsidRDefault="00BA0D96" w:rsidP="00256C8C">
      <w:pPr>
        <w:pStyle w:val="af4"/>
      </w:pPr>
      <w:r>
        <w:rPr>
          <w:rStyle w:val="af3"/>
        </w:rPr>
        <w:annotationRef/>
      </w:r>
      <w:r w:rsidR="00256C8C">
        <w:t xml:space="preserve">I cannot really see the “hubs” or the “small-world property” from this visualization - but I thought that was the goal of this figure?? Am I supposed to be able to tell visually at t = 100? If so, perhaps highlighting some of the nodes or paths to tell people visually draw that conclusion? </w:t>
      </w:r>
    </w:p>
  </w:comment>
  <w:comment w:id="135" w:author="Lu, Junsong" w:date="2025-08-21T09:07:00Z" w:initials="JL">
    <w:p w14:paraId="01A24D3F" w14:textId="77777777" w:rsidR="0072269B" w:rsidRDefault="0072269B" w:rsidP="0072269B">
      <w:pPr>
        <w:pStyle w:val="af4"/>
      </w:pPr>
      <w:r>
        <w:rPr>
          <w:rStyle w:val="af3"/>
        </w:rPr>
        <w:annotationRef/>
      </w:r>
      <w:r>
        <w:t>I see the issue here. I modified the node size so it is proportional to the degree. Now we can see the hubs at t = 100. This figure aims to provide an intuitive understanding of the two mechanisms.</w:t>
      </w:r>
    </w:p>
    <w:p w14:paraId="4A7A206F" w14:textId="77777777" w:rsidR="0072269B" w:rsidRDefault="0072269B" w:rsidP="0072269B">
      <w:pPr>
        <w:pStyle w:val="af4"/>
      </w:pPr>
    </w:p>
    <w:p w14:paraId="74A59728" w14:textId="77777777" w:rsidR="0072269B" w:rsidRDefault="0072269B" w:rsidP="0072269B">
      <w:pPr>
        <w:pStyle w:val="af4"/>
      </w:pPr>
      <w:r>
        <w:t>The small world property is a little bit hard to visualize. Let me add a subfigure in the following section.</w:t>
      </w:r>
    </w:p>
  </w:comment>
  <w:comment w:id="218" w:author="Lin, Chujun" w:date="2025-08-08T17:10:00Z" w:initials="CL">
    <w:p w14:paraId="010C0073" w14:textId="5A0D44E0" w:rsidR="007A6C10" w:rsidRDefault="007A6C10" w:rsidP="007A6C10">
      <w:pPr>
        <w:pStyle w:val="af4"/>
      </w:pPr>
      <w:r>
        <w:rPr>
          <w:rStyle w:val="af3"/>
        </w:rPr>
        <w:annotationRef/>
      </w:r>
      <w:r>
        <w:t xml:space="preserve">Changing the subtitle to help people better understand the logic between different paragraphs and sections. </w:t>
      </w:r>
    </w:p>
  </w:comment>
  <w:comment w:id="223" w:author="Lin, Chujun" w:date="2025-08-08T16:29:00Z" w:initials="CL">
    <w:p w14:paraId="217D4937" w14:textId="2F1F73BF" w:rsidR="00812309" w:rsidRDefault="00812309" w:rsidP="00812309">
      <w:pPr>
        <w:pStyle w:val="af4"/>
      </w:pPr>
      <w:r>
        <w:rPr>
          <w:rStyle w:val="af3"/>
        </w:rPr>
        <w:annotationRef/>
      </w:r>
      <w:r>
        <w:t>You are mentioning a lot of different concepts in this part, but remember, there should be a central concept - i.e., preferential attachment - that you aim to explain here. CRP is a branch that you mentioned about “preferential attachment”, but the main flow of the paper here should stick with “preferential attachment”, this will help people feel less confused because they only need to keep one focus in mind at a time</w:t>
      </w:r>
    </w:p>
  </w:comment>
  <w:comment w:id="227" w:author="Lin, Chujun" w:date="2025-08-08T21:16:00Z" w:initials="CL">
    <w:p w14:paraId="1B605E2A" w14:textId="77777777" w:rsidR="003001BD" w:rsidRDefault="003001BD" w:rsidP="003001BD">
      <w:pPr>
        <w:pStyle w:val="af4"/>
      </w:pPr>
      <w:r>
        <w:rPr>
          <w:rStyle w:val="af3"/>
        </w:rPr>
        <w:annotationRef/>
      </w:r>
      <w:r>
        <w:t xml:space="preserve">We should always tie it back to your central point - the small-world network-like mental representation. </w:t>
      </w:r>
    </w:p>
    <w:p w14:paraId="5B091F90" w14:textId="77777777" w:rsidR="003001BD" w:rsidRDefault="003001BD" w:rsidP="003001BD">
      <w:pPr>
        <w:pStyle w:val="af4"/>
      </w:pPr>
      <w:r>
        <w:t>Again, throughout the paper we should do two things:</w:t>
      </w:r>
    </w:p>
    <w:p w14:paraId="080CBAE5" w14:textId="77777777" w:rsidR="003001BD" w:rsidRDefault="003001BD" w:rsidP="003001BD">
      <w:pPr>
        <w:pStyle w:val="af4"/>
        <w:numPr>
          <w:ilvl w:val="0"/>
          <w:numId w:val="9"/>
        </w:numPr>
      </w:pPr>
      <w:r>
        <w:t>Avoid jargons and take our time to explain concepts to people;</w:t>
      </w:r>
    </w:p>
    <w:p w14:paraId="132DD600" w14:textId="77777777" w:rsidR="003001BD" w:rsidRDefault="003001BD" w:rsidP="003001BD">
      <w:pPr>
        <w:pStyle w:val="af4"/>
        <w:numPr>
          <w:ilvl w:val="0"/>
          <w:numId w:val="9"/>
        </w:numPr>
      </w:pPr>
      <w:r>
        <w:t>Keep extremely clear logic, help people understand how each paragraph are related to one another, and how all of them tie back to your central claim of small-world mind</w:t>
      </w:r>
    </w:p>
  </w:comment>
  <w:comment w:id="232" w:author="Lin, Chujun" w:date="2025-08-08T21:54:00Z" w:initials="CL">
    <w:p w14:paraId="05BBF52F" w14:textId="77777777" w:rsidR="001965B6" w:rsidRDefault="001965B6" w:rsidP="001965B6">
      <w:pPr>
        <w:pStyle w:val="af4"/>
      </w:pPr>
      <w:r>
        <w:rPr>
          <w:rStyle w:val="af3"/>
        </w:rPr>
        <w:annotationRef/>
      </w:r>
      <w:r>
        <w:t>Plausibility is a more appropriate term. Feasibility usually refers to practical capability, like can you implement something (e.g., can such a network be built); plausibility can refer to theoretical likelihood</w:t>
      </w:r>
    </w:p>
  </w:comment>
  <w:comment w:id="233" w:author="Lin, Chujun" w:date="2025-08-08T22:56:00Z" w:initials="CL">
    <w:p w14:paraId="5B60E383" w14:textId="77777777" w:rsidR="00237C9E" w:rsidRDefault="00237C9E" w:rsidP="00237C9E">
      <w:pPr>
        <w:pStyle w:val="af4"/>
      </w:pPr>
      <w:r>
        <w:rPr>
          <w:rStyle w:val="af3"/>
        </w:rPr>
        <w:annotationRef/>
      </w:r>
      <w:r>
        <w:t xml:space="preserve">The way you originally wrote this paragraph makes it feels like the semantic network part is contradicting the plausibility with the biological neural network part. </w:t>
      </w:r>
    </w:p>
    <w:p w14:paraId="499727EE" w14:textId="77777777" w:rsidR="00237C9E" w:rsidRDefault="00237C9E" w:rsidP="00237C9E">
      <w:pPr>
        <w:pStyle w:val="af4"/>
      </w:pPr>
      <w:r>
        <w:t>Again, we really need to remember to tell people “why we are telling them a content” before we actually tell them the content</w:t>
      </w:r>
    </w:p>
  </w:comment>
  <w:comment w:id="245" w:author="Lin, Chujun" w:date="2025-08-09T11:28:00Z" w:initials="CL">
    <w:p w14:paraId="64D1F76F" w14:textId="77777777" w:rsidR="0067178B" w:rsidRDefault="0067178B" w:rsidP="0067178B">
      <w:pPr>
        <w:pStyle w:val="af4"/>
      </w:pPr>
      <w:r>
        <w:rPr>
          <w:rStyle w:val="af3"/>
        </w:rPr>
        <w:annotationRef/>
      </w:r>
      <w:r>
        <w:t>They did not find evidence for the dimensions, they find neural activation correspond to the specific trait inference of warmth and competence - as individual traits, not dimensions.</w:t>
      </w:r>
    </w:p>
  </w:comment>
  <w:comment w:id="254" w:author="Lin, Chujun" w:date="2025-08-09T12:46:00Z" w:initials="CL">
    <w:p w14:paraId="019182AD" w14:textId="77777777" w:rsidR="00ED7E75" w:rsidRDefault="001E7D2A" w:rsidP="00ED7E75">
      <w:pPr>
        <w:pStyle w:val="af4"/>
      </w:pPr>
      <w:r>
        <w:rPr>
          <w:rStyle w:val="af3"/>
        </w:rPr>
        <w:annotationRef/>
      </w:r>
      <w:r w:rsidR="00ED7E75">
        <w:t xml:space="preserve">The neural part above sounds good because it ties directly back to your central argument about small-world mind. </w:t>
      </w:r>
    </w:p>
    <w:p w14:paraId="269925BA" w14:textId="77777777" w:rsidR="00ED7E75" w:rsidRDefault="00ED7E75" w:rsidP="00ED7E75">
      <w:pPr>
        <w:pStyle w:val="af4"/>
      </w:pPr>
      <w:r>
        <w:t>However, this section in its previous framing, seems to be only talking about growth (although there is indeed evidence in what you mentioned for preferential growth as well), so I tried to reframe it to tie to both growth and preferential attachment, i.e., tie it back to your central argument, the small-world property</w:t>
      </w:r>
    </w:p>
  </w:comment>
  <w:comment w:id="255" w:author="Lu, Junsong" w:date="2025-08-21T20:01:00Z" w:initials="JL">
    <w:p w14:paraId="2EDF3720" w14:textId="77777777" w:rsidR="0011609D" w:rsidRDefault="0011609D" w:rsidP="0011609D">
      <w:pPr>
        <w:pStyle w:val="af4"/>
      </w:pPr>
      <w:r>
        <w:rPr>
          <w:rStyle w:val="af3"/>
        </w:rPr>
        <w:annotationRef/>
      </w:r>
      <w:r>
        <w:t>I think the reorganization works well. We can also skip the explanation of these two mechanisms, since their computational advantages were already discussed in the previous section. Instead, we just need to briefly recap the high-level perspective: a growing network aligns with a developmental view, with its size and complexity varying across the lifespan.</w:t>
      </w:r>
    </w:p>
  </w:comment>
  <w:comment w:id="259" w:author="Lin, Chujun" w:date="2025-08-09T13:22:00Z" w:initials="CL">
    <w:p w14:paraId="16F6D931" w14:textId="1E66034D" w:rsidR="00336F1C" w:rsidRDefault="00472992" w:rsidP="00336F1C">
      <w:pPr>
        <w:pStyle w:val="af4"/>
      </w:pPr>
      <w:r>
        <w:rPr>
          <w:rStyle w:val="af3"/>
        </w:rPr>
        <w:annotationRef/>
      </w:r>
      <w:r w:rsidR="00336F1C">
        <w:t xml:space="preserve">In the original version of the wording, this theoretical part reads more like a general network science statement, with nothing to do with a developmental relation. </w:t>
      </w:r>
    </w:p>
    <w:p w14:paraId="5902CA0E" w14:textId="77777777" w:rsidR="00336F1C" w:rsidRDefault="00336F1C" w:rsidP="00336F1C">
      <w:pPr>
        <w:pStyle w:val="af4"/>
      </w:pPr>
      <w:r>
        <w:t>We also suddenly mentioned “network sparsity”, which we have never brought up before, and we did not make it clear why this is necessary to support the plausibility of small-world mind. I have tried to rewrite to be more explicit.</w:t>
      </w:r>
    </w:p>
  </w:comment>
  <w:comment w:id="264" w:author="Lin, Chujun" w:date="2025-08-09T13:28:00Z" w:initials="CL">
    <w:p w14:paraId="195208E0" w14:textId="19516698" w:rsidR="004D186A" w:rsidRDefault="004D186A" w:rsidP="004D186A">
      <w:pPr>
        <w:pStyle w:val="af4"/>
      </w:pPr>
      <w:r>
        <w:rPr>
          <w:rStyle w:val="af3"/>
        </w:rPr>
        <w:annotationRef/>
      </w:r>
      <w:r>
        <w:t>Can you add a citation for this?</w:t>
      </w:r>
    </w:p>
  </w:comment>
  <w:comment w:id="268" w:author="Lin, Chujun" w:date="2025-08-09T13:49:00Z" w:initials="CL">
    <w:p w14:paraId="6BB436A9" w14:textId="77777777" w:rsidR="0065444C" w:rsidRDefault="00B160B9" w:rsidP="0065444C">
      <w:pPr>
        <w:pStyle w:val="af4"/>
      </w:pPr>
      <w:r>
        <w:rPr>
          <w:rStyle w:val="af3"/>
        </w:rPr>
        <w:annotationRef/>
      </w:r>
      <w:r w:rsidR="0065444C">
        <w:t>You used the term “fundamental social dimensions” but this term is based on the assumption that there are low dimensional structure underlying social cognition. However, your paper is precisely criticizing the existence of these dimensions. So, I would just call them core social inferences</w:t>
      </w:r>
    </w:p>
  </w:comment>
  <w:comment w:id="269" w:author="Lu, Junsong" w:date="2025-08-21T20:14:00Z" w:initials="JL">
    <w:p w14:paraId="1C256A10" w14:textId="77777777" w:rsidR="003E1A74" w:rsidRDefault="003E1A74" w:rsidP="003E1A74">
      <w:pPr>
        <w:pStyle w:val="af4"/>
      </w:pPr>
      <w:r>
        <w:rPr>
          <w:rStyle w:val="af3"/>
        </w:rPr>
        <w:annotationRef/>
      </w:r>
      <w:r>
        <w:t xml:space="preserve">How about using "previously identified dimensions". Using “dimensions” will keep readers anchored to their familiar constructs. Also, the mechanism here addresses why these dimensions have the content they do. </w:t>
      </w:r>
    </w:p>
    <w:p w14:paraId="6262A8C6" w14:textId="77777777" w:rsidR="003E1A74" w:rsidRDefault="003E1A74" w:rsidP="003E1A74">
      <w:pPr>
        <w:pStyle w:val="af4"/>
      </w:pPr>
    </w:p>
    <w:p w14:paraId="18B5AE14" w14:textId="77777777" w:rsidR="003E1A74" w:rsidRDefault="003E1A74" w:rsidP="003E1A74">
      <w:pPr>
        <w:pStyle w:val="af4"/>
      </w:pPr>
      <w:r>
        <w:t>With the new section structure, several sentences no longer fit, and I’m still weighing the two versions. We don’t need to empirically justify the two mechanisms themselves—they are computationally motivated, akin to a resource-rational analysis. Instead, we should test the statistical predictions these mechanisms generate, which was the logic of the original version. Let’s think more about this.</w:t>
      </w:r>
    </w:p>
  </w:comment>
  <w:comment w:id="271" w:author="Lin, Chujun" w:date="2025-08-09T14:25:00Z" w:initials="CL">
    <w:p w14:paraId="7CC10C8E" w14:textId="399E904C" w:rsidR="00AF6796" w:rsidRDefault="00AF6796" w:rsidP="00AF6796">
      <w:pPr>
        <w:pStyle w:val="af4"/>
      </w:pPr>
      <w:r>
        <w:rPr>
          <w:rStyle w:val="af3"/>
        </w:rPr>
        <w:annotationRef/>
      </w:r>
      <w:r>
        <w:t>I tried to tie it back to the comparison between valence and more abstract inferences you mentioned earlier in the paper</w:t>
      </w:r>
    </w:p>
  </w:comment>
  <w:comment w:id="273" w:author="Lin, Chujun" w:date="2025-08-09T14:23:00Z" w:initials="CL">
    <w:p w14:paraId="28BB613F" w14:textId="2F12893E" w:rsidR="00AF6796" w:rsidRDefault="00AF6796" w:rsidP="00AF6796">
      <w:pPr>
        <w:pStyle w:val="af4"/>
      </w:pPr>
      <w:r>
        <w:rPr>
          <w:rStyle w:val="af3"/>
        </w:rPr>
        <w:annotationRef/>
      </w:r>
      <w:r>
        <w:t xml:space="preserve">You said “should therefore possess more connections within the network”. However, this is not an evidence, it is just saying what should happen without empirical evidence backing it up. So I would not make that claim here. And just use these data to show “growth”- some are acquired earlier and some are later. </w:t>
      </w:r>
    </w:p>
  </w:comment>
  <w:comment w:id="274" w:author="Lu, Junsong" w:date="2025-08-21T20:07:00Z" w:initials="JL">
    <w:p w14:paraId="6CE6D39B" w14:textId="77777777" w:rsidR="0011609D" w:rsidRDefault="0011609D" w:rsidP="0011609D">
      <w:pPr>
        <w:pStyle w:val="af4"/>
      </w:pPr>
      <w:r>
        <w:rPr>
          <w:rStyle w:val="af3"/>
        </w:rPr>
        <w:annotationRef/>
      </w:r>
      <w:r>
        <w:t>That’s true, but the prediction is that they will form more connections, which in turn give rise to dimensions. That’s why I referred to “words related to social dimensions</w:t>
      </w:r>
    </w:p>
  </w:comment>
  <w:comment w:id="275" w:author="Lin, Chujun" w:date="2025-08-09T14:28:00Z" w:initials="CL">
    <w:p w14:paraId="1D7FED81" w14:textId="31B1803C" w:rsidR="0065538F" w:rsidRDefault="0065538F" w:rsidP="0065538F">
      <w:pPr>
        <w:pStyle w:val="af4"/>
      </w:pPr>
      <w:r>
        <w:rPr>
          <w:rStyle w:val="af3"/>
        </w:rPr>
        <w:annotationRef/>
      </w:r>
      <w:r>
        <w:t>Can you add example of these from that same age-of-acquisition study?</w:t>
      </w:r>
    </w:p>
  </w:comment>
  <w:comment w:id="284" w:author="Lin, Chujun" w:date="2025-08-09T14:30:00Z" w:initials="CL">
    <w:p w14:paraId="702AC070" w14:textId="77777777" w:rsidR="0065538F" w:rsidRDefault="0065538F" w:rsidP="0065538F">
      <w:pPr>
        <w:pStyle w:val="af4"/>
      </w:pPr>
      <w:r>
        <w:rPr>
          <w:rStyle w:val="af3"/>
        </w:rPr>
        <w:annotationRef/>
      </w:r>
      <w:r>
        <w:t>This whole part that I deleted is not convincing, it seems they are showing how dimensions are important, instead of showing how this is related to network or growth or preferential attachment</w:t>
      </w:r>
    </w:p>
  </w:comment>
  <w:comment w:id="292" w:author="Lin, Chujun" w:date="2025-08-09T14:54:00Z" w:initials="CL">
    <w:p w14:paraId="3D6E8874" w14:textId="77777777" w:rsidR="00971B15" w:rsidRDefault="003856D9" w:rsidP="00971B15">
      <w:pPr>
        <w:pStyle w:val="af4"/>
      </w:pPr>
      <w:r>
        <w:rPr>
          <w:rStyle w:val="af3"/>
        </w:rPr>
        <w:annotationRef/>
      </w:r>
      <w:r w:rsidR="00971B15">
        <w:t xml:space="preserve">This is essential the findings about “dimensions” - but we do not need to interpret them using the framework of “dimensions” - which is just a subjective interpretation framework chosen by researchers. Instead, we can state the original observation that valence-related traits are always more than competence-related traits, i.e., “warmth” dimension always explain more variance than “competence” dimension. You can see this pattern in all dimensional work. </w:t>
      </w:r>
    </w:p>
  </w:comment>
  <w:comment w:id="293" w:author="Lu, Junsong" w:date="2025-08-21T20:28:00Z" w:initials="JL">
    <w:p w14:paraId="235FAFDC" w14:textId="77777777" w:rsidR="00FD13BD" w:rsidRDefault="00FD13BD" w:rsidP="00FD13BD">
      <w:pPr>
        <w:pStyle w:val="af4"/>
      </w:pPr>
      <w:r>
        <w:rPr>
          <w:rStyle w:val="af3"/>
        </w:rPr>
        <w:annotationRef/>
      </w:r>
      <w:r>
        <w:t>I think using the term “dimension” helps readers connect our perspective to established findings. We also want to preserve generalizability. Crucially, the growing-network perspective explains why previously identified dimensions take the content or labels they do, rather than being limited to the valence dimension alone.</w:t>
      </w:r>
    </w:p>
  </w:comment>
  <w:comment w:id="322" w:author="Lin, Chujun" w:date="2025-08-09T15:06:00Z" w:initials="CL">
    <w:p w14:paraId="17883311" w14:textId="39E78EE7" w:rsidR="003C47C7" w:rsidRDefault="003C47C7" w:rsidP="003C47C7">
      <w:pPr>
        <w:pStyle w:val="af4"/>
      </w:pPr>
      <w:r>
        <w:rPr>
          <w:rStyle w:val="af3"/>
        </w:rPr>
        <w:annotationRef/>
      </w:r>
      <w:r>
        <w:t xml:space="preserve">Can you look up and cite a paper that study how children judge faces on multiple traits and finding the valence or warmth dimension? </w:t>
      </w:r>
    </w:p>
  </w:comment>
  <w:comment w:id="323" w:author="Lu, Junsong" w:date="2025-08-21T20:43:00Z" w:initials="JL">
    <w:p w14:paraId="59D33C5B" w14:textId="77777777" w:rsidR="00236B73" w:rsidRDefault="00236B73" w:rsidP="00236B73">
      <w:pPr>
        <w:pStyle w:val="af4"/>
      </w:pPr>
      <w:r>
        <w:rPr>
          <w:rStyle w:val="af3"/>
        </w:rPr>
        <w:annotationRef/>
      </w:r>
      <w:r>
        <w:t>However, my search did not yield any relevant literature.</w:t>
      </w:r>
    </w:p>
  </w:comment>
  <w:comment w:id="347" w:author="Lin, Chujun" w:date="2025-08-10T12:30:00Z" w:initials="CL">
    <w:p w14:paraId="7E8401A8" w14:textId="3AB48226" w:rsidR="00224B75" w:rsidRDefault="00224B75" w:rsidP="00224B75">
      <w:pPr>
        <w:pStyle w:val="af4"/>
      </w:pPr>
      <w:r>
        <w:rPr>
          <w:rStyle w:val="af3"/>
        </w:rPr>
        <w:annotationRef/>
      </w:r>
      <w:r>
        <w:t>You have four instead of three sections right? Or was the advocation section intended to be grouped with the “conclusion” section?</w:t>
      </w:r>
    </w:p>
  </w:comment>
  <w:comment w:id="348" w:author="Lu, Junsong" w:date="2025-08-21T22:19:00Z" w:initials="JL">
    <w:p w14:paraId="6240475E" w14:textId="77777777" w:rsidR="00320A2A" w:rsidRDefault="00320A2A" w:rsidP="00320A2A">
      <w:pPr>
        <w:pStyle w:val="af4"/>
      </w:pPr>
      <w:r>
        <w:rPr>
          <w:rStyle w:val="af3"/>
        </w:rPr>
        <w:annotationRef/>
      </w:r>
      <w:r>
        <w:t>Yes, the advocation section is a separate one.</w:t>
      </w:r>
    </w:p>
  </w:comment>
  <w:comment w:id="379" w:author="Lin, Chujun" w:date="2025-08-10T11:26:00Z" w:initials="CL">
    <w:p w14:paraId="15E20151" w14:textId="448C46FE" w:rsidR="004A3E22" w:rsidRDefault="004A3E22" w:rsidP="004A3E22">
      <w:pPr>
        <w:pStyle w:val="af4"/>
      </w:pPr>
      <w:r>
        <w:rPr>
          <w:rStyle w:val="af3"/>
        </w:rPr>
        <w:annotationRef/>
      </w:r>
      <w:r>
        <w:t>This part is technically very dense, so you can see I have added in a lot of transitions between paragraphs, and a lot of explanations within paragraphs to help people understand what you want to express.</w:t>
      </w:r>
    </w:p>
  </w:comment>
  <w:comment w:id="380" w:author="Lu, Junsong" w:date="2025-08-21T22:21:00Z" w:initials="JL">
    <w:p w14:paraId="3AD519F5" w14:textId="77777777" w:rsidR="002C0A06" w:rsidRDefault="002C0A06" w:rsidP="002C0A06">
      <w:pPr>
        <w:pStyle w:val="af4"/>
      </w:pPr>
      <w:r>
        <w:rPr>
          <w:rStyle w:val="af3"/>
        </w:rPr>
        <w:annotationRef/>
      </w:r>
      <w:r>
        <w:t>Yes, but we should also keep an eye on the paper’s length. The main idea is simple, and I worry that adding too much explanation or repeating points might dilute the impact.</w:t>
      </w:r>
    </w:p>
  </w:comment>
  <w:comment w:id="381" w:author="Lu, Junsong" w:date="2025-08-21T22:24:00Z" w:initials="JL">
    <w:p w14:paraId="0862A12C" w14:textId="77777777" w:rsidR="002C0A06" w:rsidRDefault="002C0A06" w:rsidP="002C0A06">
      <w:pPr>
        <w:pStyle w:val="af4"/>
      </w:pPr>
      <w:r>
        <w:rPr>
          <w:rStyle w:val="af3"/>
        </w:rPr>
        <w:annotationRef/>
      </w:r>
      <w:r>
        <w:t>I also updated the terminology. I haven’t seen the term “structural correlations” used in the related literature. All the network terms I use in the paper—such as growing network and giant components—are well-established in physics and complex systems theory, so we should preserve this rigor.</w:t>
      </w:r>
    </w:p>
  </w:comment>
  <w:comment w:id="393" w:author="Lu, Junsong" w:date="2025-08-22T08:12:00Z" w:initials="JL">
    <w:p w14:paraId="7511020D" w14:textId="77777777" w:rsidR="00DA12DE" w:rsidRDefault="00DA12DE" w:rsidP="00DA12DE">
      <w:pPr>
        <w:pStyle w:val="af4"/>
      </w:pPr>
      <w:r>
        <w:rPr>
          <w:rStyle w:val="af3"/>
        </w:rPr>
        <w:annotationRef/>
      </w:r>
      <w:r>
        <w:t>I think "scales with" is a more accurate term. If we use "proportional to", then it could be 2 * In N, which is incorrect. This is also the exact term I found in the physics literature.</w:t>
      </w:r>
    </w:p>
  </w:comment>
  <w:comment w:id="394" w:author="Lu, Junsong" w:date="2025-08-22T08:15:00Z" w:initials="JL">
    <w:p w14:paraId="76F9A8DA" w14:textId="77777777" w:rsidR="00DA12DE" w:rsidRDefault="00DA12DE" w:rsidP="00DA12DE">
      <w:pPr>
        <w:pStyle w:val="af4"/>
      </w:pPr>
      <w:r>
        <w:rPr>
          <w:rStyle w:val="af3"/>
        </w:rPr>
        <w:annotationRef/>
      </w:r>
      <w:r>
        <w:t>We also do not need to explain mathematical notation at or below the level of a first-year undergraduate course. Leading journals—such as Physical Review Letters, Journal of Experimental Psychology: General, and Psychological Review—also follow this convention. Let us hold our paper to the same standard.</w:t>
      </w:r>
    </w:p>
  </w:comment>
  <w:comment w:id="405" w:author="Lu, Junsong" w:date="2025-08-22T08:23:00Z" w:initials="JL">
    <w:p w14:paraId="259B66C8" w14:textId="77777777" w:rsidR="00074687" w:rsidRDefault="00074687" w:rsidP="00074687">
      <w:pPr>
        <w:pStyle w:val="af4"/>
      </w:pPr>
      <w:r>
        <w:rPr>
          <w:rStyle w:val="af3"/>
        </w:rPr>
        <w:annotationRef/>
      </w:r>
      <w:r>
        <w:t>In the physics literature, two definitions of network diameter are commonly used: the largest distance between any two nodes, and the average distance across all nodes. We note that the choice of definition does not affect our conclusions. While we cannot derive the shortest distance, we can derive both the largest distance and the expected distance.</w:t>
      </w:r>
    </w:p>
  </w:comment>
  <w:comment w:id="414" w:author="Lin, Chujun" w:date="2025-08-09T16:54:00Z" w:initials="CL">
    <w:p w14:paraId="6BDEBD51" w14:textId="0D139561" w:rsidR="00852E57" w:rsidRDefault="004B548F" w:rsidP="00852E57">
      <w:pPr>
        <w:pStyle w:val="af4"/>
      </w:pPr>
      <w:r>
        <w:rPr>
          <w:rStyle w:val="af3"/>
        </w:rPr>
        <w:annotationRef/>
      </w:r>
      <w:r w:rsidR="00852E57">
        <w:t xml:space="preserve">“Growing network” is confusing. I understand what you mean: i.e., you grow this network through simulation. But people may thought this is a new term and that you have defined it. They may think about “growth” as one of the generative mechanism for a scale-free network that you mentioned. But not exactly in this context. So let’s try to keep our terminology consistent whenever possible and use as little new terms as possible.  </w:t>
      </w:r>
    </w:p>
  </w:comment>
  <w:comment w:id="415" w:author="Lu, Junsong" w:date="2025-08-22T08:33:00Z" w:initials="JL">
    <w:p w14:paraId="06885953" w14:textId="77777777" w:rsidR="00630254" w:rsidRDefault="00630254" w:rsidP="00630254">
      <w:pPr>
        <w:pStyle w:val="af4"/>
      </w:pPr>
      <w:r>
        <w:rPr>
          <w:rStyle w:val="af3"/>
        </w:rPr>
        <w:annotationRef/>
      </w:r>
      <w:r>
        <w:t>I think the original version does not contain any description of the shortest path, which is a quantity that we cannot derive and thus should not be discussed.</w:t>
      </w:r>
    </w:p>
  </w:comment>
  <w:comment w:id="506" w:author="Lin, Chujun" w:date="2025-08-10T14:33:00Z" w:initials="CL">
    <w:p w14:paraId="20556947" w14:textId="0E2D0F40" w:rsidR="004574BD" w:rsidRDefault="004574BD" w:rsidP="004574BD">
      <w:pPr>
        <w:pStyle w:val="af4"/>
      </w:pPr>
      <w:r>
        <w:rPr>
          <w:rStyle w:val="af3"/>
        </w:rPr>
        <w:annotationRef/>
      </w:r>
      <w:r>
        <w:t xml:space="preserve">We should be more specific here beyond just saying “emergent properties” and give people an overview of our argument before we get into the details with the subsequent paragraphs. </w:t>
      </w:r>
    </w:p>
  </w:comment>
  <w:comment w:id="511" w:author="Lu, Junsong" w:date="2025-08-22T09:19:00Z" w:initials="JL">
    <w:p w14:paraId="7BBBCB03" w14:textId="77777777" w:rsidR="00615865" w:rsidRDefault="00615865" w:rsidP="00615865">
      <w:pPr>
        <w:pStyle w:val="af4"/>
      </w:pPr>
      <w:r>
        <w:rPr>
          <w:rStyle w:val="af3"/>
        </w:rPr>
        <w:annotationRef/>
      </w:r>
      <w:r>
        <w:t>I’d like to remove some repetition. Since we made the same point in the previous paragraph, reducing redundancy will make the text flow more smoothly.</w:t>
      </w:r>
    </w:p>
  </w:comment>
  <w:comment w:id="518" w:author="Lin, Chujun" w:date="2025-08-10T12:50:00Z" w:initials="CL">
    <w:p w14:paraId="138A3F7B" w14:textId="4CB4C278" w:rsidR="00F231BC" w:rsidRDefault="00F231BC" w:rsidP="00F231BC">
      <w:pPr>
        <w:pStyle w:val="af4"/>
      </w:pPr>
      <w:r>
        <w:rPr>
          <w:rStyle w:val="af3"/>
        </w:rPr>
        <w:annotationRef/>
      </w:r>
      <w:r>
        <w:t>A lot of this paragraph currently sounds like a mental exercise, i.e., if xxx, then our claim is true. But can we do more than “if”? E.g., can you generate evidence from your first-year paper or the free word data from my prior paper, to show that this is indeed the case? I would add that to your figure 4 as an empirical support</w:t>
      </w:r>
    </w:p>
  </w:comment>
  <w:comment w:id="519" w:author="Lu, Junsong" w:date="2025-08-22T09:26:00Z" w:initials="JL">
    <w:p w14:paraId="12C14A62" w14:textId="77777777" w:rsidR="00615865" w:rsidRDefault="00615865" w:rsidP="00615865">
      <w:pPr>
        <w:pStyle w:val="af4"/>
      </w:pPr>
      <w:r>
        <w:rPr>
          <w:rStyle w:val="af3"/>
        </w:rPr>
        <w:annotationRef/>
      </w:r>
      <w:r>
        <w:t>From my perspective, if something can be formally proven and its premises are empirically valid, simulations or additional data are unnecessary. This is why I emphasize that both attractiveness and intelligence have high degree centrality, as shown by empirical findings. Prior studies, including my own, diverge from the current account because their data reflect a blend of environmental input and mental structure.</w:t>
      </w:r>
    </w:p>
  </w:comment>
  <w:comment w:id="520" w:author="Lin, Chujun" w:date="2025-08-10T13:38:00Z" w:initials="CL">
    <w:p w14:paraId="7386DFA1" w14:textId="0D678019" w:rsidR="00586A4A" w:rsidRDefault="00586A4A" w:rsidP="00586A4A">
      <w:pPr>
        <w:pStyle w:val="af4"/>
      </w:pPr>
      <w:r>
        <w:rPr>
          <w:rStyle w:val="af3"/>
        </w:rPr>
        <w:annotationRef/>
      </w:r>
      <w:r>
        <w:t>Not sure if this term is necessary here since you are not using it again later any way and there is not explanation what it mean. I would suggest you either:</w:t>
      </w:r>
    </w:p>
    <w:p w14:paraId="183E1229" w14:textId="77777777" w:rsidR="00586A4A" w:rsidRDefault="00586A4A" w:rsidP="00586A4A">
      <w:pPr>
        <w:pStyle w:val="af4"/>
        <w:numPr>
          <w:ilvl w:val="0"/>
          <w:numId w:val="10"/>
        </w:numPr>
      </w:pPr>
      <w:r>
        <w:t>Change to other terms such as well-connected, or acting like hubs that connect other inferences, etc.</w:t>
      </w:r>
    </w:p>
    <w:p w14:paraId="59CE895E" w14:textId="77777777" w:rsidR="00586A4A" w:rsidRDefault="00586A4A" w:rsidP="00586A4A">
      <w:pPr>
        <w:pStyle w:val="af4"/>
        <w:numPr>
          <w:ilvl w:val="0"/>
          <w:numId w:val="10"/>
        </w:numPr>
      </w:pPr>
      <w:r>
        <w:t>Or, explain what it means, AND use this term again at the end of the paragraph when you mentioned “frequently activated social inferences”</w:t>
      </w:r>
    </w:p>
  </w:comment>
  <w:comment w:id="521" w:author="Lu, Junsong" w:date="2025-08-22T10:43:00Z" w:initials="JL">
    <w:p w14:paraId="239B2F8F" w14:textId="77777777" w:rsidR="007B7775" w:rsidRDefault="007B7775" w:rsidP="007B7775">
      <w:pPr>
        <w:pStyle w:val="af4"/>
      </w:pPr>
      <w:r>
        <w:rPr>
          <w:rStyle w:val="af3"/>
        </w:rPr>
        <w:annotationRef/>
      </w:r>
      <w:r>
        <w:t>I think this term works well, as it concisely captures the preceding sentence “holds a central position in the network due to its early acquisition and high accessibility.”</w:t>
      </w:r>
    </w:p>
  </w:comment>
  <w:comment w:id="523" w:author="Lin, Chujun" w:date="2025-08-10T13:29:00Z" w:initials="CL">
    <w:p w14:paraId="6B144546" w14:textId="4EB49DA2" w:rsidR="00A34483" w:rsidRDefault="00A34483" w:rsidP="00A34483">
      <w:pPr>
        <w:pStyle w:val="af4"/>
      </w:pPr>
      <w:r>
        <w:rPr>
          <w:rStyle w:val="af3"/>
        </w:rPr>
        <w:annotationRef/>
      </w:r>
      <w:r>
        <w:t>Can you give a brief example showing what you mean? Why is intelligence inferences well connected?</w:t>
      </w:r>
    </w:p>
  </w:comment>
  <w:comment w:id="524" w:author="Lu, Junsong" w:date="2025-08-22T10:39:00Z" w:initials="JL">
    <w:p w14:paraId="6404D5CA" w14:textId="77777777" w:rsidR="003F72D8" w:rsidRDefault="003F72D8" w:rsidP="003F72D8">
      <w:pPr>
        <w:pStyle w:val="af4"/>
      </w:pPr>
      <w:r>
        <w:rPr>
          <w:rStyle w:val="af3"/>
        </w:rPr>
        <w:annotationRef/>
      </w:r>
      <w:r>
        <w:t>The scientific progress of intelligence research generated a lot of biases in trait judgment over the last century. A good, related work is Gould's famous book. Another famous book, The bell curve, is also relevant. But we do not want to cite that because of its controversial political stance.</w:t>
      </w:r>
    </w:p>
  </w:comment>
  <w:comment w:id="540" w:author="Lin, Chujun" w:date="2025-08-10T12:59:00Z" w:initials="CL">
    <w:p w14:paraId="25B34A38" w14:textId="07D3B293" w:rsidR="0098089F" w:rsidRDefault="00000456" w:rsidP="0098089F">
      <w:pPr>
        <w:pStyle w:val="af4"/>
      </w:pPr>
      <w:r>
        <w:rPr>
          <w:rStyle w:val="af3"/>
        </w:rPr>
        <w:annotationRef/>
      </w:r>
      <w:r w:rsidR="0098089F">
        <w:t>You can showed that network graph (Fig. 5) in your paper showing the label “handsome”, or if you can find other label such as “beautiful” etc. in that figure and then add those labels is even better - you will want to remove the coloring in that network graph from your first-year paper, and most of the other labels, so that you are ONLY emphasizing attractiveness-related and intelligence-related inferences in that network</w:t>
      </w:r>
    </w:p>
  </w:comment>
  <w:comment w:id="541" w:author="Lu, Junsong" w:date="2025-08-22T10:57:00Z" w:initials="JL">
    <w:p w14:paraId="3C0AC7E6" w14:textId="77777777" w:rsidR="001A63A6" w:rsidRDefault="001A63A6" w:rsidP="001A63A6">
      <w:pPr>
        <w:pStyle w:val="af4"/>
      </w:pPr>
      <w:r>
        <w:rPr>
          <w:rStyle w:val="af3"/>
        </w:rPr>
        <w:annotationRef/>
      </w:r>
      <w:r>
        <w:t>The point I want to convey is that certain nodes, such as attractiveness, are broadly connected to others. Once this is established, additional details that might overwhelm readers are unnecessary. Throughout the paper, the specific identity or semantic meaning of a node is not important.</w:t>
      </w:r>
    </w:p>
  </w:comment>
  <w:comment w:id="542" w:author="Lu, Junsong" w:date="2025-08-22T10:58:00Z" w:initials="JL">
    <w:p w14:paraId="208DC9E0" w14:textId="77777777" w:rsidR="001A63A6" w:rsidRDefault="001A63A6" w:rsidP="001A63A6">
      <w:pPr>
        <w:pStyle w:val="af4"/>
      </w:pPr>
      <w:r>
        <w:rPr>
          <w:rStyle w:val="af3"/>
        </w:rPr>
        <w:annotationRef/>
      </w:r>
      <w:r>
        <w:t>Also, panel B is exactly a zoomed-in view of panel A, so I think the intended goal has been achieved.</w:t>
      </w:r>
    </w:p>
  </w:comment>
  <w:comment w:id="551" w:author="Lin, Chujun" w:date="2025-08-10T12:59:00Z" w:initials="CL">
    <w:p w14:paraId="11EE27B0" w14:textId="16718A5F" w:rsidR="00000456" w:rsidRDefault="00000456" w:rsidP="00000456">
      <w:pPr>
        <w:pStyle w:val="af4"/>
      </w:pPr>
      <w:r>
        <w:rPr>
          <w:rStyle w:val="af3"/>
        </w:rPr>
        <w:annotationRef/>
      </w:r>
      <w:r>
        <w:t>Add a citation</w:t>
      </w:r>
    </w:p>
  </w:comment>
  <w:comment w:id="552" w:author="Lin, Chujun" w:date="2025-08-10T13:01:00Z" w:initials="CL">
    <w:p w14:paraId="7E4D8717" w14:textId="77777777" w:rsidR="00000456" w:rsidRDefault="00000456" w:rsidP="00000456">
      <w:pPr>
        <w:pStyle w:val="af4"/>
      </w:pPr>
      <w:r>
        <w:rPr>
          <w:rStyle w:val="af3"/>
        </w:rPr>
        <w:annotationRef/>
      </w:r>
      <w:r>
        <w:t>Give it a separate label as panel d</w:t>
      </w:r>
    </w:p>
  </w:comment>
  <w:comment w:id="557" w:author="Lin, Chujun" w:date="2025-08-10T13:04:00Z" w:initials="CL">
    <w:p w14:paraId="70E6CBA6" w14:textId="77777777" w:rsidR="00FA39CE" w:rsidRDefault="00FA39CE" w:rsidP="00FA39CE">
      <w:pPr>
        <w:pStyle w:val="af4"/>
      </w:pPr>
      <w:r>
        <w:rPr>
          <w:rStyle w:val="af3"/>
        </w:rPr>
        <w:annotationRef/>
      </w:r>
      <w:r>
        <w:t xml:space="preserve">Is this what you mean? Where is the initial activation? </w:t>
      </w:r>
    </w:p>
  </w:comment>
  <w:comment w:id="558" w:author="Lu, Junsong" w:date="2025-08-22T11:18:00Z" w:initials="JL">
    <w:p w14:paraId="5FF97F98" w14:textId="77777777" w:rsidR="00EE733C" w:rsidRDefault="00EE733C" w:rsidP="00EE733C">
      <w:pPr>
        <w:pStyle w:val="af4"/>
      </w:pPr>
      <w:r>
        <w:rPr>
          <w:rStyle w:val="af3"/>
        </w:rPr>
        <w:annotationRef/>
      </w:r>
      <w:r>
        <w:t>Yes. The initial activation is presented in panel a.</w:t>
      </w:r>
    </w:p>
  </w:comment>
  <w:comment w:id="559" w:author="Lin, Chujun" w:date="2025-08-10T13:08:00Z" w:initials="CL">
    <w:p w14:paraId="57E4945A" w14:textId="421C15C3" w:rsidR="00E479BF" w:rsidRDefault="00E479BF" w:rsidP="00E479BF">
      <w:pPr>
        <w:pStyle w:val="af4"/>
      </w:pPr>
      <w:r>
        <w:rPr>
          <w:rStyle w:val="af3"/>
        </w:rPr>
        <w:annotationRef/>
      </w:r>
      <w:r>
        <w:t>Give the right-hand side panel its own labe (f)</w:t>
      </w:r>
    </w:p>
  </w:comment>
  <w:comment w:id="562" w:author="Lin, Chujun" w:date="2025-08-10T13:14:00Z" w:initials="CL">
    <w:p w14:paraId="1B22F556" w14:textId="77777777" w:rsidR="00D35C18" w:rsidRDefault="00D35C18" w:rsidP="00D35C18">
      <w:pPr>
        <w:pStyle w:val="af4"/>
      </w:pPr>
      <w:r>
        <w:rPr>
          <w:rStyle w:val="af3"/>
        </w:rPr>
        <w:annotationRef/>
      </w:r>
      <w:r>
        <w:t>What does the upper-right heatmap triangle means? If you want to keep it, we need to explain how it connects to your statements in the legend (i.e., refer to that component in your legend text here)</w:t>
      </w:r>
    </w:p>
  </w:comment>
  <w:comment w:id="563" w:author="Lu, Junsong" w:date="2025-08-22T11:20:00Z" w:initials="JL">
    <w:p w14:paraId="42496FD7" w14:textId="77777777" w:rsidR="00EE733C" w:rsidRDefault="00EE733C" w:rsidP="00EE733C">
      <w:pPr>
        <w:pStyle w:val="af4"/>
      </w:pPr>
      <w:r>
        <w:rPr>
          <w:rStyle w:val="af3"/>
        </w:rPr>
        <w:annotationRef/>
      </w:r>
      <w:r>
        <w:t>Yes, the current caption explains it well. We can provide the readers a sense of how strong the correlations are.</w:t>
      </w:r>
    </w:p>
  </w:comment>
  <w:comment w:id="564" w:author="Lin, Chujun" w:date="2025-08-10T13:12:00Z" w:initials="CL">
    <w:p w14:paraId="26AE676E" w14:textId="592C1271" w:rsidR="00E479BF" w:rsidRDefault="00E479BF" w:rsidP="00E479BF">
      <w:pPr>
        <w:pStyle w:val="af4"/>
      </w:pPr>
      <w:r>
        <w:rPr>
          <w:rStyle w:val="af3"/>
        </w:rPr>
        <w:annotationRef/>
      </w:r>
      <w:r>
        <w:t>It is unclear from your figure what is “Dimension”? A psychological dimension is not a specific node (specific social inference), but an axes that describe a central direction of variance across nodes. So it should be the entire Grey Area in the middle.</w:t>
      </w:r>
    </w:p>
  </w:comment>
  <w:comment w:id="565" w:author="Lu, Junsong" w:date="2025-08-22T11:21:00Z" w:initials="JL">
    <w:p w14:paraId="2978FC3F" w14:textId="77777777" w:rsidR="00D00349" w:rsidRDefault="00D00349" w:rsidP="00D00349">
      <w:pPr>
        <w:pStyle w:val="af4"/>
      </w:pPr>
      <w:r>
        <w:rPr>
          <w:rStyle w:val="af3"/>
        </w:rPr>
        <w:annotationRef/>
      </w:r>
      <w:r>
        <w:t>It is indeed the grey region. The original arrow starts with a dot, which is confusing and has been replaced.</w:t>
      </w:r>
    </w:p>
  </w:comment>
  <w:comment w:id="566" w:author="Lin, Chujun" w:date="2025-08-10T13:51:00Z" w:initials="CL">
    <w:p w14:paraId="590F3EC9" w14:textId="54BDD7CF" w:rsidR="00545902" w:rsidRDefault="00545902" w:rsidP="00545902">
      <w:pPr>
        <w:pStyle w:val="af4"/>
      </w:pPr>
      <w:r>
        <w:rPr>
          <w:rStyle w:val="af3"/>
        </w:rPr>
        <w:annotationRef/>
      </w:r>
      <w:r>
        <w:t>Can you add a bit more detail on how you did the simulation? i.e., how do you implement “introduce diverse environmental inputs to the network”, you are probably not “showing” your network videos, so can you say a bit more “how”?</w:t>
      </w:r>
    </w:p>
  </w:comment>
  <w:comment w:id="567" w:author="Lin, Chujun" w:date="2025-08-10T14:05:00Z" w:initials="CL">
    <w:p w14:paraId="29013B04" w14:textId="77777777" w:rsidR="00E21125" w:rsidRDefault="00E21125" w:rsidP="00E21125">
      <w:pPr>
        <w:pStyle w:val="af4"/>
      </w:pPr>
      <w:r>
        <w:rPr>
          <w:rStyle w:val="af3"/>
        </w:rPr>
        <w:annotationRef/>
      </w:r>
      <w:r>
        <w:t xml:space="preserve">In my understanding, you are making an assumption that constrained input = only a few nodes and that those nodes are well-connected activated at the beginning, diverse input = more nodes in different parts of the networks are activated at the beginning. If so, please explicitly state here, and explain why this is a valid assumption. If not, same, please explain in detail and justify any implicit assumptions you are making here </w:t>
      </w:r>
    </w:p>
  </w:comment>
  <w:comment w:id="568" w:author="Lu, Junsong" w:date="2025-08-22T11:29:00Z" w:initials="JL">
    <w:p w14:paraId="182788BE" w14:textId="77777777" w:rsidR="00D00349" w:rsidRDefault="00D00349" w:rsidP="00D00349">
      <w:pPr>
        <w:pStyle w:val="af4"/>
      </w:pPr>
      <w:r>
        <w:rPr>
          <w:rStyle w:val="af3"/>
        </w:rPr>
        <w:annotationRef/>
      </w:r>
      <w:r>
        <w:t>I’ve added a sentence to clarify this point. Since we are not writing in a psych review style—with extensive math in the main text—we only need to convey the basic idea. Otherwise, we would consider moving the formulas into the main text rather than relying on potentially imprecise verbal descriptions.</w:t>
      </w:r>
    </w:p>
    <w:p w14:paraId="3FB59C11" w14:textId="77777777" w:rsidR="00D00349" w:rsidRDefault="00D00349" w:rsidP="00D00349">
      <w:pPr>
        <w:pStyle w:val="af4"/>
      </w:pPr>
    </w:p>
    <w:p w14:paraId="588A8E6E" w14:textId="77777777" w:rsidR="00D00349" w:rsidRDefault="00D00349" w:rsidP="00D00349">
      <w:pPr>
        <w:pStyle w:val="af4"/>
      </w:pPr>
      <w:r>
        <w:t>Regarding constrained stimuli, we already noted this assumption in the previous paragraph. So I only mentioned the naturalistic stimuli here.</w:t>
      </w:r>
    </w:p>
  </w:comment>
  <w:comment w:id="586" w:author="Lin, Chujun" w:date="2025-08-10T14:24:00Z" w:initials="CL">
    <w:p w14:paraId="63FD8F1C" w14:textId="37506C55" w:rsidR="009E1450" w:rsidRDefault="009E1450" w:rsidP="009E1450">
      <w:pPr>
        <w:pStyle w:val="af4"/>
      </w:pPr>
      <w:r>
        <w:rPr>
          <w:rStyle w:val="af3"/>
        </w:rPr>
        <w:annotationRef/>
      </w:r>
      <w:r>
        <w:t>How do you specify which node represent “attractiveness” and which node represent “warmth” in your simulation? More details need to be provided to explain this. You Figure 5 legend seems to suggest that your simulation is not modeling specific traits in this network, but just nodes in general. But here in the text, you seem to suggest that the nodes in your simulation did correspond to specific trait inferences</w:t>
      </w:r>
    </w:p>
  </w:comment>
  <w:comment w:id="587" w:author="Lu, Junsong" w:date="2025-08-22T11:33:00Z" w:initials="JL">
    <w:p w14:paraId="46C9CE6F" w14:textId="77777777" w:rsidR="001C7470" w:rsidRDefault="001C7470" w:rsidP="001C7470">
      <w:pPr>
        <w:pStyle w:val="af4"/>
      </w:pPr>
      <w:r>
        <w:rPr>
          <w:rStyle w:val="af3"/>
        </w:rPr>
        <w:annotationRef/>
      </w:r>
      <w:r>
        <w:t>As per the original version, the result here is based on Ruoying's 1st year paper rather than the simulation. For simulations, we cannot describe specific details like clothing and situations, as the specific cue is not identifiable in the model.</w:t>
      </w:r>
    </w:p>
  </w:comment>
  <w:comment w:id="588" w:author="Lin, Chujun" w:date="2025-08-10T13:58:00Z" w:initials="CL">
    <w:p w14:paraId="25F490A6" w14:textId="159F0F40" w:rsidR="00E21125" w:rsidRDefault="00E21125" w:rsidP="00E21125">
      <w:pPr>
        <w:pStyle w:val="af4"/>
      </w:pPr>
      <w:r>
        <w:rPr>
          <w:rStyle w:val="af3"/>
        </w:rPr>
        <w:annotationRef/>
      </w:r>
      <w:r>
        <w:t>If you cite prior work directly after the 0.12, people would thought that number was from a prior study, not from your simulation</w:t>
      </w:r>
    </w:p>
  </w:comment>
  <w:comment w:id="589" w:author="Lu, Junsong" w:date="2025-08-27T09:23:00Z" w:initials="JL">
    <w:p w14:paraId="532442F4" w14:textId="77777777" w:rsidR="00413AF4" w:rsidRDefault="00413AF4" w:rsidP="00413AF4">
      <w:pPr>
        <w:pStyle w:val="af4"/>
      </w:pPr>
      <w:r>
        <w:rPr>
          <w:rStyle w:val="af3"/>
        </w:rPr>
        <w:annotationRef/>
      </w:r>
      <w:r>
        <w:t>It is indeed from a prior study. The original version has a sentence indicating that the following discussions are all about empirical findings.</w:t>
      </w:r>
    </w:p>
  </w:comment>
  <w:comment w:id="590" w:author="Lin, Chujun" w:date="2025-08-10T13:55:00Z" w:initials="CL">
    <w:p w14:paraId="2094BEE6" w14:textId="48908749" w:rsidR="00BB40EE" w:rsidRDefault="00BB40EE" w:rsidP="00BB40EE">
      <w:pPr>
        <w:pStyle w:val="af4"/>
      </w:pPr>
      <w:r>
        <w:rPr>
          <w:rStyle w:val="af3"/>
        </w:rPr>
        <w:annotationRef/>
      </w:r>
      <w:r>
        <w:t>Attractiveness is also perceived, not ground-truth</w:t>
      </w:r>
    </w:p>
  </w:comment>
  <w:comment w:id="594" w:author="Lin, Chujun" w:date="2025-08-10T13:58:00Z" w:initials="CL">
    <w:p w14:paraId="6946B3E2" w14:textId="77777777" w:rsidR="008D5103" w:rsidRDefault="00E21125" w:rsidP="008D5103">
      <w:pPr>
        <w:pStyle w:val="af4"/>
      </w:pPr>
      <w:r>
        <w:rPr>
          <w:rStyle w:val="af3"/>
        </w:rPr>
        <w:annotationRef/>
      </w:r>
      <w:r w:rsidR="008D5103">
        <w:t>Is the -0.04 result from your simulation or from your paper? This paragraph seems like you are talking about your simulation, but currently it feels like the results from the simulations are not much mentioned, and instead you are just citing correlations from prior research</w:t>
      </w:r>
    </w:p>
  </w:comment>
  <w:comment w:id="595" w:author="Lu, Junsong" w:date="2025-08-27T09:34:00Z" w:initials="JL">
    <w:p w14:paraId="47D1D472" w14:textId="77777777" w:rsidR="001D08E7" w:rsidRDefault="001D08E7" w:rsidP="001D08E7">
      <w:pPr>
        <w:pStyle w:val="af4"/>
      </w:pPr>
      <w:r>
        <w:rPr>
          <w:rStyle w:val="af3"/>
        </w:rPr>
        <w:annotationRef/>
      </w:r>
      <w:r>
        <w:t>This paragraph first talk about the simulation and then the evidence from prior empirical data. I have added a sentence describing the mean correlation in the two simulations.</w:t>
      </w:r>
    </w:p>
  </w:comment>
  <w:comment w:id="598" w:author="Lin, Chujun" w:date="2025-08-10T14:00:00Z" w:initials="CL">
    <w:p w14:paraId="07682324" w14:textId="749D4D70" w:rsidR="0032534F" w:rsidRDefault="00E21125" w:rsidP="0032534F">
      <w:pPr>
        <w:pStyle w:val="af4"/>
      </w:pPr>
      <w:r>
        <w:rPr>
          <w:rStyle w:val="af3"/>
        </w:rPr>
        <w:annotationRef/>
      </w:r>
      <w:r w:rsidR="0032534F">
        <w:t xml:space="preserve">I don’t understand this- are you saying activations across stimuli or activations across inferences, or across nodes? you should be talking what you did in your study, not in prior studies - and don’t assume people know what you are saying when you do not say it explicitly. </w:t>
      </w:r>
      <w:r w:rsidR="0032534F">
        <w:br/>
        <w:t>Also, your heatmap now do not have any labels, so what does each column (row) indicate? Please add</w:t>
      </w:r>
    </w:p>
  </w:comment>
  <w:comment w:id="599" w:author="Lu, Junsong" w:date="2025-08-22T12:05:00Z" w:initials="JL">
    <w:p w14:paraId="30D366B7" w14:textId="77777777" w:rsidR="00780B54" w:rsidRDefault="00780B54" w:rsidP="00780B54">
      <w:pPr>
        <w:pStyle w:val="af4"/>
      </w:pPr>
      <w:r>
        <w:rPr>
          <w:rStyle w:val="af3"/>
        </w:rPr>
        <w:annotationRef/>
      </w:r>
      <w:r>
        <w:t>This refers to the correlation between activations across stimuli. The original description is accurate—this is how dimension studies are typically conducted, by calculating correlations between two traits across multiple faces. It may be better to skip these details. My derivations are based on within-subject correlations for a single stimulus, capturing, for example, “if I perceive this person as attractive, I also think they are intelligent.” The simulations, by contrast, use correlations across multiple stimuli, similar to most empirical studies.</w:t>
      </w:r>
    </w:p>
    <w:p w14:paraId="39183B38" w14:textId="77777777" w:rsidR="00780B54" w:rsidRDefault="00780B54" w:rsidP="00780B54">
      <w:pPr>
        <w:pStyle w:val="af4"/>
      </w:pPr>
    </w:p>
    <w:p w14:paraId="6872CDD1" w14:textId="77777777" w:rsidR="00780B54" w:rsidRDefault="00780B54" w:rsidP="00780B54">
      <w:pPr>
        <w:pStyle w:val="af4"/>
      </w:pPr>
      <w:r>
        <w:t>It is acceptable to omit these details, as the results are unaffected by the specific formulation.</w:t>
      </w:r>
    </w:p>
  </w:comment>
  <w:comment w:id="602" w:author="Lin, Chujun" w:date="2025-08-10T14:15:00Z" w:initials="CL">
    <w:p w14:paraId="2801E8CA" w14:textId="5538B9E2" w:rsidR="00A44B83" w:rsidRDefault="00A44B83" w:rsidP="00A44B83">
      <w:pPr>
        <w:pStyle w:val="af4"/>
      </w:pPr>
      <w:r>
        <w:rPr>
          <w:rStyle w:val="af3"/>
        </w:rPr>
        <w:annotationRef/>
      </w:r>
      <w:r>
        <w:t>Please add citations</w:t>
      </w:r>
    </w:p>
  </w:comment>
  <w:comment w:id="604" w:author="Lin, Chujun" w:date="2025-08-10T14:14:00Z" w:initials="CL">
    <w:p w14:paraId="7DFB47A1" w14:textId="2460DDB7" w:rsidR="00A44B83" w:rsidRDefault="00A44B83" w:rsidP="00A44B83">
      <w:pPr>
        <w:pStyle w:val="af4"/>
      </w:pPr>
      <w:r>
        <w:rPr>
          <w:rStyle w:val="af3"/>
        </w:rPr>
        <w:annotationRef/>
      </w:r>
      <w:r>
        <w:t>Please cite. Whenever you mention prior studies, you need to cite them</w:t>
      </w:r>
    </w:p>
  </w:comment>
  <w:comment w:id="616" w:author="Lin, Chujun" w:date="2025-08-10T14:41:00Z" w:initials="CL">
    <w:p w14:paraId="1B71FA2A" w14:textId="77777777" w:rsidR="003064DE" w:rsidRDefault="003064DE" w:rsidP="003064DE">
      <w:pPr>
        <w:pStyle w:val="af4"/>
      </w:pPr>
      <w:r>
        <w:rPr>
          <w:rStyle w:val="af3"/>
        </w:rPr>
        <w:annotationRef/>
      </w:r>
      <w:r>
        <w:t>Again, we should provide a more specific argument and overview in this paragraph.</w:t>
      </w:r>
    </w:p>
  </w:comment>
  <w:comment w:id="652" w:author="Lin, Chujun" w:date="2025-08-10T15:37:00Z" w:initials="CL">
    <w:p w14:paraId="6102326D" w14:textId="77777777" w:rsidR="0044492C" w:rsidRDefault="0044492C" w:rsidP="0044492C">
      <w:pPr>
        <w:pStyle w:val="af4"/>
      </w:pPr>
      <w:r>
        <w:rPr>
          <w:rStyle w:val="af3"/>
        </w:rPr>
        <w:annotationRef/>
      </w:r>
      <w:r>
        <w:t>The Ache part is a bit side-track here because you were talking about environmental inputs, so people would be thinking about stimuli, but he kind of manipulate both the stimuli and the traits, so can be less straightforward to make this connection here</w:t>
      </w:r>
    </w:p>
  </w:comment>
  <w:comment w:id="663" w:author="Lin, Chujun" w:date="2025-08-10T15:40:00Z" w:initials="CL">
    <w:p w14:paraId="73CE8183" w14:textId="77777777" w:rsidR="00F63583" w:rsidRDefault="00F63583" w:rsidP="00F63583">
      <w:pPr>
        <w:pStyle w:val="af4"/>
      </w:pPr>
      <w:r>
        <w:rPr>
          <w:rStyle w:val="af3"/>
        </w:rPr>
        <w:annotationRef/>
      </w:r>
      <w:r>
        <w:t>You need to tie it back to the environmental inputs here since it is the focus of this paragraph</w:t>
      </w:r>
    </w:p>
  </w:comment>
  <w:comment w:id="673" w:author="Lin, Chujun" w:date="2025-08-10T16:00:00Z" w:initials="CL">
    <w:p w14:paraId="67128765" w14:textId="77777777" w:rsidR="0007553A" w:rsidRDefault="0007553A" w:rsidP="0007553A">
      <w:pPr>
        <w:pStyle w:val="af4"/>
      </w:pPr>
      <w:r>
        <w:rPr>
          <w:rStyle w:val="af3"/>
        </w:rPr>
        <w:annotationRef/>
      </w:r>
      <w:r>
        <w:t xml:space="preserve">Can you add perhaps one sentence after this to explain more why this is not likely to be true when the stimuli are rich? </w:t>
      </w:r>
    </w:p>
  </w:comment>
  <w:comment w:id="674" w:author="Lu, Junsong" w:date="2025-08-22T13:05:00Z" w:initials="JL">
    <w:p w14:paraId="17086375" w14:textId="77777777" w:rsidR="003D0565" w:rsidRDefault="003D0565" w:rsidP="003D0565">
      <w:pPr>
        <w:pStyle w:val="af4"/>
      </w:pPr>
      <w:r>
        <w:rPr>
          <w:rStyle w:val="af3"/>
        </w:rPr>
        <w:annotationRef/>
      </w:r>
      <w:r>
        <w:t>I think the reason is that different environmental cues are not perfectly correlated.</w:t>
      </w:r>
    </w:p>
  </w:comment>
  <w:comment w:id="690" w:author="Lin, Chujun" w:date="2025-08-10T16:25:00Z" w:initials="CL">
    <w:p w14:paraId="6FED0DB6" w14:textId="6ED63AEC" w:rsidR="00D15D0C" w:rsidRDefault="00D15D0C" w:rsidP="00D15D0C">
      <w:pPr>
        <w:pStyle w:val="af4"/>
      </w:pPr>
      <w:r>
        <w:rPr>
          <w:rStyle w:val="af3"/>
        </w:rPr>
        <w:annotationRef/>
      </w:r>
      <w:r>
        <w:t>Cite your paper</w:t>
      </w:r>
    </w:p>
  </w:comment>
  <w:comment w:id="702" w:author="Lin, Chujun" w:date="2025-08-10T16:30:00Z" w:initials="CL">
    <w:p w14:paraId="0100ECB4" w14:textId="77777777" w:rsidR="00D15D0C" w:rsidRDefault="00D15D0C" w:rsidP="00D15D0C">
      <w:pPr>
        <w:pStyle w:val="af4"/>
      </w:pPr>
      <w:r>
        <w:rPr>
          <w:rStyle w:val="af3"/>
        </w:rPr>
        <w:annotationRef/>
      </w:r>
      <w:r>
        <w:t xml:space="preserve">We need to be clear about one distinction: the small-world network in the mind and the small-world network we back out from behavioral data under a given set of stimuli. </w:t>
      </w:r>
    </w:p>
    <w:p w14:paraId="1B8557EF" w14:textId="77777777" w:rsidR="00D15D0C" w:rsidRDefault="00D15D0C" w:rsidP="00D15D0C">
      <w:pPr>
        <w:pStyle w:val="af4"/>
        <w:numPr>
          <w:ilvl w:val="0"/>
          <w:numId w:val="11"/>
        </w:numPr>
      </w:pPr>
      <w:r>
        <w:t>The small-world network in the mind should have a relatively static structure at a given time point of life in an individual</w:t>
      </w:r>
    </w:p>
    <w:p w14:paraId="658B3B8C" w14:textId="77777777" w:rsidR="00D15D0C" w:rsidRDefault="00D15D0C" w:rsidP="00D15D0C">
      <w:pPr>
        <w:pStyle w:val="af4"/>
        <w:numPr>
          <w:ilvl w:val="0"/>
          <w:numId w:val="11"/>
        </w:numPr>
      </w:pPr>
      <w:r>
        <w:t>The activation in this network depends on the environmental inputs</w:t>
      </w:r>
    </w:p>
    <w:p w14:paraId="29785964" w14:textId="77777777" w:rsidR="00D15D0C" w:rsidRDefault="00D15D0C" w:rsidP="00D15D0C">
      <w:pPr>
        <w:pStyle w:val="af4"/>
        <w:numPr>
          <w:ilvl w:val="0"/>
          <w:numId w:val="11"/>
        </w:numPr>
      </w:pPr>
      <w:r>
        <w:t>And thus, when given different environmental inputs, different activation patterns would emerge</w:t>
      </w:r>
    </w:p>
    <w:p w14:paraId="090A264D" w14:textId="77777777" w:rsidR="00D15D0C" w:rsidRDefault="00D15D0C" w:rsidP="00D15D0C">
      <w:pPr>
        <w:pStyle w:val="af4"/>
        <w:numPr>
          <w:ilvl w:val="0"/>
          <w:numId w:val="11"/>
        </w:numPr>
      </w:pPr>
      <w:r>
        <w:t>When we build network model based on these activation patterns, we are technically building the connections between the nodes, but in fact, these connections reflect the environmental-input-dependent activation</w:t>
      </w:r>
    </w:p>
    <w:p w14:paraId="656C0AB2" w14:textId="77777777" w:rsidR="00D15D0C" w:rsidRDefault="00D15D0C" w:rsidP="00D15D0C">
      <w:pPr>
        <w:pStyle w:val="af4"/>
        <w:numPr>
          <w:ilvl w:val="0"/>
          <w:numId w:val="11"/>
        </w:numPr>
      </w:pPr>
      <w:r>
        <w:t>So given different environmental inputs, we should end up with different network structure in research (and hence different communities), but that does not mean the network structure in the mind is changing, just its activation</w:t>
      </w:r>
    </w:p>
    <w:p w14:paraId="22F0FFDB" w14:textId="77777777" w:rsidR="00D15D0C" w:rsidRDefault="00D15D0C" w:rsidP="00D15D0C">
      <w:pPr>
        <w:pStyle w:val="af4"/>
        <w:numPr>
          <w:ilvl w:val="0"/>
          <w:numId w:val="11"/>
        </w:numPr>
      </w:pPr>
      <w:r>
        <w:t>So communities depends on the activations, which depends on the envrionmental inputs</w:t>
      </w:r>
    </w:p>
  </w:comment>
  <w:comment w:id="703" w:author="Lin, Chujun" w:date="2025-08-10T16:21:00Z" w:initials="CL">
    <w:p w14:paraId="7A5BC7CC" w14:textId="372A4E43" w:rsidR="003F1361" w:rsidRDefault="003F1361" w:rsidP="003F1361">
      <w:pPr>
        <w:pStyle w:val="af4"/>
      </w:pPr>
      <w:r>
        <w:rPr>
          <w:rStyle w:val="af3"/>
        </w:rPr>
        <w:annotationRef/>
      </w:r>
      <w:r>
        <w:t>Please add citations</w:t>
      </w:r>
    </w:p>
  </w:comment>
  <w:comment w:id="711" w:author="Lin, Chujun" w:date="2025-08-10T16:37:00Z" w:initials="CL">
    <w:p w14:paraId="12DADF70" w14:textId="77777777" w:rsidR="0032781C" w:rsidRDefault="0032781C" w:rsidP="0032781C">
      <w:pPr>
        <w:pStyle w:val="af4"/>
      </w:pPr>
      <w:r>
        <w:rPr>
          <w:rStyle w:val="af3"/>
        </w:rPr>
        <w:annotationRef/>
      </w:r>
      <w:r>
        <w:t>I would be careful to make that claim, ultimately, if you really trust that the mind / the mental representation of social inferences is a small-world network, then the data you obtain for backing out the network is ultimately the activations of this network (i.e., what words people write). So the network itself is still built based on the covariation of activations</w:t>
      </w:r>
    </w:p>
  </w:comment>
  <w:comment w:id="712" w:author="Lu, Junsong" w:date="2025-08-22T12:41:00Z" w:initials="JL">
    <w:p w14:paraId="69D5A69F" w14:textId="77777777" w:rsidR="00166810" w:rsidRDefault="00166810" w:rsidP="00166810">
      <w:pPr>
        <w:pStyle w:val="af4"/>
      </w:pPr>
      <w:r>
        <w:rPr>
          <w:rStyle w:val="af3"/>
        </w:rPr>
        <w:annotationRef/>
      </w:r>
      <w:r>
        <w:t>This is why I consider my first-year paper less relevant to the current work, as its network conflated environmental inputs with mental representation. Multiple methods exist to isolate the pure mental representation, so the current argument remains valid.</w:t>
      </w:r>
    </w:p>
  </w:comment>
  <w:comment w:id="715" w:author="Lin, Chujun" w:date="2025-08-10T16:41:00Z" w:initials="CL">
    <w:p w14:paraId="678E0125" w14:textId="578FE9A8" w:rsidR="00E57EFC" w:rsidRDefault="00E57EFC" w:rsidP="00E57EFC">
      <w:pPr>
        <w:pStyle w:val="af4"/>
      </w:pPr>
      <w:r>
        <w:rPr>
          <w:rStyle w:val="af3"/>
        </w:rPr>
        <w:annotationRef/>
      </w:r>
      <w:r>
        <w:t>This seems to contradict with the small-world property that your whole paper is arguing for. Shouldn’t the activation spread across to other communities as well? Please explain more in the legend here to avoid confusion</w:t>
      </w:r>
    </w:p>
  </w:comment>
  <w:comment w:id="716" w:author="Lu, Junsong" w:date="2025-08-22T15:26:00Z" w:initials="JL">
    <w:p w14:paraId="31B76B02" w14:textId="77777777" w:rsidR="00EF3AEF" w:rsidRDefault="00EF3AEF" w:rsidP="00EF3AEF">
      <w:pPr>
        <w:pStyle w:val="af4"/>
      </w:pPr>
      <w:r>
        <w:rPr>
          <w:rStyle w:val="af3"/>
        </w:rPr>
        <w:annotationRef/>
      </w:r>
      <w:r>
        <w:t>The activation needs more steps to reach nodes outside the community.</w:t>
      </w:r>
    </w:p>
  </w:comment>
  <w:comment w:id="721" w:author="Lin, Chujun" w:date="2025-08-10T16:54:00Z" w:initials="CL">
    <w:p w14:paraId="1B30C428" w14:textId="09A3E0C6" w:rsidR="00040345" w:rsidRDefault="00733D14" w:rsidP="00040345">
      <w:pPr>
        <w:pStyle w:val="af4"/>
      </w:pPr>
      <w:r>
        <w:rPr>
          <w:rStyle w:val="af3"/>
        </w:rPr>
        <w:annotationRef/>
      </w:r>
      <w:r w:rsidR="00040345">
        <w:t>The first two paragraphs where you criticize prior research is too harsh, not entirely accurate, and not necessary for the goal of your perspective. I have removed them.</w:t>
      </w:r>
    </w:p>
    <w:p w14:paraId="38E1F43E" w14:textId="77777777" w:rsidR="00040345" w:rsidRDefault="00040345" w:rsidP="00040345">
      <w:pPr>
        <w:pStyle w:val="af4"/>
        <w:numPr>
          <w:ilvl w:val="0"/>
          <w:numId w:val="14"/>
        </w:numPr>
      </w:pPr>
      <w:r>
        <w:t>A lot of the person perception research and emotion research have already been moving towards more naturalistic designs nowadays</w:t>
      </w:r>
    </w:p>
    <w:p w14:paraId="4F63D3D3" w14:textId="77777777" w:rsidR="00040345" w:rsidRDefault="00040345" w:rsidP="00040345">
      <w:pPr>
        <w:pStyle w:val="af4"/>
        <w:numPr>
          <w:ilvl w:val="0"/>
          <w:numId w:val="14"/>
        </w:numPr>
      </w:pPr>
      <w:r>
        <w:t>Our goal is not to convince people how bad what they are currently doing is, but why we want to move beyond the low-dimensional illusion</w:t>
      </w:r>
    </w:p>
    <w:p w14:paraId="2F1A9960" w14:textId="77777777" w:rsidR="00040345" w:rsidRDefault="00040345" w:rsidP="00040345">
      <w:pPr>
        <w:pStyle w:val="af4"/>
        <w:numPr>
          <w:ilvl w:val="0"/>
          <w:numId w:val="14"/>
        </w:numPr>
      </w:pPr>
      <w:r>
        <w:t xml:space="preserve">Criticizing their approach will not get them to agree with what we propose here, but emphasizing the additional benefits of our approach will. </w:t>
      </w:r>
    </w:p>
  </w:comment>
  <w:comment w:id="722" w:author="Lin, Chujun" w:date="2025-08-10T21:40:00Z" w:initials="CL">
    <w:p w14:paraId="03B7E3AC" w14:textId="77777777" w:rsidR="00AD0DB8" w:rsidRDefault="00AD0DB8" w:rsidP="00AD0DB8">
      <w:pPr>
        <w:pStyle w:val="af4"/>
      </w:pPr>
      <w:r>
        <w:rPr>
          <w:rStyle w:val="af3"/>
        </w:rPr>
        <w:annotationRef/>
      </w:r>
      <w:r>
        <w:t xml:space="preserve">Corect citation format : (Watts, 2017). </w:t>
      </w:r>
    </w:p>
  </w:comment>
  <w:comment w:id="725" w:author="Lin, Chujun" w:date="2025-08-10T22:04:00Z" w:initials="CL">
    <w:p w14:paraId="2555EBA8" w14:textId="77777777" w:rsidR="00C578F5" w:rsidRDefault="00C578F5" w:rsidP="00C578F5">
      <w:pPr>
        <w:pStyle w:val="af4"/>
      </w:pPr>
      <w:r>
        <w:rPr>
          <w:rStyle w:val="af3"/>
        </w:rPr>
        <w:annotationRef/>
      </w:r>
      <w:r>
        <w:t>Let’s don’t use the terms “we should….” that is too strong. People do whatever they want, we are just recommending some new practices</w:t>
      </w:r>
    </w:p>
  </w:comment>
  <w:comment w:id="730" w:author="Lin, Chujun" w:date="2025-08-09T19:07:00Z" w:initials="CL">
    <w:p w14:paraId="33C78B9F" w14:textId="57741304" w:rsidR="0068546D" w:rsidRDefault="0068546D" w:rsidP="0068546D">
      <w:pPr>
        <w:pStyle w:val="af4"/>
      </w:pPr>
      <w:r>
        <w:rPr>
          <w:rStyle w:val="af3"/>
        </w:rPr>
        <w:annotationRef/>
      </w:r>
      <w:r>
        <w:t xml:space="preserve">Please apply the same revisions I provided above to your supplementary materials as well, i.e., keeping terminology consistent within the supplementary materials and with the main manuscript; providing extra, explicit explanation for people to help them make connections between different concepts, contents, etc. that you have mentioned, and how those connected back to the small-world properties.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5438B9" w15:done="0"/>
  <w15:commentEx w15:paraId="30986975" w15:paraIdParent="485438B9" w15:done="0"/>
  <w15:commentEx w15:paraId="0C5D46FA" w15:done="1"/>
  <w15:commentEx w15:paraId="40BD0C58" w15:done="1"/>
  <w15:commentEx w15:paraId="2E2AF64D" w15:done="1"/>
  <w15:commentEx w15:paraId="04B06B69" w15:done="1"/>
  <w15:commentEx w15:paraId="5B71C876" w15:done="1"/>
  <w15:commentEx w15:paraId="1F766981" w15:done="1"/>
  <w15:commentEx w15:paraId="0CE64EA5" w15:done="0"/>
  <w15:commentEx w15:paraId="52AA8577" w15:done="1"/>
  <w15:commentEx w15:paraId="740166F8" w15:done="1"/>
  <w15:commentEx w15:paraId="46D1C6EE" w15:done="1"/>
  <w15:commentEx w15:paraId="4CA6784F" w15:done="1"/>
  <w15:commentEx w15:paraId="0D216C5F" w15:done="1"/>
  <w15:commentEx w15:paraId="76202FA7" w15:done="0"/>
  <w15:commentEx w15:paraId="77AB4B5C" w15:paraIdParent="76202FA7" w15:done="0"/>
  <w15:commentEx w15:paraId="593CB624" w15:paraIdParent="76202FA7" w15:done="0"/>
  <w15:commentEx w15:paraId="294844A7" w15:done="1"/>
  <w15:commentEx w15:paraId="37445B2E" w15:done="1"/>
  <w15:commentEx w15:paraId="2F0D3785" w15:done="1"/>
  <w15:commentEx w15:paraId="6D4A2D9D" w15:done="1"/>
  <w15:commentEx w15:paraId="45A37E6E" w15:done="1"/>
  <w15:commentEx w15:paraId="038127B2" w15:done="1"/>
  <w15:commentEx w15:paraId="7A57251E" w15:done="0"/>
  <w15:commentEx w15:paraId="4F41297F" w15:paraIdParent="7A57251E" w15:done="0"/>
  <w15:commentEx w15:paraId="700F9719" w15:done="1"/>
  <w15:commentEx w15:paraId="24FC5A34" w15:done="1"/>
  <w15:commentEx w15:paraId="29F29301" w15:paraIdParent="24FC5A34" w15:done="1"/>
  <w15:commentEx w15:paraId="1D91D83E" w15:done="0"/>
  <w15:commentEx w15:paraId="74A59728" w15:paraIdParent="1D91D83E" w15:done="0"/>
  <w15:commentEx w15:paraId="010C0073" w15:done="1"/>
  <w15:commentEx w15:paraId="217D4937" w15:done="1"/>
  <w15:commentEx w15:paraId="132DD600" w15:done="1"/>
  <w15:commentEx w15:paraId="05BBF52F" w15:done="1"/>
  <w15:commentEx w15:paraId="499727EE" w15:done="1"/>
  <w15:commentEx w15:paraId="64D1F76F" w15:done="1"/>
  <w15:commentEx w15:paraId="269925BA" w15:done="0"/>
  <w15:commentEx w15:paraId="2EDF3720" w15:paraIdParent="269925BA" w15:done="0"/>
  <w15:commentEx w15:paraId="5902CA0E" w15:done="1"/>
  <w15:commentEx w15:paraId="195208E0" w15:done="0"/>
  <w15:commentEx w15:paraId="6BB436A9" w15:done="0"/>
  <w15:commentEx w15:paraId="18B5AE14" w15:paraIdParent="6BB436A9" w15:done="0"/>
  <w15:commentEx w15:paraId="7CC10C8E" w15:done="1"/>
  <w15:commentEx w15:paraId="28BB613F" w15:done="0"/>
  <w15:commentEx w15:paraId="6CE6D39B" w15:paraIdParent="28BB613F" w15:done="0"/>
  <w15:commentEx w15:paraId="1D7FED81" w15:done="1"/>
  <w15:commentEx w15:paraId="702AC070" w15:done="0"/>
  <w15:commentEx w15:paraId="3D6E8874" w15:done="0"/>
  <w15:commentEx w15:paraId="235FAFDC" w15:paraIdParent="3D6E8874" w15:done="0"/>
  <w15:commentEx w15:paraId="17883311" w15:done="0"/>
  <w15:commentEx w15:paraId="59D33C5B" w15:paraIdParent="17883311" w15:done="0"/>
  <w15:commentEx w15:paraId="7E8401A8" w15:done="0"/>
  <w15:commentEx w15:paraId="6240475E" w15:paraIdParent="7E8401A8" w15:done="0"/>
  <w15:commentEx w15:paraId="15E20151" w15:done="0"/>
  <w15:commentEx w15:paraId="3AD519F5" w15:paraIdParent="15E20151" w15:done="0"/>
  <w15:commentEx w15:paraId="0862A12C" w15:paraIdParent="15E20151" w15:done="0"/>
  <w15:commentEx w15:paraId="7511020D" w15:done="0"/>
  <w15:commentEx w15:paraId="76F9A8DA" w15:paraIdParent="7511020D" w15:done="0"/>
  <w15:commentEx w15:paraId="259B66C8" w15:done="0"/>
  <w15:commentEx w15:paraId="6BDEBD51" w15:done="1"/>
  <w15:commentEx w15:paraId="06885953" w15:done="0"/>
  <w15:commentEx w15:paraId="20556947" w15:done="1"/>
  <w15:commentEx w15:paraId="7BBBCB03" w15:done="0"/>
  <w15:commentEx w15:paraId="138A3F7B" w15:done="0"/>
  <w15:commentEx w15:paraId="12C14A62" w15:paraIdParent="138A3F7B" w15:done="0"/>
  <w15:commentEx w15:paraId="59CE895E" w15:done="0"/>
  <w15:commentEx w15:paraId="239B2F8F" w15:paraIdParent="59CE895E" w15:done="0"/>
  <w15:commentEx w15:paraId="6B144546" w15:done="0"/>
  <w15:commentEx w15:paraId="6404D5CA" w15:paraIdParent="6B144546" w15:done="0"/>
  <w15:commentEx w15:paraId="25B34A38" w15:done="0"/>
  <w15:commentEx w15:paraId="3C0AC7E6" w15:paraIdParent="25B34A38" w15:done="0"/>
  <w15:commentEx w15:paraId="208DC9E0" w15:paraIdParent="25B34A38" w15:done="0"/>
  <w15:commentEx w15:paraId="11EE27B0" w15:done="1"/>
  <w15:commentEx w15:paraId="7E4D8717" w15:done="1"/>
  <w15:commentEx w15:paraId="70E6CBA6" w15:done="0"/>
  <w15:commentEx w15:paraId="5FF97F98" w15:paraIdParent="70E6CBA6" w15:done="0"/>
  <w15:commentEx w15:paraId="57E4945A" w15:done="1"/>
  <w15:commentEx w15:paraId="1B22F556" w15:done="0"/>
  <w15:commentEx w15:paraId="42496FD7" w15:paraIdParent="1B22F556" w15:done="0"/>
  <w15:commentEx w15:paraId="26AE676E" w15:done="0"/>
  <w15:commentEx w15:paraId="2978FC3F" w15:paraIdParent="26AE676E" w15:done="0"/>
  <w15:commentEx w15:paraId="590F3EC9" w15:done="0"/>
  <w15:commentEx w15:paraId="29013B04" w15:paraIdParent="590F3EC9" w15:done="0"/>
  <w15:commentEx w15:paraId="588A8E6E" w15:paraIdParent="590F3EC9" w15:done="0"/>
  <w15:commentEx w15:paraId="63FD8F1C" w15:done="0"/>
  <w15:commentEx w15:paraId="46C9CE6F" w15:paraIdParent="63FD8F1C" w15:done="0"/>
  <w15:commentEx w15:paraId="25F490A6" w15:done="0"/>
  <w15:commentEx w15:paraId="532442F4" w15:paraIdParent="25F490A6" w15:done="0"/>
  <w15:commentEx w15:paraId="2094BEE6" w15:done="1"/>
  <w15:commentEx w15:paraId="6946B3E2" w15:done="0"/>
  <w15:commentEx w15:paraId="47D1D472" w15:paraIdParent="6946B3E2" w15:done="0"/>
  <w15:commentEx w15:paraId="07682324" w15:done="0"/>
  <w15:commentEx w15:paraId="6872CDD1" w15:paraIdParent="07682324" w15:done="0"/>
  <w15:commentEx w15:paraId="2801E8CA" w15:done="1"/>
  <w15:commentEx w15:paraId="7DFB47A1" w15:done="1"/>
  <w15:commentEx w15:paraId="1B71FA2A" w15:done="1"/>
  <w15:commentEx w15:paraId="6102326D" w15:done="1"/>
  <w15:commentEx w15:paraId="73CE8183" w15:done="1"/>
  <w15:commentEx w15:paraId="67128765" w15:done="0"/>
  <w15:commentEx w15:paraId="17086375" w15:paraIdParent="67128765" w15:done="0"/>
  <w15:commentEx w15:paraId="6FED0DB6" w15:done="1"/>
  <w15:commentEx w15:paraId="22F0FFDB" w15:done="1"/>
  <w15:commentEx w15:paraId="7A5BC7CC" w15:done="1"/>
  <w15:commentEx w15:paraId="12DADF70" w15:done="0"/>
  <w15:commentEx w15:paraId="69D5A69F" w15:paraIdParent="12DADF70" w15:done="0"/>
  <w15:commentEx w15:paraId="678E0125" w15:done="0"/>
  <w15:commentEx w15:paraId="31B76B02" w15:paraIdParent="678E0125" w15:done="0"/>
  <w15:commentEx w15:paraId="2F1A9960" w15:done="1"/>
  <w15:commentEx w15:paraId="03B7E3AC" w15:done="1"/>
  <w15:commentEx w15:paraId="2555EBA8" w15:done="1"/>
  <w15:commentEx w15:paraId="33C78B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7FD332" w16cex:dateUtc="2025-08-06T18:56:00Z"/>
  <w16cex:commentExtensible w16cex:durableId="37E235AE" w16cex:dateUtc="2025-08-20T13:54:00Z"/>
  <w16cex:commentExtensible w16cex:durableId="5232121A" w16cex:dateUtc="2025-08-10T19:23:00Z"/>
  <w16cex:commentExtensible w16cex:durableId="116C8C7A" w16cex:dateUtc="2025-07-30T18:08:00Z"/>
  <w16cex:commentExtensible w16cex:durableId="360E526D" w16cex:dateUtc="2025-07-30T18:30:00Z"/>
  <w16cex:commentExtensible w16cex:durableId="5A252A4C" w16cex:dateUtc="2025-08-07T16:19:00Z"/>
  <w16cex:commentExtensible w16cex:durableId="371D1B11" w16cex:dateUtc="2025-08-07T02:08:00Z"/>
  <w16cex:commentExtensible w16cex:durableId="109C4BB8" w16cex:dateUtc="2025-08-07T02:34:00Z"/>
  <w16cex:commentExtensible w16cex:durableId="17CCD057" w16cex:dateUtc="2025-08-22T07:33:00Z"/>
  <w16cex:commentExtensible w16cex:durableId="57D4C018" w16cex:dateUtc="2025-08-07T03:14:00Z"/>
  <w16cex:commentExtensible w16cex:durableId="0AC6C2D9" w16cex:dateUtc="2025-08-07T03:27:00Z"/>
  <w16cex:commentExtensible w16cex:durableId="070E5429" w16cex:dateUtc="2025-08-07T03:45:00Z"/>
  <w16cex:commentExtensible w16cex:durableId="7D448719" w16cex:dateUtc="2025-08-07T15:52:00Z"/>
  <w16cex:commentExtensible w16cex:durableId="1EE5CA7F" w16cex:dateUtc="2025-08-07T16:04:00Z"/>
  <w16cex:commentExtensible w16cex:durableId="77951919" w16cex:dateUtc="2025-08-07T16:15:00Z"/>
  <w16cex:commentExtensible w16cex:durableId="761B6C87" w16cex:dateUtc="2025-08-20T14:11:00Z"/>
  <w16cex:commentExtensible w16cex:durableId="56CCD765" w16cex:dateUtc="2025-08-20T14:14:00Z"/>
  <w16cex:commentExtensible w16cex:durableId="42EB96CB" w16cex:dateUtc="2025-08-07T16:36:00Z"/>
  <w16cex:commentExtensible w16cex:durableId="480C8EB1" w16cex:dateUtc="2025-08-07T17:52:00Z"/>
  <w16cex:commentExtensible w16cex:durableId="0B06774D" w16cex:dateUtc="2025-08-07T18:14:00Z"/>
  <w16cex:commentExtensible w16cex:durableId="076CDB20" w16cex:dateUtc="2025-08-07T18:21:00Z"/>
  <w16cex:commentExtensible w16cex:durableId="282D204C" w16cex:dateUtc="2025-07-30T19:12:00Z"/>
  <w16cex:commentExtensible w16cex:durableId="55F01A09" w16cex:dateUtc="2025-08-09T16:49:00Z"/>
  <w16cex:commentExtensible w16cex:durableId="22C469AB" w16cex:dateUtc="2025-08-09T20:25:00Z"/>
  <w16cex:commentExtensible w16cex:durableId="55785497" w16cex:dateUtc="2025-08-27T01:35:00Z"/>
  <w16cex:commentExtensible w16cex:durableId="298FC47B" w16cex:dateUtc="2025-07-30T19:14:00Z"/>
  <w16cex:commentExtensible w16cex:durableId="7B84A01D" w16cex:dateUtc="2025-08-08T01:36:00Z"/>
  <w16cex:commentExtensible w16cex:durableId="6395B37F" w16cex:dateUtc="2025-08-08T01:43:00Z"/>
  <w16cex:commentExtensible w16cex:durableId="5BB2B52D" w16cex:dateUtc="2025-08-09T17:06:00Z"/>
  <w16cex:commentExtensible w16cex:durableId="548422F4" w16cex:dateUtc="2025-08-21T01:07:00Z"/>
  <w16cex:commentExtensible w16cex:durableId="22E1A959" w16cex:dateUtc="2025-08-08T21:10:00Z"/>
  <w16cex:commentExtensible w16cex:durableId="64D0351E" w16cex:dateUtc="2025-08-08T20:29:00Z"/>
  <w16cex:commentExtensible w16cex:durableId="55A111D9" w16cex:dateUtc="2025-08-09T01:16:00Z"/>
  <w16cex:commentExtensible w16cex:durableId="74F26145" w16cex:dateUtc="2025-08-09T01:54:00Z"/>
  <w16cex:commentExtensible w16cex:durableId="5FDE1D1D" w16cex:dateUtc="2025-08-09T02:56:00Z"/>
  <w16cex:commentExtensible w16cex:durableId="6409C68A" w16cex:dateUtc="2025-08-09T15:28:00Z"/>
  <w16cex:commentExtensible w16cex:durableId="6493DA5C" w16cex:dateUtc="2025-08-09T16:46:00Z"/>
  <w16cex:commentExtensible w16cex:durableId="56B4BC08" w16cex:dateUtc="2025-08-21T12:01:00Z"/>
  <w16cex:commentExtensible w16cex:durableId="2DBC371E" w16cex:dateUtc="2025-08-09T17:22:00Z"/>
  <w16cex:commentExtensible w16cex:durableId="397CB162" w16cex:dateUtc="2025-08-09T17:28:00Z"/>
  <w16cex:commentExtensible w16cex:durableId="7D54DBD5" w16cex:dateUtc="2025-08-09T17:49:00Z"/>
  <w16cex:commentExtensible w16cex:durableId="15D40308" w16cex:dateUtc="2025-08-21T12:14:00Z"/>
  <w16cex:commentExtensible w16cex:durableId="3946ED55" w16cex:dateUtc="2025-08-09T18:25:00Z"/>
  <w16cex:commentExtensible w16cex:durableId="7446CD98" w16cex:dateUtc="2025-08-09T18:23:00Z"/>
  <w16cex:commentExtensible w16cex:durableId="2E2A3462" w16cex:dateUtc="2025-08-21T12:07:00Z"/>
  <w16cex:commentExtensible w16cex:durableId="13D7B621" w16cex:dateUtc="2025-08-09T18:28:00Z"/>
  <w16cex:commentExtensible w16cex:durableId="35B44BF8" w16cex:dateUtc="2025-08-09T18:30:00Z"/>
  <w16cex:commentExtensible w16cex:durableId="66BFA724" w16cex:dateUtc="2025-08-09T18:54:00Z"/>
  <w16cex:commentExtensible w16cex:durableId="014CDE88" w16cex:dateUtc="2025-08-21T12:28:00Z"/>
  <w16cex:commentExtensible w16cex:durableId="336B82D4" w16cex:dateUtc="2025-08-09T19:06:00Z"/>
  <w16cex:commentExtensible w16cex:durableId="4DB360E9" w16cex:dateUtc="2025-08-21T12:43:00Z"/>
  <w16cex:commentExtensible w16cex:durableId="45FFC098" w16cex:dateUtc="2025-08-10T16:30:00Z"/>
  <w16cex:commentExtensible w16cex:durableId="7E2F272D" w16cex:dateUtc="2025-08-21T14:19:00Z"/>
  <w16cex:commentExtensible w16cex:durableId="3AA89FC4" w16cex:dateUtc="2025-08-10T15:26:00Z"/>
  <w16cex:commentExtensible w16cex:durableId="35A34C71" w16cex:dateUtc="2025-08-21T14:21:00Z"/>
  <w16cex:commentExtensible w16cex:durableId="3B3EF2F2" w16cex:dateUtc="2025-08-21T14:24:00Z"/>
  <w16cex:commentExtensible w16cex:durableId="4390243E" w16cex:dateUtc="2025-08-22T00:12:00Z"/>
  <w16cex:commentExtensible w16cex:durableId="77E45529" w16cex:dateUtc="2025-08-22T00:15:00Z"/>
  <w16cex:commentExtensible w16cex:durableId="68CC47E1" w16cex:dateUtc="2025-08-22T00:23:00Z"/>
  <w16cex:commentExtensible w16cex:durableId="3FADFF62" w16cex:dateUtc="2025-08-09T20:54:00Z"/>
  <w16cex:commentExtensible w16cex:durableId="7D45FB36" w16cex:dateUtc="2025-08-22T00:33:00Z"/>
  <w16cex:commentExtensible w16cex:durableId="0FAB0C2F" w16cex:dateUtc="2025-08-10T18:33:00Z"/>
  <w16cex:commentExtensible w16cex:durableId="0456737F" w16cex:dateUtc="2025-08-22T01:19:00Z"/>
  <w16cex:commentExtensible w16cex:durableId="729167DE" w16cex:dateUtc="2025-08-10T16:50:00Z"/>
  <w16cex:commentExtensible w16cex:durableId="43872E8F" w16cex:dateUtc="2025-08-22T01:26:00Z"/>
  <w16cex:commentExtensible w16cex:durableId="2A5CC587" w16cex:dateUtc="2025-08-10T17:38:00Z"/>
  <w16cex:commentExtensible w16cex:durableId="5F1FD241" w16cex:dateUtc="2025-08-22T02:43:00Z"/>
  <w16cex:commentExtensible w16cex:durableId="29BF3639" w16cex:dateUtc="2025-08-10T17:29:00Z"/>
  <w16cex:commentExtensible w16cex:durableId="0B4DCBC3" w16cex:dateUtc="2025-08-22T02:39:00Z"/>
  <w16cex:commentExtensible w16cex:durableId="07427FD1" w16cex:dateUtc="2025-08-10T16:59:00Z"/>
  <w16cex:commentExtensible w16cex:durableId="0AFF6B9D" w16cex:dateUtc="2025-08-22T02:57:00Z"/>
  <w16cex:commentExtensible w16cex:durableId="5D0E159B" w16cex:dateUtc="2025-08-22T02:58:00Z"/>
  <w16cex:commentExtensible w16cex:durableId="7851EBA9" w16cex:dateUtc="2025-08-10T16:59:00Z"/>
  <w16cex:commentExtensible w16cex:durableId="71F126D6" w16cex:dateUtc="2025-08-10T17:01:00Z"/>
  <w16cex:commentExtensible w16cex:durableId="2C23F356" w16cex:dateUtc="2025-08-10T17:04:00Z"/>
  <w16cex:commentExtensible w16cex:durableId="67C42C53" w16cex:dateUtc="2025-08-22T03:18:00Z"/>
  <w16cex:commentExtensible w16cex:durableId="5DB9E4F9" w16cex:dateUtc="2025-08-10T17:08:00Z"/>
  <w16cex:commentExtensible w16cex:durableId="3FA1B3BB" w16cex:dateUtc="2025-08-10T17:14:00Z"/>
  <w16cex:commentExtensible w16cex:durableId="5720C7F2" w16cex:dateUtc="2025-08-22T03:20:00Z"/>
  <w16cex:commentExtensible w16cex:durableId="403944E0" w16cex:dateUtc="2025-08-10T17:12:00Z"/>
  <w16cex:commentExtensible w16cex:durableId="19823652" w16cex:dateUtc="2025-08-22T03:21:00Z"/>
  <w16cex:commentExtensible w16cex:durableId="6983954F" w16cex:dateUtc="2025-08-10T17:51:00Z"/>
  <w16cex:commentExtensible w16cex:durableId="0BD1F652" w16cex:dateUtc="2025-08-10T18:05:00Z"/>
  <w16cex:commentExtensible w16cex:durableId="1CFD9662" w16cex:dateUtc="2025-08-22T03:29:00Z"/>
  <w16cex:commentExtensible w16cex:durableId="3FB7932B" w16cex:dateUtc="2025-08-10T18:24:00Z"/>
  <w16cex:commentExtensible w16cex:durableId="1BCF72C5" w16cex:dateUtc="2025-08-22T03:33:00Z"/>
  <w16cex:commentExtensible w16cex:durableId="1516E141" w16cex:dateUtc="2025-08-10T17:58:00Z"/>
  <w16cex:commentExtensible w16cex:durableId="0096F855" w16cex:dateUtc="2025-08-27T01:23:00Z"/>
  <w16cex:commentExtensible w16cex:durableId="09D29F9A" w16cex:dateUtc="2025-08-10T17:55:00Z"/>
  <w16cex:commentExtensible w16cex:durableId="3390ACA6" w16cex:dateUtc="2025-08-10T17:58:00Z"/>
  <w16cex:commentExtensible w16cex:durableId="529D9058" w16cex:dateUtc="2025-08-27T01:34:00Z"/>
  <w16cex:commentExtensible w16cex:durableId="6F347BF5" w16cex:dateUtc="2025-08-10T18:00:00Z"/>
  <w16cex:commentExtensible w16cex:durableId="0D4F5579" w16cex:dateUtc="2025-08-22T04:05:00Z"/>
  <w16cex:commentExtensible w16cex:durableId="23B3D5DD" w16cex:dateUtc="2025-08-10T18:15:00Z"/>
  <w16cex:commentExtensible w16cex:durableId="15BA71CB" w16cex:dateUtc="2025-08-10T18:14:00Z"/>
  <w16cex:commentExtensible w16cex:durableId="1D620D6D" w16cex:dateUtc="2025-08-10T18:41:00Z"/>
  <w16cex:commentExtensible w16cex:durableId="4385B396" w16cex:dateUtc="2025-08-10T19:37:00Z"/>
  <w16cex:commentExtensible w16cex:durableId="425E786E" w16cex:dateUtc="2025-08-10T19:40:00Z"/>
  <w16cex:commentExtensible w16cex:durableId="744E9576" w16cex:dateUtc="2025-08-10T20:00:00Z"/>
  <w16cex:commentExtensible w16cex:durableId="351708BC" w16cex:dateUtc="2025-08-22T05:05:00Z"/>
  <w16cex:commentExtensible w16cex:durableId="01DCF319" w16cex:dateUtc="2025-08-10T20:25:00Z"/>
  <w16cex:commentExtensible w16cex:durableId="5DC8BF57" w16cex:dateUtc="2025-08-10T20:30:00Z"/>
  <w16cex:commentExtensible w16cex:durableId="55027C52" w16cex:dateUtc="2025-08-10T20:21:00Z"/>
  <w16cex:commentExtensible w16cex:durableId="79C3A4EC" w16cex:dateUtc="2025-08-10T20:37:00Z"/>
  <w16cex:commentExtensible w16cex:durableId="78D62C24" w16cex:dateUtc="2025-08-22T04:41:00Z"/>
  <w16cex:commentExtensible w16cex:durableId="770B8DEF" w16cex:dateUtc="2025-08-10T20:41:00Z"/>
  <w16cex:commentExtensible w16cex:durableId="4878D445" w16cex:dateUtc="2025-08-22T07:26:00Z"/>
  <w16cex:commentExtensible w16cex:durableId="6BB5E459" w16cex:dateUtc="2025-08-10T20:54:00Z"/>
  <w16cex:commentExtensible w16cex:durableId="5D759E35" w16cex:dateUtc="2025-08-11T01:40:00Z"/>
  <w16cex:commentExtensible w16cex:durableId="652F7EB0" w16cex:dateUtc="2025-08-11T02:04:00Z"/>
  <w16cex:commentExtensible w16cex:durableId="0AE7D097" w16cex:dateUtc="2025-08-09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5438B9" w16cid:durableId="747FD332"/>
  <w16cid:commentId w16cid:paraId="30986975" w16cid:durableId="37E235AE"/>
  <w16cid:commentId w16cid:paraId="0C5D46FA" w16cid:durableId="5232121A"/>
  <w16cid:commentId w16cid:paraId="40BD0C58" w16cid:durableId="116C8C7A"/>
  <w16cid:commentId w16cid:paraId="2E2AF64D" w16cid:durableId="360E526D"/>
  <w16cid:commentId w16cid:paraId="04B06B69" w16cid:durableId="5A252A4C"/>
  <w16cid:commentId w16cid:paraId="5B71C876" w16cid:durableId="371D1B11"/>
  <w16cid:commentId w16cid:paraId="1F766981" w16cid:durableId="109C4BB8"/>
  <w16cid:commentId w16cid:paraId="0CE64EA5" w16cid:durableId="17CCD057"/>
  <w16cid:commentId w16cid:paraId="52AA8577" w16cid:durableId="57D4C018"/>
  <w16cid:commentId w16cid:paraId="740166F8" w16cid:durableId="0AC6C2D9"/>
  <w16cid:commentId w16cid:paraId="46D1C6EE" w16cid:durableId="070E5429"/>
  <w16cid:commentId w16cid:paraId="4CA6784F" w16cid:durableId="7D448719"/>
  <w16cid:commentId w16cid:paraId="0D216C5F" w16cid:durableId="1EE5CA7F"/>
  <w16cid:commentId w16cid:paraId="76202FA7" w16cid:durableId="77951919"/>
  <w16cid:commentId w16cid:paraId="77AB4B5C" w16cid:durableId="761B6C87"/>
  <w16cid:commentId w16cid:paraId="593CB624" w16cid:durableId="56CCD765"/>
  <w16cid:commentId w16cid:paraId="294844A7" w16cid:durableId="42EB96CB"/>
  <w16cid:commentId w16cid:paraId="37445B2E" w16cid:durableId="480C8EB1"/>
  <w16cid:commentId w16cid:paraId="2F0D3785" w16cid:durableId="0B06774D"/>
  <w16cid:commentId w16cid:paraId="6D4A2D9D" w16cid:durableId="076CDB20"/>
  <w16cid:commentId w16cid:paraId="45A37E6E" w16cid:durableId="282D204C"/>
  <w16cid:commentId w16cid:paraId="038127B2" w16cid:durableId="55F01A09"/>
  <w16cid:commentId w16cid:paraId="7A57251E" w16cid:durableId="22C469AB"/>
  <w16cid:commentId w16cid:paraId="4F41297F" w16cid:durableId="55785497"/>
  <w16cid:commentId w16cid:paraId="700F9719" w16cid:durableId="298FC47B"/>
  <w16cid:commentId w16cid:paraId="24FC5A34" w16cid:durableId="7B84A01D"/>
  <w16cid:commentId w16cid:paraId="29F29301" w16cid:durableId="6395B37F"/>
  <w16cid:commentId w16cid:paraId="1D91D83E" w16cid:durableId="5BB2B52D"/>
  <w16cid:commentId w16cid:paraId="74A59728" w16cid:durableId="548422F4"/>
  <w16cid:commentId w16cid:paraId="010C0073" w16cid:durableId="22E1A959"/>
  <w16cid:commentId w16cid:paraId="217D4937" w16cid:durableId="64D0351E"/>
  <w16cid:commentId w16cid:paraId="132DD600" w16cid:durableId="55A111D9"/>
  <w16cid:commentId w16cid:paraId="05BBF52F" w16cid:durableId="74F26145"/>
  <w16cid:commentId w16cid:paraId="499727EE" w16cid:durableId="5FDE1D1D"/>
  <w16cid:commentId w16cid:paraId="64D1F76F" w16cid:durableId="6409C68A"/>
  <w16cid:commentId w16cid:paraId="269925BA" w16cid:durableId="6493DA5C"/>
  <w16cid:commentId w16cid:paraId="2EDF3720" w16cid:durableId="56B4BC08"/>
  <w16cid:commentId w16cid:paraId="5902CA0E" w16cid:durableId="2DBC371E"/>
  <w16cid:commentId w16cid:paraId="195208E0" w16cid:durableId="397CB162"/>
  <w16cid:commentId w16cid:paraId="6BB436A9" w16cid:durableId="7D54DBD5"/>
  <w16cid:commentId w16cid:paraId="18B5AE14" w16cid:durableId="15D40308"/>
  <w16cid:commentId w16cid:paraId="7CC10C8E" w16cid:durableId="3946ED55"/>
  <w16cid:commentId w16cid:paraId="28BB613F" w16cid:durableId="7446CD98"/>
  <w16cid:commentId w16cid:paraId="6CE6D39B" w16cid:durableId="2E2A3462"/>
  <w16cid:commentId w16cid:paraId="1D7FED81" w16cid:durableId="13D7B621"/>
  <w16cid:commentId w16cid:paraId="702AC070" w16cid:durableId="35B44BF8"/>
  <w16cid:commentId w16cid:paraId="3D6E8874" w16cid:durableId="66BFA724"/>
  <w16cid:commentId w16cid:paraId="235FAFDC" w16cid:durableId="014CDE88"/>
  <w16cid:commentId w16cid:paraId="17883311" w16cid:durableId="336B82D4"/>
  <w16cid:commentId w16cid:paraId="59D33C5B" w16cid:durableId="4DB360E9"/>
  <w16cid:commentId w16cid:paraId="7E8401A8" w16cid:durableId="45FFC098"/>
  <w16cid:commentId w16cid:paraId="6240475E" w16cid:durableId="7E2F272D"/>
  <w16cid:commentId w16cid:paraId="15E20151" w16cid:durableId="3AA89FC4"/>
  <w16cid:commentId w16cid:paraId="3AD519F5" w16cid:durableId="35A34C71"/>
  <w16cid:commentId w16cid:paraId="0862A12C" w16cid:durableId="3B3EF2F2"/>
  <w16cid:commentId w16cid:paraId="7511020D" w16cid:durableId="4390243E"/>
  <w16cid:commentId w16cid:paraId="76F9A8DA" w16cid:durableId="77E45529"/>
  <w16cid:commentId w16cid:paraId="259B66C8" w16cid:durableId="68CC47E1"/>
  <w16cid:commentId w16cid:paraId="6BDEBD51" w16cid:durableId="3FADFF62"/>
  <w16cid:commentId w16cid:paraId="06885953" w16cid:durableId="7D45FB36"/>
  <w16cid:commentId w16cid:paraId="20556947" w16cid:durableId="0FAB0C2F"/>
  <w16cid:commentId w16cid:paraId="7BBBCB03" w16cid:durableId="0456737F"/>
  <w16cid:commentId w16cid:paraId="138A3F7B" w16cid:durableId="729167DE"/>
  <w16cid:commentId w16cid:paraId="12C14A62" w16cid:durableId="43872E8F"/>
  <w16cid:commentId w16cid:paraId="59CE895E" w16cid:durableId="2A5CC587"/>
  <w16cid:commentId w16cid:paraId="239B2F8F" w16cid:durableId="5F1FD241"/>
  <w16cid:commentId w16cid:paraId="6B144546" w16cid:durableId="29BF3639"/>
  <w16cid:commentId w16cid:paraId="6404D5CA" w16cid:durableId="0B4DCBC3"/>
  <w16cid:commentId w16cid:paraId="25B34A38" w16cid:durableId="07427FD1"/>
  <w16cid:commentId w16cid:paraId="3C0AC7E6" w16cid:durableId="0AFF6B9D"/>
  <w16cid:commentId w16cid:paraId="208DC9E0" w16cid:durableId="5D0E159B"/>
  <w16cid:commentId w16cid:paraId="11EE27B0" w16cid:durableId="7851EBA9"/>
  <w16cid:commentId w16cid:paraId="7E4D8717" w16cid:durableId="71F126D6"/>
  <w16cid:commentId w16cid:paraId="70E6CBA6" w16cid:durableId="2C23F356"/>
  <w16cid:commentId w16cid:paraId="5FF97F98" w16cid:durableId="67C42C53"/>
  <w16cid:commentId w16cid:paraId="57E4945A" w16cid:durableId="5DB9E4F9"/>
  <w16cid:commentId w16cid:paraId="1B22F556" w16cid:durableId="3FA1B3BB"/>
  <w16cid:commentId w16cid:paraId="42496FD7" w16cid:durableId="5720C7F2"/>
  <w16cid:commentId w16cid:paraId="26AE676E" w16cid:durableId="403944E0"/>
  <w16cid:commentId w16cid:paraId="2978FC3F" w16cid:durableId="19823652"/>
  <w16cid:commentId w16cid:paraId="590F3EC9" w16cid:durableId="6983954F"/>
  <w16cid:commentId w16cid:paraId="29013B04" w16cid:durableId="0BD1F652"/>
  <w16cid:commentId w16cid:paraId="588A8E6E" w16cid:durableId="1CFD9662"/>
  <w16cid:commentId w16cid:paraId="63FD8F1C" w16cid:durableId="3FB7932B"/>
  <w16cid:commentId w16cid:paraId="46C9CE6F" w16cid:durableId="1BCF72C5"/>
  <w16cid:commentId w16cid:paraId="25F490A6" w16cid:durableId="1516E141"/>
  <w16cid:commentId w16cid:paraId="532442F4" w16cid:durableId="0096F855"/>
  <w16cid:commentId w16cid:paraId="2094BEE6" w16cid:durableId="09D29F9A"/>
  <w16cid:commentId w16cid:paraId="6946B3E2" w16cid:durableId="3390ACA6"/>
  <w16cid:commentId w16cid:paraId="47D1D472" w16cid:durableId="529D9058"/>
  <w16cid:commentId w16cid:paraId="07682324" w16cid:durableId="6F347BF5"/>
  <w16cid:commentId w16cid:paraId="6872CDD1" w16cid:durableId="0D4F5579"/>
  <w16cid:commentId w16cid:paraId="2801E8CA" w16cid:durableId="23B3D5DD"/>
  <w16cid:commentId w16cid:paraId="7DFB47A1" w16cid:durableId="15BA71CB"/>
  <w16cid:commentId w16cid:paraId="1B71FA2A" w16cid:durableId="1D620D6D"/>
  <w16cid:commentId w16cid:paraId="6102326D" w16cid:durableId="4385B396"/>
  <w16cid:commentId w16cid:paraId="73CE8183" w16cid:durableId="425E786E"/>
  <w16cid:commentId w16cid:paraId="67128765" w16cid:durableId="744E9576"/>
  <w16cid:commentId w16cid:paraId="17086375" w16cid:durableId="351708BC"/>
  <w16cid:commentId w16cid:paraId="6FED0DB6" w16cid:durableId="01DCF319"/>
  <w16cid:commentId w16cid:paraId="22F0FFDB" w16cid:durableId="5DC8BF57"/>
  <w16cid:commentId w16cid:paraId="7A5BC7CC" w16cid:durableId="55027C52"/>
  <w16cid:commentId w16cid:paraId="12DADF70" w16cid:durableId="79C3A4EC"/>
  <w16cid:commentId w16cid:paraId="69D5A69F" w16cid:durableId="78D62C24"/>
  <w16cid:commentId w16cid:paraId="678E0125" w16cid:durableId="770B8DEF"/>
  <w16cid:commentId w16cid:paraId="31B76B02" w16cid:durableId="4878D445"/>
  <w16cid:commentId w16cid:paraId="2F1A9960" w16cid:durableId="6BB5E459"/>
  <w16cid:commentId w16cid:paraId="03B7E3AC" w16cid:durableId="5D759E35"/>
  <w16cid:commentId w16cid:paraId="2555EBA8" w16cid:durableId="652F7EB0"/>
  <w16cid:commentId w16cid:paraId="33C78B9F" w16cid:durableId="0AE7D0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B2F80" w14:textId="77777777" w:rsidR="00F07FFA" w:rsidRDefault="00F07FFA" w:rsidP="004F3F75">
      <w:pPr>
        <w:spacing w:after="0"/>
      </w:pPr>
      <w:r>
        <w:separator/>
      </w:r>
    </w:p>
  </w:endnote>
  <w:endnote w:type="continuationSeparator" w:id="0">
    <w:p w14:paraId="2BBE3D6B" w14:textId="77777777" w:rsidR="00F07FFA" w:rsidRDefault="00F07FFA" w:rsidP="004F3F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2A906" w14:textId="77777777" w:rsidR="00F07FFA" w:rsidRDefault="00F07FFA" w:rsidP="004F3F75">
      <w:pPr>
        <w:spacing w:after="0"/>
      </w:pPr>
      <w:r>
        <w:separator/>
      </w:r>
    </w:p>
  </w:footnote>
  <w:footnote w:type="continuationSeparator" w:id="0">
    <w:p w14:paraId="29DF7DD6" w14:textId="77777777" w:rsidR="00F07FFA" w:rsidRDefault="00F07FFA" w:rsidP="004F3F7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4F4F"/>
    <w:multiLevelType w:val="hybridMultilevel"/>
    <w:tmpl w:val="A2D8A664"/>
    <w:lvl w:ilvl="0" w:tplc="E3BA0118">
      <w:start w:val="1"/>
      <w:numFmt w:val="decimal"/>
      <w:lvlText w:val="%1."/>
      <w:lvlJc w:val="left"/>
      <w:pPr>
        <w:ind w:left="1020" w:hanging="360"/>
      </w:pPr>
    </w:lvl>
    <w:lvl w:ilvl="1" w:tplc="32FC60A4">
      <w:start w:val="1"/>
      <w:numFmt w:val="decimal"/>
      <w:lvlText w:val="%2."/>
      <w:lvlJc w:val="left"/>
      <w:pPr>
        <w:ind w:left="1020" w:hanging="360"/>
      </w:pPr>
    </w:lvl>
    <w:lvl w:ilvl="2" w:tplc="D0446F30">
      <w:start w:val="1"/>
      <w:numFmt w:val="decimal"/>
      <w:lvlText w:val="%3."/>
      <w:lvlJc w:val="left"/>
      <w:pPr>
        <w:ind w:left="1020" w:hanging="360"/>
      </w:pPr>
    </w:lvl>
    <w:lvl w:ilvl="3" w:tplc="1C740FDC">
      <w:start w:val="1"/>
      <w:numFmt w:val="decimal"/>
      <w:lvlText w:val="%4."/>
      <w:lvlJc w:val="left"/>
      <w:pPr>
        <w:ind w:left="1020" w:hanging="360"/>
      </w:pPr>
    </w:lvl>
    <w:lvl w:ilvl="4" w:tplc="E51AA682">
      <w:start w:val="1"/>
      <w:numFmt w:val="decimal"/>
      <w:lvlText w:val="%5."/>
      <w:lvlJc w:val="left"/>
      <w:pPr>
        <w:ind w:left="1020" w:hanging="360"/>
      </w:pPr>
    </w:lvl>
    <w:lvl w:ilvl="5" w:tplc="43AC9F80">
      <w:start w:val="1"/>
      <w:numFmt w:val="decimal"/>
      <w:lvlText w:val="%6."/>
      <w:lvlJc w:val="left"/>
      <w:pPr>
        <w:ind w:left="1020" w:hanging="360"/>
      </w:pPr>
    </w:lvl>
    <w:lvl w:ilvl="6" w:tplc="7FAC6D14">
      <w:start w:val="1"/>
      <w:numFmt w:val="decimal"/>
      <w:lvlText w:val="%7."/>
      <w:lvlJc w:val="left"/>
      <w:pPr>
        <w:ind w:left="1020" w:hanging="360"/>
      </w:pPr>
    </w:lvl>
    <w:lvl w:ilvl="7" w:tplc="05F03EBE">
      <w:start w:val="1"/>
      <w:numFmt w:val="decimal"/>
      <w:lvlText w:val="%8."/>
      <w:lvlJc w:val="left"/>
      <w:pPr>
        <w:ind w:left="1020" w:hanging="360"/>
      </w:pPr>
    </w:lvl>
    <w:lvl w:ilvl="8" w:tplc="7ACC63CA">
      <w:start w:val="1"/>
      <w:numFmt w:val="decimal"/>
      <w:lvlText w:val="%9."/>
      <w:lvlJc w:val="left"/>
      <w:pPr>
        <w:ind w:left="1020" w:hanging="360"/>
      </w:pPr>
    </w:lvl>
  </w:abstractNum>
  <w:abstractNum w:abstractNumId="1" w15:restartNumberingAfterBreak="0">
    <w:nsid w:val="0206502D"/>
    <w:multiLevelType w:val="hybridMultilevel"/>
    <w:tmpl w:val="2A964710"/>
    <w:lvl w:ilvl="0" w:tplc="9A2CEFE8">
      <w:start w:val="1"/>
      <w:numFmt w:val="decimal"/>
      <w:lvlText w:val="%1."/>
      <w:lvlJc w:val="left"/>
      <w:pPr>
        <w:ind w:left="1020" w:hanging="360"/>
      </w:pPr>
    </w:lvl>
    <w:lvl w:ilvl="1" w:tplc="1C8A2E24">
      <w:start w:val="1"/>
      <w:numFmt w:val="decimal"/>
      <w:lvlText w:val="%2."/>
      <w:lvlJc w:val="left"/>
      <w:pPr>
        <w:ind w:left="1020" w:hanging="360"/>
      </w:pPr>
    </w:lvl>
    <w:lvl w:ilvl="2" w:tplc="837CCB54">
      <w:start w:val="1"/>
      <w:numFmt w:val="decimal"/>
      <w:lvlText w:val="%3."/>
      <w:lvlJc w:val="left"/>
      <w:pPr>
        <w:ind w:left="1020" w:hanging="360"/>
      </w:pPr>
    </w:lvl>
    <w:lvl w:ilvl="3" w:tplc="E6BE9C18">
      <w:start w:val="1"/>
      <w:numFmt w:val="decimal"/>
      <w:lvlText w:val="%4."/>
      <w:lvlJc w:val="left"/>
      <w:pPr>
        <w:ind w:left="1020" w:hanging="360"/>
      </w:pPr>
    </w:lvl>
    <w:lvl w:ilvl="4" w:tplc="BB6A77B0">
      <w:start w:val="1"/>
      <w:numFmt w:val="decimal"/>
      <w:lvlText w:val="%5."/>
      <w:lvlJc w:val="left"/>
      <w:pPr>
        <w:ind w:left="1020" w:hanging="360"/>
      </w:pPr>
    </w:lvl>
    <w:lvl w:ilvl="5" w:tplc="FC2CB170">
      <w:start w:val="1"/>
      <w:numFmt w:val="decimal"/>
      <w:lvlText w:val="%6."/>
      <w:lvlJc w:val="left"/>
      <w:pPr>
        <w:ind w:left="1020" w:hanging="360"/>
      </w:pPr>
    </w:lvl>
    <w:lvl w:ilvl="6" w:tplc="A620CA9E">
      <w:start w:val="1"/>
      <w:numFmt w:val="decimal"/>
      <w:lvlText w:val="%7."/>
      <w:lvlJc w:val="left"/>
      <w:pPr>
        <w:ind w:left="1020" w:hanging="360"/>
      </w:pPr>
    </w:lvl>
    <w:lvl w:ilvl="7" w:tplc="C530421E">
      <w:start w:val="1"/>
      <w:numFmt w:val="decimal"/>
      <w:lvlText w:val="%8."/>
      <w:lvlJc w:val="left"/>
      <w:pPr>
        <w:ind w:left="1020" w:hanging="360"/>
      </w:pPr>
    </w:lvl>
    <w:lvl w:ilvl="8" w:tplc="D870CD9C">
      <w:start w:val="1"/>
      <w:numFmt w:val="decimal"/>
      <w:lvlText w:val="%9."/>
      <w:lvlJc w:val="left"/>
      <w:pPr>
        <w:ind w:left="1020" w:hanging="360"/>
      </w:pPr>
    </w:lvl>
  </w:abstractNum>
  <w:abstractNum w:abstractNumId="2" w15:restartNumberingAfterBreak="0">
    <w:nsid w:val="05C22208"/>
    <w:multiLevelType w:val="hybridMultilevel"/>
    <w:tmpl w:val="9F8A0724"/>
    <w:lvl w:ilvl="0" w:tplc="5EA677C8">
      <w:start w:val="1"/>
      <w:numFmt w:val="decimal"/>
      <w:lvlText w:val="%1."/>
      <w:lvlJc w:val="left"/>
      <w:pPr>
        <w:ind w:left="1020" w:hanging="360"/>
      </w:pPr>
    </w:lvl>
    <w:lvl w:ilvl="1" w:tplc="C296A182">
      <w:start w:val="1"/>
      <w:numFmt w:val="decimal"/>
      <w:lvlText w:val="%2."/>
      <w:lvlJc w:val="left"/>
      <w:pPr>
        <w:ind w:left="1020" w:hanging="360"/>
      </w:pPr>
    </w:lvl>
    <w:lvl w:ilvl="2" w:tplc="A118915A">
      <w:start w:val="1"/>
      <w:numFmt w:val="decimal"/>
      <w:lvlText w:val="%3."/>
      <w:lvlJc w:val="left"/>
      <w:pPr>
        <w:ind w:left="1020" w:hanging="360"/>
      </w:pPr>
    </w:lvl>
    <w:lvl w:ilvl="3" w:tplc="B088F5D8">
      <w:start w:val="1"/>
      <w:numFmt w:val="decimal"/>
      <w:lvlText w:val="%4."/>
      <w:lvlJc w:val="left"/>
      <w:pPr>
        <w:ind w:left="1020" w:hanging="360"/>
      </w:pPr>
    </w:lvl>
    <w:lvl w:ilvl="4" w:tplc="FAD6A7FC">
      <w:start w:val="1"/>
      <w:numFmt w:val="decimal"/>
      <w:lvlText w:val="%5."/>
      <w:lvlJc w:val="left"/>
      <w:pPr>
        <w:ind w:left="1020" w:hanging="360"/>
      </w:pPr>
    </w:lvl>
    <w:lvl w:ilvl="5" w:tplc="130ADF8C">
      <w:start w:val="1"/>
      <w:numFmt w:val="decimal"/>
      <w:lvlText w:val="%6."/>
      <w:lvlJc w:val="left"/>
      <w:pPr>
        <w:ind w:left="1020" w:hanging="360"/>
      </w:pPr>
    </w:lvl>
    <w:lvl w:ilvl="6" w:tplc="BDBC78D6">
      <w:start w:val="1"/>
      <w:numFmt w:val="decimal"/>
      <w:lvlText w:val="%7."/>
      <w:lvlJc w:val="left"/>
      <w:pPr>
        <w:ind w:left="1020" w:hanging="360"/>
      </w:pPr>
    </w:lvl>
    <w:lvl w:ilvl="7" w:tplc="2A8EE16C">
      <w:start w:val="1"/>
      <w:numFmt w:val="decimal"/>
      <w:lvlText w:val="%8."/>
      <w:lvlJc w:val="left"/>
      <w:pPr>
        <w:ind w:left="1020" w:hanging="360"/>
      </w:pPr>
    </w:lvl>
    <w:lvl w:ilvl="8" w:tplc="71CAD37C">
      <w:start w:val="1"/>
      <w:numFmt w:val="decimal"/>
      <w:lvlText w:val="%9."/>
      <w:lvlJc w:val="left"/>
      <w:pPr>
        <w:ind w:left="1020" w:hanging="360"/>
      </w:pPr>
    </w:lvl>
  </w:abstractNum>
  <w:abstractNum w:abstractNumId="3" w15:restartNumberingAfterBreak="0">
    <w:nsid w:val="22915C77"/>
    <w:multiLevelType w:val="hybridMultilevel"/>
    <w:tmpl w:val="F3408E92"/>
    <w:lvl w:ilvl="0" w:tplc="1B5AAB0E">
      <w:start w:val="1"/>
      <w:numFmt w:val="decimal"/>
      <w:lvlText w:val="%1."/>
      <w:lvlJc w:val="left"/>
      <w:pPr>
        <w:ind w:left="1020" w:hanging="360"/>
      </w:pPr>
    </w:lvl>
    <w:lvl w:ilvl="1" w:tplc="C02CFA6C">
      <w:start w:val="1"/>
      <w:numFmt w:val="decimal"/>
      <w:lvlText w:val="%2."/>
      <w:lvlJc w:val="left"/>
      <w:pPr>
        <w:ind w:left="1020" w:hanging="360"/>
      </w:pPr>
    </w:lvl>
    <w:lvl w:ilvl="2" w:tplc="9D6E1FE0">
      <w:start w:val="1"/>
      <w:numFmt w:val="decimal"/>
      <w:lvlText w:val="%3."/>
      <w:lvlJc w:val="left"/>
      <w:pPr>
        <w:ind w:left="1020" w:hanging="360"/>
      </w:pPr>
    </w:lvl>
    <w:lvl w:ilvl="3" w:tplc="33CA243C">
      <w:start w:val="1"/>
      <w:numFmt w:val="decimal"/>
      <w:lvlText w:val="%4."/>
      <w:lvlJc w:val="left"/>
      <w:pPr>
        <w:ind w:left="1020" w:hanging="360"/>
      </w:pPr>
    </w:lvl>
    <w:lvl w:ilvl="4" w:tplc="67C21ADC">
      <w:start w:val="1"/>
      <w:numFmt w:val="decimal"/>
      <w:lvlText w:val="%5."/>
      <w:lvlJc w:val="left"/>
      <w:pPr>
        <w:ind w:left="1020" w:hanging="360"/>
      </w:pPr>
    </w:lvl>
    <w:lvl w:ilvl="5" w:tplc="F0FEF3AA">
      <w:start w:val="1"/>
      <w:numFmt w:val="decimal"/>
      <w:lvlText w:val="%6."/>
      <w:lvlJc w:val="left"/>
      <w:pPr>
        <w:ind w:left="1020" w:hanging="360"/>
      </w:pPr>
    </w:lvl>
    <w:lvl w:ilvl="6" w:tplc="79926346">
      <w:start w:val="1"/>
      <w:numFmt w:val="decimal"/>
      <w:lvlText w:val="%7."/>
      <w:lvlJc w:val="left"/>
      <w:pPr>
        <w:ind w:left="1020" w:hanging="360"/>
      </w:pPr>
    </w:lvl>
    <w:lvl w:ilvl="7" w:tplc="E60283D4">
      <w:start w:val="1"/>
      <w:numFmt w:val="decimal"/>
      <w:lvlText w:val="%8."/>
      <w:lvlJc w:val="left"/>
      <w:pPr>
        <w:ind w:left="1020" w:hanging="360"/>
      </w:pPr>
    </w:lvl>
    <w:lvl w:ilvl="8" w:tplc="D70A3D06">
      <w:start w:val="1"/>
      <w:numFmt w:val="decimal"/>
      <w:lvlText w:val="%9."/>
      <w:lvlJc w:val="left"/>
      <w:pPr>
        <w:ind w:left="1020" w:hanging="360"/>
      </w:pPr>
    </w:lvl>
  </w:abstractNum>
  <w:abstractNum w:abstractNumId="4" w15:restartNumberingAfterBreak="0">
    <w:nsid w:val="285D430F"/>
    <w:multiLevelType w:val="hybridMultilevel"/>
    <w:tmpl w:val="CB0AF042"/>
    <w:lvl w:ilvl="0" w:tplc="A0B85852">
      <w:start w:val="1"/>
      <w:numFmt w:val="decimal"/>
      <w:lvlText w:val="%1."/>
      <w:lvlJc w:val="left"/>
      <w:pPr>
        <w:ind w:left="1020" w:hanging="360"/>
      </w:pPr>
    </w:lvl>
    <w:lvl w:ilvl="1" w:tplc="C060B47E">
      <w:start w:val="1"/>
      <w:numFmt w:val="decimal"/>
      <w:lvlText w:val="%2."/>
      <w:lvlJc w:val="left"/>
      <w:pPr>
        <w:ind w:left="1020" w:hanging="360"/>
      </w:pPr>
    </w:lvl>
    <w:lvl w:ilvl="2" w:tplc="E6DAEDA8">
      <w:start w:val="1"/>
      <w:numFmt w:val="decimal"/>
      <w:lvlText w:val="%3."/>
      <w:lvlJc w:val="left"/>
      <w:pPr>
        <w:ind w:left="1020" w:hanging="360"/>
      </w:pPr>
    </w:lvl>
    <w:lvl w:ilvl="3" w:tplc="CFDCAC4E">
      <w:start w:val="1"/>
      <w:numFmt w:val="decimal"/>
      <w:lvlText w:val="%4."/>
      <w:lvlJc w:val="left"/>
      <w:pPr>
        <w:ind w:left="1020" w:hanging="360"/>
      </w:pPr>
    </w:lvl>
    <w:lvl w:ilvl="4" w:tplc="CFF8DCAE">
      <w:start w:val="1"/>
      <w:numFmt w:val="decimal"/>
      <w:lvlText w:val="%5."/>
      <w:lvlJc w:val="left"/>
      <w:pPr>
        <w:ind w:left="1020" w:hanging="360"/>
      </w:pPr>
    </w:lvl>
    <w:lvl w:ilvl="5" w:tplc="B262F64A">
      <w:start w:val="1"/>
      <w:numFmt w:val="decimal"/>
      <w:lvlText w:val="%6."/>
      <w:lvlJc w:val="left"/>
      <w:pPr>
        <w:ind w:left="1020" w:hanging="360"/>
      </w:pPr>
    </w:lvl>
    <w:lvl w:ilvl="6" w:tplc="2F041072">
      <w:start w:val="1"/>
      <w:numFmt w:val="decimal"/>
      <w:lvlText w:val="%7."/>
      <w:lvlJc w:val="left"/>
      <w:pPr>
        <w:ind w:left="1020" w:hanging="360"/>
      </w:pPr>
    </w:lvl>
    <w:lvl w:ilvl="7" w:tplc="5F6C3BDC">
      <w:start w:val="1"/>
      <w:numFmt w:val="decimal"/>
      <w:lvlText w:val="%8."/>
      <w:lvlJc w:val="left"/>
      <w:pPr>
        <w:ind w:left="1020" w:hanging="360"/>
      </w:pPr>
    </w:lvl>
    <w:lvl w:ilvl="8" w:tplc="C3F653A4">
      <w:start w:val="1"/>
      <w:numFmt w:val="decimal"/>
      <w:lvlText w:val="%9."/>
      <w:lvlJc w:val="left"/>
      <w:pPr>
        <w:ind w:left="1020" w:hanging="360"/>
      </w:pPr>
    </w:lvl>
  </w:abstractNum>
  <w:abstractNum w:abstractNumId="5" w15:restartNumberingAfterBreak="0">
    <w:nsid w:val="2F4D4A4A"/>
    <w:multiLevelType w:val="hybridMultilevel"/>
    <w:tmpl w:val="5D3422E6"/>
    <w:lvl w:ilvl="0" w:tplc="23E09D42">
      <w:start w:val="1"/>
      <w:numFmt w:val="decimal"/>
      <w:lvlText w:val="%1."/>
      <w:lvlJc w:val="left"/>
      <w:pPr>
        <w:ind w:left="1020" w:hanging="360"/>
      </w:pPr>
    </w:lvl>
    <w:lvl w:ilvl="1" w:tplc="962C7A48">
      <w:start w:val="1"/>
      <w:numFmt w:val="decimal"/>
      <w:lvlText w:val="%2."/>
      <w:lvlJc w:val="left"/>
      <w:pPr>
        <w:ind w:left="1020" w:hanging="360"/>
      </w:pPr>
    </w:lvl>
    <w:lvl w:ilvl="2" w:tplc="925C5EB6">
      <w:start w:val="1"/>
      <w:numFmt w:val="decimal"/>
      <w:lvlText w:val="%3."/>
      <w:lvlJc w:val="left"/>
      <w:pPr>
        <w:ind w:left="1020" w:hanging="360"/>
      </w:pPr>
    </w:lvl>
    <w:lvl w:ilvl="3" w:tplc="046871D4">
      <w:start w:val="1"/>
      <w:numFmt w:val="decimal"/>
      <w:lvlText w:val="%4."/>
      <w:lvlJc w:val="left"/>
      <w:pPr>
        <w:ind w:left="1020" w:hanging="360"/>
      </w:pPr>
    </w:lvl>
    <w:lvl w:ilvl="4" w:tplc="6C3CD55A">
      <w:start w:val="1"/>
      <w:numFmt w:val="decimal"/>
      <w:lvlText w:val="%5."/>
      <w:lvlJc w:val="left"/>
      <w:pPr>
        <w:ind w:left="1020" w:hanging="360"/>
      </w:pPr>
    </w:lvl>
    <w:lvl w:ilvl="5" w:tplc="93905E90">
      <w:start w:val="1"/>
      <w:numFmt w:val="decimal"/>
      <w:lvlText w:val="%6."/>
      <w:lvlJc w:val="left"/>
      <w:pPr>
        <w:ind w:left="1020" w:hanging="360"/>
      </w:pPr>
    </w:lvl>
    <w:lvl w:ilvl="6" w:tplc="109EEBFE">
      <w:start w:val="1"/>
      <w:numFmt w:val="decimal"/>
      <w:lvlText w:val="%7."/>
      <w:lvlJc w:val="left"/>
      <w:pPr>
        <w:ind w:left="1020" w:hanging="360"/>
      </w:pPr>
    </w:lvl>
    <w:lvl w:ilvl="7" w:tplc="084828C2">
      <w:start w:val="1"/>
      <w:numFmt w:val="decimal"/>
      <w:lvlText w:val="%8."/>
      <w:lvlJc w:val="left"/>
      <w:pPr>
        <w:ind w:left="1020" w:hanging="360"/>
      </w:pPr>
    </w:lvl>
    <w:lvl w:ilvl="8" w:tplc="E878C706">
      <w:start w:val="1"/>
      <w:numFmt w:val="decimal"/>
      <w:lvlText w:val="%9."/>
      <w:lvlJc w:val="left"/>
      <w:pPr>
        <w:ind w:left="1020" w:hanging="360"/>
      </w:pPr>
    </w:lvl>
  </w:abstractNum>
  <w:abstractNum w:abstractNumId="6" w15:restartNumberingAfterBreak="0">
    <w:nsid w:val="4876274C"/>
    <w:multiLevelType w:val="hybridMultilevel"/>
    <w:tmpl w:val="B0B0CBF6"/>
    <w:lvl w:ilvl="0" w:tplc="190ADD50">
      <w:start w:val="1"/>
      <w:numFmt w:val="decimal"/>
      <w:lvlText w:val="%1."/>
      <w:lvlJc w:val="left"/>
      <w:pPr>
        <w:ind w:left="1020" w:hanging="360"/>
      </w:pPr>
    </w:lvl>
    <w:lvl w:ilvl="1" w:tplc="DE4A6EC4">
      <w:start w:val="1"/>
      <w:numFmt w:val="decimal"/>
      <w:lvlText w:val="%2."/>
      <w:lvlJc w:val="left"/>
      <w:pPr>
        <w:ind w:left="1020" w:hanging="360"/>
      </w:pPr>
    </w:lvl>
    <w:lvl w:ilvl="2" w:tplc="DDF47616">
      <w:start w:val="1"/>
      <w:numFmt w:val="decimal"/>
      <w:lvlText w:val="%3."/>
      <w:lvlJc w:val="left"/>
      <w:pPr>
        <w:ind w:left="1020" w:hanging="360"/>
      </w:pPr>
    </w:lvl>
    <w:lvl w:ilvl="3" w:tplc="9A18189E">
      <w:start w:val="1"/>
      <w:numFmt w:val="decimal"/>
      <w:lvlText w:val="%4."/>
      <w:lvlJc w:val="left"/>
      <w:pPr>
        <w:ind w:left="1020" w:hanging="360"/>
      </w:pPr>
    </w:lvl>
    <w:lvl w:ilvl="4" w:tplc="B63CBD60">
      <w:start w:val="1"/>
      <w:numFmt w:val="decimal"/>
      <w:lvlText w:val="%5."/>
      <w:lvlJc w:val="left"/>
      <w:pPr>
        <w:ind w:left="1020" w:hanging="360"/>
      </w:pPr>
    </w:lvl>
    <w:lvl w:ilvl="5" w:tplc="9586BF76">
      <w:start w:val="1"/>
      <w:numFmt w:val="decimal"/>
      <w:lvlText w:val="%6."/>
      <w:lvlJc w:val="left"/>
      <w:pPr>
        <w:ind w:left="1020" w:hanging="360"/>
      </w:pPr>
    </w:lvl>
    <w:lvl w:ilvl="6" w:tplc="8FCE79EE">
      <w:start w:val="1"/>
      <w:numFmt w:val="decimal"/>
      <w:lvlText w:val="%7."/>
      <w:lvlJc w:val="left"/>
      <w:pPr>
        <w:ind w:left="1020" w:hanging="360"/>
      </w:pPr>
    </w:lvl>
    <w:lvl w:ilvl="7" w:tplc="371CA052">
      <w:start w:val="1"/>
      <w:numFmt w:val="decimal"/>
      <w:lvlText w:val="%8."/>
      <w:lvlJc w:val="left"/>
      <w:pPr>
        <w:ind w:left="1020" w:hanging="360"/>
      </w:pPr>
    </w:lvl>
    <w:lvl w:ilvl="8" w:tplc="E9B09348">
      <w:start w:val="1"/>
      <w:numFmt w:val="decimal"/>
      <w:lvlText w:val="%9."/>
      <w:lvlJc w:val="left"/>
      <w:pPr>
        <w:ind w:left="1020" w:hanging="360"/>
      </w:pPr>
    </w:lvl>
  </w:abstractNum>
  <w:abstractNum w:abstractNumId="7" w15:restartNumberingAfterBreak="0">
    <w:nsid w:val="4A0D2958"/>
    <w:multiLevelType w:val="hybridMultilevel"/>
    <w:tmpl w:val="8EBC55DE"/>
    <w:lvl w:ilvl="0" w:tplc="943ADDC0">
      <w:start w:val="1"/>
      <w:numFmt w:val="decimal"/>
      <w:lvlText w:val="%1."/>
      <w:lvlJc w:val="left"/>
      <w:pPr>
        <w:ind w:left="1020" w:hanging="360"/>
      </w:pPr>
    </w:lvl>
    <w:lvl w:ilvl="1" w:tplc="B84CAEDC">
      <w:start w:val="1"/>
      <w:numFmt w:val="decimal"/>
      <w:lvlText w:val="%2."/>
      <w:lvlJc w:val="left"/>
      <w:pPr>
        <w:ind w:left="1020" w:hanging="360"/>
      </w:pPr>
    </w:lvl>
    <w:lvl w:ilvl="2" w:tplc="C0703ECA">
      <w:start w:val="1"/>
      <w:numFmt w:val="decimal"/>
      <w:lvlText w:val="%3."/>
      <w:lvlJc w:val="left"/>
      <w:pPr>
        <w:ind w:left="1020" w:hanging="360"/>
      </w:pPr>
    </w:lvl>
    <w:lvl w:ilvl="3" w:tplc="52CA5E8A">
      <w:start w:val="1"/>
      <w:numFmt w:val="decimal"/>
      <w:lvlText w:val="%4."/>
      <w:lvlJc w:val="left"/>
      <w:pPr>
        <w:ind w:left="1020" w:hanging="360"/>
      </w:pPr>
    </w:lvl>
    <w:lvl w:ilvl="4" w:tplc="2FE6E6E6">
      <w:start w:val="1"/>
      <w:numFmt w:val="decimal"/>
      <w:lvlText w:val="%5."/>
      <w:lvlJc w:val="left"/>
      <w:pPr>
        <w:ind w:left="1020" w:hanging="360"/>
      </w:pPr>
    </w:lvl>
    <w:lvl w:ilvl="5" w:tplc="A38830A0">
      <w:start w:val="1"/>
      <w:numFmt w:val="decimal"/>
      <w:lvlText w:val="%6."/>
      <w:lvlJc w:val="left"/>
      <w:pPr>
        <w:ind w:left="1020" w:hanging="360"/>
      </w:pPr>
    </w:lvl>
    <w:lvl w:ilvl="6" w:tplc="E8DCF8B8">
      <w:start w:val="1"/>
      <w:numFmt w:val="decimal"/>
      <w:lvlText w:val="%7."/>
      <w:lvlJc w:val="left"/>
      <w:pPr>
        <w:ind w:left="1020" w:hanging="360"/>
      </w:pPr>
    </w:lvl>
    <w:lvl w:ilvl="7" w:tplc="3E7C7DE4">
      <w:start w:val="1"/>
      <w:numFmt w:val="decimal"/>
      <w:lvlText w:val="%8."/>
      <w:lvlJc w:val="left"/>
      <w:pPr>
        <w:ind w:left="1020" w:hanging="360"/>
      </w:pPr>
    </w:lvl>
    <w:lvl w:ilvl="8" w:tplc="17C656D8">
      <w:start w:val="1"/>
      <w:numFmt w:val="decimal"/>
      <w:lvlText w:val="%9."/>
      <w:lvlJc w:val="left"/>
      <w:pPr>
        <w:ind w:left="1020" w:hanging="360"/>
      </w:pPr>
    </w:lvl>
  </w:abstractNum>
  <w:abstractNum w:abstractNumId="8" w15:restartNumberingAfterBreak="0">
    <w:nsid w:val="4C7F6495"/>
    <w:multiLevelType w:val="hybridMultilevel"/>
    <w:tmpl w:val="C93CC178"/>
    <w:lvl w:ilvl="0" w:tplc="89D09C54">
      <w:start w:val="1"/>
      <w:numFmt w:val="decimal"/>
      <w:lvlText w:val="%1."/>
      <w:lvlJc w:val="left"/>
      <w:pPr>
        <w:ind w:left="1020" w:hanging="360"/>
      </w:pPr>
    </w:lvl>
    <w:lvl w:ilvl="1" w:tplc="BA8AC5F8">
      <w:start w:val="1"/>
      <w:numFmt w:val="decimal"/>
      <w:lvlText w:val="%2."/>
      <w:lvlJc w:val="left"/>
      <w:pPr>
        <w:ind w:left="1020" w:hanging="360"/>
      </w:pPr>
    </w:lvl>
    <w:lvl w:ilvl="2" w:tplc="472A9C94">
      <w:start w:val="1"/>
      <w:numFmt w:val="decimal"/>
      <w:lvlText w:val="%3."/>
      <w:lvlJc w:val="left"/>
      <w:pPr>
        <w:ind w:left="1020" w:hanging="360"/>
      </w:pPr>
    </w:lvl>
    <w:lvl w:ilvl="3" w:tplc="59300E82">
      <w:start w:val="1"/>
      <w:numFmt w:val="decimal"/>
      <w:lvlText w:val="%4."/>
      <w:lvlJc w:val="left"/>
      <w:pPr>
        <w:ind w:left="1020" w:hanging="360"/>
      </w:pPr>
    </w:lvl>
    <w:lvl w:ilvl="4" w:tplc="1818D5B0">
      <w:start w:val="1"/>
      <w:numFmt w:val="decimal"/>
      <w:lvlText w:val="%5."/>
      <w:lvlJc w:val="left"/>
      <w:pPr>
        <w:ind w:left="1020" w:hanging="360"/>
      </w:pPr>
    </w:lvl>
    <w:lvl w:ilvl="5" w:tplc="43AEF402">
      <w:start w:val="1"/>
      <w:numFmt w:val="decimal"/>
      <w:lvlText w:val="%6."/>
      <w:lvlJc w:val="left"/>
      <w:pPr>
        <w:ind w:left="1020" w:hanging="360"/>
      </w:pPr>
    </w:lvl>
    <w:lvl w:ilvl="6" w:tplc="70F4CBB4">
      <w:start w:val="1"/>
      <w:numFmt w:val="decimal"/>
      <w:lvlText w:val="%7."/>
      <w:lvlJc w:val="left"/>
      <w:pPr>
        <w:ind w:left="1020" w:hanging="360"/>
      </w:pPr>
    </w:lvl>
    <w:lvl w:ilvl="7" w:tplc="2E6659AE">
      <w:start w:val="1"/>
      <w:numFmt w:val="decimal"/>
      <w:lvlText w:val="%8."/>
      <w:lvlJc w:val="left"/>
      <w:pPr>
        <w:ind w:left="1020" w:hanging="360"/>
      </w:pPr>
    </w:lvl>
    <w:lvl w:ilvl="8" w:tplc="0016B2D2">
      <w:start w:val="1"/>
      <w:numFmt w:val="decimal"/>
      <w:lvlText w:val="%9."/>
      <w:lvlJc w:val="left"/>
      <w:pPr>
        <w:ind w:left="1020" w:hanging="360"/>
      </w:pPr>
    </w:lvl>
  </w:abstractNum>
  <w:abstractNum w:abstractNumId="9" w15:restartNumberingAfterBreak="0">
    <w:nsid w:val="4F9F4021"/>
    <w:multiLevelType w:val="hybridMultilevel"/>
    <w:tmpl w:val="024212F4"/>
    <w:lvl w:ilvl="0" w:tplc="84960EF0">
      <w:start w:val="1"/>
      <w:numFmt w:val="decimal"/>
      <w:lvlText w:val="%1."/>
      <w:lvlJc w:val="left"/>
      <w:pPr>
        <w:ind w:left="1020" w:hanging="360"/>
      </w:pPr>
    </w:lvl>
    <w:lvl w:ilvl="1" w:tplc="8B104614">
      <w:start w:val="1"/>
      <w:numFmt w:val="decimal"/>
      <w:lvlText w:val="%2."/>
      <w:lvlJc w:val="left"/>
      <w:pPr>
        <w:ind w:left="1020" w:hanging="360"/>
      </w:pPr>
    </w:lvl>
    <w:lvl w:ilvl="2" w:tplc="CD640EA6">
      <w:start w:val="1"/>
      <w:numFmt w:val="decimal"/>
      <w:lvlText w:val="%3."/>
      <w:lvlJc w:val="left"/>
      <w:pPr>
        <w:ind w:left="1020" w:hanging="360"/>
      </w:pPr>
    </w:lvl>
    <w:lvl w:ilvl="3" w:tplc="5C82619E">
      <w:start w:val="1"/>
      <w:numFmt w:val="decimal"/>
      <w:lvlText w:val="%4."/>
      <w:lvlJc w:val="left"/>
      <w:pPr>
        <w:ind w:left="1020" w:hanging="360"/>
      </w:pPr>
    </w:lvl>
    <w:lvl w:ilvl="4" w:tplc="80466F9E">
      <w:start w:val="1"/>
      <w:numFmt w:val="decimal"/>
      <w:lvlText w:val="%5."/>
      <w:lvlJc w:val="left"/>
      <w:pPr>
        <w:ind w:left="1020" w:hanging="360"/>
      </w:pPr>
    </w:lvl>
    <w:lvl w:ilvl="5" w:tplc="8F74D68E">
      <w:start w:val="1"/>
      <w:numFmt w:val="decimal"/>
      <w:lvlText w:val="%6."/>
      <w:lvlJc w:val="left"/>
      <w:pPr>
        <w:ind w:left="1020" w:hanging="360"/>
      </w:pPr>
    </w:lvl>
    <w:lvl w:ilvl="6" w:tplc="A41682FC">
      <w:start w:val="1"/>
      <w:numFmt w:val="decimal"/>
      <w:lvlText w:val="%7."/>
      <w:lvlJc w:val="left"/>
      <w:pPr>
        <w:ind w:left="1020" w:hanging="360"/>
      </w:pPr>
    </w:lvl>
    <w:lvl w:ilvl="7" w:tplc="852ED3D6">
      <w:start w:val="1"/>
      <w:numFmt w:val="decimal"/>
      <w:lvlText w:val="%8."/>
      <w:lvlJc w:val="left"/>
      <w:pPr>
        <w:ind w:left="1020" w:hanging="360"/>
      </w:pPr>
    </w:lvl>
    <w:lvl w:ilvl="8" w:tplc="34B44668">
      <w:start w:val="1"/>
      <w:numFmt w:val="decimal"/>
      <w:lvlText w:val="%9."/>
      <w:lvlJc w:val="left"/>
      <w:pPr>
        <w:ind w:left="1020" w:hanging="360"/>
      </w:pPr>
    </w:lvl>
  </w:abstractNum>
  <w:abstractNum w:abstractNumId="10" w15:restartNumberingAfterBreak="0">
    <w:nsid w:val="60BA02CF"/>
    <w:multiLevelType w:val="hybridMultilevel"/>
    <w:tmpl w:val="C57A579E"/>
    <w:lvl w:ilvl="0" w:tplc="BA06F676">
      <w:start w:val="1"/>
      <w:numFmt w:val="decimal"/>
      <w:lvlText w:val="%1."/>
      <w:lvlJc w:val="left"/>
      <w:pPr>
        <w:ind w:left="1020" w:hanging="360"/>
      </w:pPr>
    </w:lvl>
    <w:lvl w:ilvl="1" w:tplc="ACE433F2">
      <w:start w:val="1"/>
      <w:numFmt w:val="decimal"/>
      <w:lvlText w:val="%2."/>
      <w:lvlJc w:val="left"/>
      <w:pPr>
        <w:ind w:left="1020" w:hanging="360"/>
      </w:pPr>
    </w:lvl>
    <w:lvl w:ilvl="2" w:tplc="564282FE">
      <w:start w:val="1"/>
      <w:numFmt w:val="decimal"/>
      <w:lvlText w:val="%3."/>
      <w:lvlJc w:val="left"/>
      <w:pPr>
        <w:ind w:left="1020" w:hanging="360"/>
      </w:pPr>
    </w:lvl>
    <w:lvl w:ilvl="3" w:tplc="C84C831E">
      <w:start w:val="1"/>
      <w:numFmt w:val="decimal"/>
      <w:lvlText w:val="%4."/>
      <w:lvlJc w:val="left"/>
      <w:pPr>
        <w:ind w:left="1020" w:hanging="360"/>
      </w:pPr>
    </w:lvl>
    <w:lvl w:ilvl="4" w:tplc="98FC9912">
      <w:start w:val="1"/>
      <w:numFmt w:val="decimal"/>
      <w:lvlText w:val="%5."/>
      <w:lvlJc w:val="left"/>
      <w:pPr>
        <w:ind w:left="1020" w:hanging="360"/>
      </w:pPr>
    </w:lvl>
    <w:lvl w:ilvl="5" w:tplc="ED22E466">
      <w:start w:val="1"/>
      <w:numFmt w:val="decimal"/>
      <w:lvlText w:val="%6."/>
      <w:lvlJc w:val="left"/>
      <w:pPr>
        <w:ind w:left="1020" w:hanging="360"/>
      </w:pPr>
    </w:lvl>
    <w:lvl w:ilvl="6" w:tplc="9FB68F9A">
      <w:start w:val="1"/>
      <w:numFmt w:val="decimal"/>
      <w:lvlText w:val="%7."/>
      <w:lvlJc w:val="left"/>
      <w:pPr>
        <w:ind w:left="1020" w:hanging="360"/>
      </w:pPr>
    </w:lvl>
    <w:lvl w:ilvl="7" w:tplc="9EFEDDC0">
      <w:start w:val="1"/>
      <w:numFmt w:val="decimal"/>
      <w:lvlText w:val="%8."/>
      <w:lvlJc w:val="left"/>
      <w:pPr>
        <w:ind w:left="1020" w:hanging="360"/>
      </w:pPr>
    </w:lvl>
    <w:lvl w:ilvl="8" w:tplc="AA68CA52">
      <w:start w:val="1"/>
      <w:numFmt w:val="decimal"/>
      <w:lvlText w:val="%9."/>
      <w:lvlJc w:val="left"/>
      <w:pPr>
        <w:ind w:left="1020" w:hanging="360"/>
      </w:pPr>
    </w:lvl>
  </w:abstractNum>
  <w:abstractNum w:abstractNumId="11" w15:restartNumberingAfterBreak="0">
    <w:nsid w:val="6EEE69D5"/>
    <w:multiLevelType w:val="hybridMultilevel"/>
    <w:tmpl w:val="C2805884"/>
    <w:lvl w:ilvl="0" w:tplc="37CA9180">
      <w:start w:val="1"/>
      <w:numFmt w:val="decimal"/>
      <w:lvlText w:val="%1."/>
      <w:lvlJc w:val="left"/>
      <w:pPr>
        <w:ind w:left="1020" w:hanging="360"/>
      </w:pPr>
    </w:lvl>
    <w:lvl w:ilvl="1" w:tplc="5CD244E2">
      <w:start w:val="1"/>
      <w:numFmt w:val="decimal"/>
      <w:lvlText w:val="%2."/>
      <w:lvlJc w:val="left"/>
      <w:pPr>
        <w:ind w:left="1020" w:hanging="360"/>
      </w:pPr>
    </w:lvl>
    <w:lvl w:ilvl="2" w:tplc="16C295C2">
      <w:start w:val="1"/>
      <w:numFmt w:val="decimal"/>
      <w:lvlText w:val="%3."/>
      <w:lvlJc w:val="left"/>
      <w:pPr>
        <w:ind w:left="1020" w:hanging="360"/>
      </w:pPr>
    </w:lvl>
    <w:lvl w:ilvl="3" w:tplc="B25ADA78">
      <w:start w:val="1"/>
      <w:numFmt w:val="decimal"/>
      <w:lvlText w:val="%4."/>
      <w:lvlJc w:val="left"/>
      <w:pPr>
        <w:ind w:left="1020" w:hanging="360"/>
      </w:pPr>
    </w:lvl>
    <w:lvl w:ilvl="4" w:tplc="A7EC92A2">
      <w:start w:val="1"/>
      <w:numFmt w:val="decimal"/>
      <w:lvlText w:val="%5."/>
      <w:lvlJc w:val="left"/>
      <w:pPr>
        <w:ind w:left="1020" w:hanging="360"/>
      </w:pPr>
    </w:lvl>
    <w:lvl w:ilvl="5" w:tplc="DC2C3A32">
      <w:start w:val="1"/>
      <w:numFmt w:val="decimal"/>
      <w:lvlText w:val="%6."/>
      <w:lvlJc w:val="left"/>
      <w:pPr>
        <w:ind w:left="1020" w:hanging="360"/>
      </w:pPr>
    </w:lvl>
    <w:lvl w:ilvl="6" w:tplc="224047C6">
      <w:start w:val="1"/>
      <w:numFmt w:val="decimal"/>
      <w:lvlText w:val="%7."/>
      <w:lvlJc w:val="left"/>
      <w:pPr>
        <w:ind w:left="1020" w:hanging="360"/>
      </w:pPr>
    </w:lvl>
    <w:lvl w:ilvl="7" w:tplc="0E0C390E">
      <w:start w:val="1"/>
      <w:numFmt w:val="decimal"/>
      <w:lvlText w:val="%8."/>
      <w:lvlJc w:val="left"/>
      <w:pPr>
        <w:ind w:left="1020" w:hanging="360"/>
      </w:pPr>
    </w:lvl>
    <w:lvl w:ilvl="8" w:tplc="283A9B40">
      <w:start w:val="1"/>
      <w:numFmt w:val="decimal"/>
      <w:lvlText w:val="%9."/>
      <w:lvlJc w:val="left"/>
      <w:pPr>
        <w:ind w:left="1020" w:hanging="360"/>
      </w:pPr>
    </w:lvl>
  </w:abstractNum>
  <w:abstractNum w:abstractNumId="12" w15:restartNumberingAfterBreak="0">
    <w:nsid w:val="756153B6"/>
    <w:multiLevelType w:val="hybridMultilevel"/>
    <w:tmpl w:val="7F6EFC42"/>
    <w:lvl w:ilvl="0" w:tplc="F8C06522">
      <w:start w:val="1"/>
      <w:numFmt w:val="decimal"/>
      <w:lvlText w:val="%1."/>
      <w:lvlJc w:val="left"/>
      <w:pPr>
        <w:ind w:left="1020" w:hanging="360"/>
      </w:pPr>
    </w:lvl>
    <w:lvl w:ilvl="1" w:tplc="502C1AD8">
      <w:start w:val="1"/>
      <w:numFmt w:val="decimal"/>
      <w:lvlText w:val="%2."/>
      <w:lvlJc w:val="left"/>
      <w:pPr>
        <w:ind w:left="1020" w:hanging="360"/>
      </w:pPr>
    </w:lvl>
    <w:lvl w:ilvl="2" w:tplc="543C120C">
      <w:start w:val="1"/>
      <w:numFmt w:val="decimal"/>
      <w:lvlText w:val="%3."/>
      <w:lvlJc w:val="left"/>
      <w:pPr>
        <w:ind w:left="1020" w:hanging="360"/>
      </w:pPr>
    </w:lvl>
    <w:lvl w:ilvl="3" w:tplc="D684470E">
      <w:start w:val="1"/>
      <w:numFmt w:val="decimal"/>
      <w:lvlText w:val="%4."/>
      <w:lvlJc w:val="left"/>
      <w:pPr>
        <w:ind w:left="1020" w:hanging="360"/>
      </w:pPr>
    </w:lvl>
    <w:lvl w:ilvl="4" w:tplc="68EC99D2">
      <w:start w:val="1"/>
      <w:numFmt w:val="decimal"/>
      <w:lvlText w:val="%5."/>
      <w:lvlJc w:val="left"/>
      <w:pPr>
        <w:ind w:left="1020" w:hanging="360"/>
      </w:pPr>
    </w:lvl>
    <w:lvl w:ilvl="5" w:tplc="744E5E1A">
      <w:start w:val="1"/>
      <w:numFmt w:val="decimal"/>
      <w:lvlText w:val="%6."/>
      <w:lvlJc w:val="left"/>
      <w:pPr>
        <w:ind w:left="1020" w:hanging="360"/>
      </w:pPr>
    </w:lvl>
    <w:lvl w:ilvl="6" w:tplc="901AE170">
      <w:start w:val="1"/>
      <w:numFmt w:val="decimal"/>
      <w:lvlText w:val="%7."/>
      <w:lvlJc w:val="left"/>
      <w:pPr>
        <w:ind w:left="1020" w:hanging="360"/>
      </w:pPr>
    </w:lvl>
    <w:lvl w:ilvl="7" w:tplc="34D66508">
      <w:start w:val="1"/>
      <w:numFmt w:val="decimal"/>
      <w:lvlText w:val="%8."/>
      <w:lvlJc w:val="left"/>
      <w:pPr>
        <w:ind w:left="1020" w:hanging="360"/>
      </w:pPr>
    </w:lvl>
    <w:lvl w:ilvl="8" w:tplc="671E86FC">
      <w:start w:val="1"/>
      <w:numFmt w:val="decimal"/>
      <w:lvlText w:val="%9."/>
      <w:lvlJc w:val="left"/>
      <w:pPr>
        <w:ind w:left="1020" w:hanging="360"/>
      </w:pPr>
    </w:lvl>
  </w:abstractNum>
  <w:abstractNum w:abstractNumId="13" w15:restartNumberingAfterBreak="0">
    <w:nsid w:val="7FBE78D5"/>
    <w:multiLevelType w:val="hybridMultilevel"/>
    <w:tmpl w:val="BF7ED2A2"/>
    <w:lvl w:ilvl="0" w:tplc="287A44D6">
      <w:start w:val="1"/>
      <w:numFmt w:val="decimal"/>
      <w:lvlText w:val="%1."/>
      <w:lvlJc w:val="left"/>
      <w:pPr>
        <w:ind w:left="1020" w:hanging="360"/>
      </w:pPr>
    </w:lvl>
    <w:lvl w:ilvl="1" w:tplc="342CE194">
      <w:start w:val="1"/>
      <w:numFmt w:val="decimal"/>
      <w:lvlText w:val="%2."/>
      <w:lvlJc w:val="left"/>
      <w:pPr>
        <w:ind w:left="1020" w:hanging="360"/>
      </w:pPr>
    </w:lvl>
    <w:lvl w:ilvl="2" w:tplc="6D1060E4">
      <w:start w:val="1"/>
      <w:numFmt w:val="decimal"/>
      <w:lvlText w:val="%3."/>
      <w:lvlJc w:val="left"/>
      <w:pPr>
        <w:ind w:left="1020" w:hanging="360"/>
      </w:pPr>
    </w:lvl>
    <w:lvl w:ilvl="3" w:tplc="703E9DA0">
      <w:start w:val="1"/>
      <w:numFmt w:val="decimal"/>
      <w:lvlText w:val="%4."/>
      <w:lvlJc w:val="left"/>
      <w:pPr>
        <w:ind w:left="1020" w:hanging="360"/>
      </w:pPr>
    </w:lvl>
    <w:lvl w:ilvl="4" w:tplc="6BB8D910">
      <w:start w:val="1"/>
      <w:numFmt w:val="decimal"/>
      <w:lvlText w:val="%5."/>
      <w:lvlJc w:val="left"/>
      <w:pPr>
        <w:ind w:left="1020" w:hanging="360"/>
      </w:pPr>
    </w:lvl>
    <w:lvl w:ilvl="5" w:tplc="D2BCFF3A">
      <w:start w:val="1"/>
      <w:numFmt w:val="decimal"/>
      <w:lvlText w:val="%6."/>
      <w:lvlJc w:val="left"/>
      <w:pPr>
        <w:ind w:left="1020" w:hanging="360"/>
      </w:pPr>
    </w:lvl>
    <w:lvl w:ilvl="6" w:tplc="E54ACF5A">
      <w:start w:val="1"/>
      <w:numFmt w:val="decimal"/>
      <w:lvlText w:val="%7."/>
      <w:lvlJc w:val="left"/>
      <w:pPr>
        <w:ind w:left="1020" w:hanging="360"/>
      </w:pPr>
    </w:lvl>
    <w:lvl w:ilvl="7" w:tplc="626E77A6">
      <w:start w:val="1"/>
      <w:numFmt w:val="decimal"/>
      <w:lvlText w:val="%8."/>
      <w:lvlJc w:val="left"/>
      <w:pPr>
        <w:ind w:left="1020" w:hanging="360"/>
      </w:pPr>
    </w:lvl>
    <w:lvl w:ilvl="8" w:tplc="B75CD02A">
      <w:start w:val="1"/>
      <w:numFmt w:val="decimal"/>
      <w:lvlText w:val="%9."/>
      <w:lvlJc w:val="left"/>
      <w:pPr>
        <w:ind w:left="1020" w:hanging="360"/>
      </w:pPr>
    </w:lvl>
  </w:abstractNum>
  <w:num w:numId="1" w16cid:durableId="361369249">
    <w:abstractNumId w:val="4"/>
  </w:num>
  <w:num w:numId="2" w16cid:durableId="1109735142">
    <w:abstractNumId w:val="11"/>
  </w:num>
  <w:num w:numId="3" w16cid:durableId="1716157022">
    <w:abstractNumId w:val="2"/>
  </w:num>
  <w:num w:numId="4" w16cid:durableId="658113881">
    <w:abstractNumId w:val="10"/>
  </w:num>
  <w:num w:numId="5" w16cid:durableId="802423908">
    <w:abstractNumId w:val="9"/>
  </w:num>
  <w:num w:numId="6" w16cid:durableId="763377674">
    <w:abstractNumId w:val="1"/>
  </w:num>
  <w:num w:numId="7" w16cid:durableId="1237937413">
    <w:abstractNumId w:val="13"/>
  </w:num>
  <w:num w:numId="8" w16cid:durableId="1190026525">
    <w:abstractNumId w:val="3"/>
  </w:num>
  <w:num w:numId="9" w16cid:durableId="1681927375">
    <w:abstractNumId w:val="0"/>
  </w:num>
  <w:num w:numId="10" w16cid:durableId="1590774204">
    <w:abstractNumId w:val="6"/>
  </w:num>
  <w:num w:numId="11" w16cid:durableId="2112504096">
    <w:abstractNumId w:val="12"/>
  </w:num>
  <w:num w:numId="12" w16cid:durableId="1745562390">
    <w:abstractNumId w:val="8"/>
  </w:num>
  <w:num w:numId="13" w16cid:durableId="320239122">
    <w:abstractNumId w:val="7"/>
  </w:num>
  <w:num w:numId="14" w16cid:durableId="160938826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u, Junsong">
    <w15:presenceInfo w15:providerId="AD" w15:userId="S::jul140@ucsd.edu::609ec5f0-0d1b-4bb3-93f6-8dba52872f7d"/>
  </w15:person>
  <w15:person w15:author="Lin, Chujun">
    <w15:presenceInfo w15:providerId="AD" w15:userId="S::chl211@UCSD.EDU::b8e0fb82-bb38-4a52-9fb8-28d8043447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9FF"/>
    <w:rsid w:val="00000456"/>
    <w:rsid w:val="00002C90"/>
    <w:rsid w:val="00013E47"/>
    <w:rsid w:val="000154AD"/>
    <w:rsid w:val="000205B9"/>
    <w:rsid w:val="000211AE"/>
    <w:rsid w:val="00022D3E"/>
    <w:rsid w:val="00024BF4"/>
    <w:rsid w:val="00033A1C"/>
    <w:rsid w:val="00040345"/>
    <w:rsid w:val="000431D2"/>
    <w:rsid w:val="00047904"/>
    <w:rsid w:val="00057072"/>
    <w:rsid w:val="00063103"/>
    <w:rsid w:val="000662F8"/>
    <w:rsid w:val="000704BC"/>
    <w:rsid w:val="00070A14"/>
    <w:rsid w:val="00070C1A"/>
    <w:rsid w:val="00070C7B"/>
    <w:rsid w:val="00072086"/>
    <w:rsid w:val="00072860"/>
    <w:rsid w:val="00074687"/>
    <w:rsid w:val="0007553A"/>
    <w:rsid w:val="00075A26"/>
    <w:rsid w:val="00075BAF"/>
    <w:rsid w:val="00075DD1"/>
    <w:rsid w:val="0008039D"/>
    <w:rsid w:val="00080604"/>
    <w:rsid w:val="000857E8"/>
    <w:rsid w:val="0008629B"/>
    <w:rsid w:val="0009122A"/>
    <w:rsid w:val="00091E2B"/>
    <w:rsid w:val="0009245E"/>
    <w:rsid w:val="000928D2"/>
    <w:rsid w:val="00093B94"/>
    <w:rsid w:val="000979DB"/>
    <w:rsid w:val="00097D72"/>
    <w:rsid w:val="000A05BD"/>
    <w:rsid w:val="000A06AC"/>
    <w:rsid w:val="000A13A3"/>
    <w:rsid w:val="000A5FA4"/>
    <w:rsid w:val="000A6D12"/>
    <w:rsid w:val="000B0586"/>
    <w:rsid w:val="000B5A91"/>
    <w:rsid w:val="000B6AE1"/>
    <w:rsid w:val="000C43F7"/>
    <w:rsid w:val="000C44A5"/>
    <w:rsid w:val="000C5E2D"/>
    <w:rsid w:val="000D14FA"/>
    <w:rsid w:val="000D1BDB"/>
    <w:rsid w:val="000D2A6B"/>
    <w:rsid w:val="000D6DDC"/>
    <w:rsid w:val="000E1EE0"/>
    <w:rsid w:val="000E72D1"/>
    <w:rsid w:val="000F7B2F"/>
    <w:rsid w:val="00100128"/>
    <w:rsid w:val="001015D4"/>
    <w:rsid w:val="00101D47"/>
    <w:rsid w:val="00102522"/>
    <w:rsid w:val="0010294F"/>
    <w:rsid w:val="00103742"/>
    <w:rsid w:val="00104FCC"/>
    <w:rsid w:val="0010651D"/>
    <w:rsid w:val="00115C68"/>
    <w:rsid w:val="0011609D"/>
    <w:rsid w:val="001170C6"/>
    <w:rsid w:val="001227CB"/>
    <w:rsid w:val="001228AD"/>
    <w:rsid w:val="001254B1"/>
    <w:rsid w:val="00126D3E"/>
    <w:rsid w:val="00130776"/>
    <w:rsid w:val="001313CF"/>
    <w:rsid w:val="00136134"/>
    <w:rsid w:val="001365B1"/>
    <w:rsid w:val="00136E13"/>
    <w:rsid w:val="001379A1"/>
    <w:rsid w:val="001437D0"/>
    <w:rsid w:val="00144135"/>
    <w:rsid w:val="001446B0"/>
    <w:rsid w:val="001447CB"/>
    <w:rsid w:val="00157411"/>
    <w:rsid w:val="0016380E"/>
    <w:rsid w:val="00166810"/>
    <w:rsid w:val="00167174"/>
    <w:rsid w:val="00167C7A"/>
    <w:rsid w:val="001704C4"/>
    <w:rsid w:val="001801A4"/>
    <w:rsid w:val="00193C98"/>
    <w:rsid w:val="00194338"/>
    <w:rsid w:val="00194B57"/>
    <w:rsid w:val="001965B6"/>
    <w:rsid w:val="00196BE2"/>
    <w:rsid w:val="001A0864"/>
    <w:rsid w:val="001A124E"/>
    <w:rsid w:val="001A16AC"/>
    <w:rsid w:val="001A60B0"/>
    <w:rsid w:val="001A63A6"/>
    <w:rsid w:val="001A70A6"/>
    <w:rsid w:val="001A71EE"/>
    <w:rsid w:val="001B77D4"/>
    <w:rsid w:val="001C09AD"/>
    <w:rsid w:val="001C0C91"/>
    <w:rsid w:val="001C1B7D"/>
    <w:rsid w:val="001C2D0D"/>
    <w:rsid w:val="001C3F3F"/>
    <w:rsid w:val="001C7470"/>
    <w:rsid w:val="001D08E7"/>
    <w:rsid w:val="001D0F99"/>
    <w:rsid w:val="001D2A12"/>
    <w:rsid w:val="001D4C74"/>
    <w:rsid w:val="001D528E"/>
    <w:rsid w:val="001D5DE9"/>
    <w:rsid w:val="001D7C2B"/>
    <w:rsid w:val="001E265C"/>
    <w:rsid w:val="001E27A1"/>
    <w:rsid w:val="001E4123"/>
    <w:rsid w:val="001E7D2A"/>
    <w:rsid w:val="001F030D"/>
    <w:rsid w:val="001F1E6B"/>
    <w:rsid w:val="001F5D01"/>
    <w:rsid w:val="001F7994"/>
    <w:rsid w:val="002015D1"/>
    <w:rsid w:val="00213097"/>
    <w:rsid w:val="00216903"/>
    <w:rsid w:val="002207E6"/>
    <w:rsid w:val="002216BD"/>
    <w:rsid w:val="00222299"/>
    <w:rsid w:val="00224B75"/>
    <w:rsid w:val="0023074E"/>
    <w:rsid w:val="00232019"/>
    <w:rsid w:val="0023274B"/>
    <w:rsid w:val="00232C55"/>
    <w:rsid w:val="002365CA"/>
    <w:rsid w:val="00236B73"/>
    <w:rsid w:val="00237C9E"/>
    <w:rsid w:val="00237F63"/>
    <w:rsid w:val="00240991"/>
    <w:rsid w:val="002432D6"/>
    <w:rsid w:val="0025014D"/>
    <w:rsid w:val="00256603"/>
    <w:rsid w:val="00256C8C"/>
    <w:rsid w:val="0026172B"/>
    <w:rsid w:val="00263513"/>
    <w:rsid w:val="00270141"/>
    <w:rsid w:val="00271B15"/>
    <w:rsid w:val="00271FBA"/>
    <w:rsid w:val="0027287A"/>
    <w:rsid w:val="002739A9"/>
    <w:rsid w:val="002748D6"/>
    <w:rsid w:val="002816D7"/>
    <w:rsid w:val="0028606F"/>
    <w:rsid w:val="002904CA"/>
    <w:rsid w:val="002922AC"/>
    <w:rsid w:val="002951D8"/>
    <w:rsid w:val="002961E3"/>
    <w:rsid w:val="002973C8"/>
    <w:rsid w:val="002A36C0"/>
    <w:rsid w:val="002A7B66"/>
    <w:rsid w:val="002B0CF6"/>
    <w:rsid w:val="002B39E2"/>
    <w:rsid w:val="002C0A06"/>
    <w:rsid w:val="002C28A4"/>
    <w:rsid w:val="002C2F7F"/>
    <w:rsid w:val="002C315C"/>
    <w:rsid w:val="002C3D17"/>
    <w:rsid w:val="002D06FD"/>
    <w:rsid w:val="002E2E55"/>
    <w:rsid w:val="002E57F5"/>
    <w:rsid w:val="002E5D92"/>
    <w:rsid w:val="002E62F2"/>
    <w:rsid w:val="002E6F17"/>
    <w:rsid w:val="002F7090"/>
    <w:rsid w:val="003001BD"/>
    <w:rsid w:val="00301B61"/>
    <w:rsid w:val="0030262C"/>
    <w:rsid w:val="00302AAB"/>
    <w:rsid w:val="00303438"/>
    <w:rsid w:val="00303781"/>
    <w:rsid w:val="003064DE"/>
    <w:rsid w:val="00306BBE"/>
    <w:rsid w:val="00311C71"/>
    <w:rsid w:val="003157DC"/>
    <w:rsid w:val="00320A2A"/>
    <w:rsid w:val="00320B5E"/>
    <w:rsid w:val="00322141"/>
    <w:rsid w:val="00323597"/>
    <w:rsid w:val="00324B63"/>
    <w:rsid w:val="0032534F"/>
    <w:rsid w:val="00327558"/>
    <w:rsid w:val="0032781C"/>
    <w:rsid w:val="00336991"/>
    <w:rsid w:val="00336F1C"/>
    <w:rsid w:val="00343159"/>
    <w:rsid w:val="00345C06"/>
    <w:rsid w:val="003503DD"/>
    <w:rsid w:val="00351CBA"/>
    <w:rsid w:val="00357BEE"/>
    <w:rsid w:val="003616BE"/>
    <w:rsid w:val="00361F25"/>
    <w:rsid w:val="003635F7"/>
    <w:rsid w:val="00370797"/>
    <w:rsid w:val="00371C1B"/>
    <w:rsid w:val="0037246F"/>
    <w:rsid w:val="0037442B"/>
    <w:rsid w:val="0037485E"/>
    <w:rsid w:val="00380BBB"/>
    <w:rsid w:val="003825D7"/>
    <w:rsid w:val="00384AC2"/>
    <w:rsid w:val="003856D9"/>
    <w:rsid w:val="003875BC"/>
    <w:rsid w:val="00387694"/>
    <w:rsid w:val="00391C04"/>
    <w:rsid w:val="003A3275"/>
    <w:rsid w:val="003A396F"/>
    <w:rsid w:val="003B7FBA"/>
    <w:rsid w:val="003C034B"/>
    <w:rsid w:val="003C2442"/>
    <w:rsid w:val="003C47C7"/>
    <w:rsid w:val="003C4901"/>
    <w:rsid w:val="003C50B0"/>
    <w:rsid w:val="003C5DDA"/>
    <w:rsid w:val="003D0565"/>
    <w:rsid w:val="003D549E"/>
    <w:rsid w:val="003E1A74"/>
    <w:rsid w:val="003E1D75"/>
    <w:rsid w:val="003E212C"/>
    <w:rsid w:val="003E6380"/>
    <w:rsid w:val="003F1361"/>
    <w:rsid w:val="003F4B0F"/>
    <w:rsid w:val="003F6BCD"/>
    <w:rsid w:val="003F72D8"/>
    <w:rsid w:val="004028DF"/>
    <w:rsid w:val="00404421"/>
    <w:rsid w:val="0040517D"/>
    <w:rsid w:val="0041163A"/>
    <w:rsid w:val="00413AF4"/>
    <w:rsid w:val="00415553"/>
    <w:rsid w:val="00415D69"/>
    <w:rsid w:val="004174D0"/>
    <w:rsid w:val="00422B2A"/>
    <w:rsid w:val="00423EAA"/>
    <w:rsid w:val="00425393"/>
    <w:rsid w:val="004366AA"/>
    <w:rsid w:val="00442307"/>
    <w:rsid w:val="00442E7F"/>
    <w:rsid w:val="0044492C"/>
    <w:rsid w:val="00453322"/>
    <w:rsid w:val="00455F6F"/>
    <w:rsid w:val="00456294"/>
    <w:rsid w:val="004574BD"/>
    <w:rsid w:val="00457860"/>
    <w:rsid w:val="00457EA6"/>
    <w:rsid w:val="0046448E"/>
    <w:rsid w:val="004656FB"/>
    <w:rsid w:val="00465810"/>
    <w:rsid w:val="004702E9"/>
    <w:rsid w:val="00470554"/>
    <w:rsid w:val="004709CF"/>
    <w:rsid w:val="00472543"/>
    <w:rsid w:val="00472992"/>
    <w:rsid w:val="00474CFE"/>
    <w:rsid w:val="00474F33"/>
    <w:rsid w:val="00477278"/>
    <w:rsid w:val="00477A34"/>
    <w:rsid w:val="00483F3D"/>
    <w:rsid w:val="00484179"/>
    <w:rsid w:val="00490FBF"/>
    <w:rsid w:val="00491182"/>
    <w:rsid w:val="004A3E22"/>
    <w:rsid w:val="004A6A7A"/>
    <w:rsid w:val="004B028F"/>
    <w:rsid w:val="004B2A31"/>
    <w:rsid w:val="004B42A4"/>
    <w:rsid w:val="004B4D36"/>
    <w:rsid w:val="004B548F"/>
    <w:rsid w:val="004B59E0"/>
    <w:rsid w:val="004B6240"/>
    <w:rsid w:val="004B6C88"/>
    <w:rsid w:val="004C7382"/>
    <w:rsid w:val="004D186A"/>
    <w:rsid w:val="004D7F97"/>
    <w:rsid w:val="004E0A9F"/>
    <w:rsid w:val="004E141E"/>
    <w:rsid w:val="004E781A"/>
    <w:rsid w:val="004F368B"/>
    <w:rsid w:val="004F3F75"/>
    <w:rsid w:val="004F79FF"/>
    <w:rsid w:val="00507EF1"/>
    <w:rsid w:val="00511048"/>
    <w:rsid w:val="00514276"/>
    <w:rsid w:val="0052376A"/>
    <w:rsid w:val="00536258"/>
    <w:rsid w:val="00541F2E"/>
    <w:rsid w:val="00543B04"/>
    <w:rsid w:val="00543CDD"/>
    <w:rsid w:val="00543E43"/>
    <w:rsid w:val="00545902"/>
    <w:rsid w:val="005464A5"/>
    <w:rsid w:val="0055169E"/>
    <w:rsid w:val="00553B19"/>
    <w:rsid w:val="00556072"/>
    <w:rsid w:val="0055727F"/>
    <w:rsid w:val="0056180A"/>
    <w:rsid w:val="005675FA"/>
    <w:rsid w:val="00567B8D"/>
    <w:rsid w:val="0057026C"/>
    <w:rsid w:val="005726AF"/>
    <w:rsid w:val="00577935"/>
    <w:rsid w:val="00581D1A"/>
    <w:rsid w:val="00582A9C"/>
    <w:rsid w:val="00584447"/>
    <w:rsid w:val="00584852"/>
    <w:rsid w:val="00586A4A"/>
    <w:rsid w:val="00586B6A"/>
    <w:rsid w:val="0059310D"/>
    <w:rsid w:val="00594598"/>
    <w:rsid w:val="005948AA"/>
    <w:rsid w:val="00596F26"/>
    <w:rsid w:val="005A1175"/>
    <w:rsid w:val="005A1393"/>
    <w:rsid w:val="005A6639"/>
    <w:rsid w:val="005B0EDC"/>
    <w:rsid w:val="005B1B54"/>
    <w:rsid w:val="005B3A98"/>
    <w:rsid w:val="005B4816"/>
    <w:rsid w:val="005B5DC9"/>
    <w:rsid w:val="005B65BC"/>
    <w:rsid w:val="005C206E"/>
    <w:rsid w:val="005C355C"/>
    <w:rsid w:val="005C6115"/>
    <w:rsid w:val="005C684C"/>
    <w:rsid w:val="005C71ED"/>
    <w:rsid w:val="005D2899"/>
    <w:rsid w:val="005D2D78"/>
    <w:rsid w:val="005D4739"/>
    <w:rsid w:val="005D51CF"/>
    <w:rsid w:val="005D7F6A"/>
    <w:rsid w:val="005E06B9"/>
    <w:rsid w:val="005E0B45"/>
    <w:rsid w:val="005E174C"/>
    <w:rsid w:val="005E1AE8"/>
    <w:rsid w:val="005E225B"/>
    <w:rsid w:val="005E26CA"/>
    <w:rsid w:val="005F0A48"/>
    <w:rsid w:val="005F0BF5"/>
    <w:rsid w:val="005F58BC"/>
    <w:rsid w:val="005F7E43"/>
    <w:rsid w:val="0060073A"/>
    <w:rsid w:val="00600AED"/>
    <w:rsid w:val="00602E6E"/>
    <w:rsid w:val="00607701"/>
    <w:rsid w:val="00611053"/>
    <w:rsid w:val="00612413"/>
    <w:rsid w:val="0061299E"/>
    <w:rsid w:val="00615865"/>
    <w:rsid w:val="006170C8"/>
    <w:rsid w:val="0062003B"/>
    <w:rsid w:val="00621C36"/>
    <w:rsid w:val="00623938"/>
    <w:rsid w:val="00623EF3"/>
    <w:rsid w:val="0062554E"/>
    <w:rsid w:val="00627670"/>
    <w:rsid w:val="00630254"/>
    <w:rsid w:val="00631298"/>
    <w:rsid w:val="006316AB"/>
    <w:rsid w:val="00632BD2"/>
    <w:rsid w:val="0063428C"/>
    <w:rsid w:val="00636F2B"/>
    <w:rsid w:val="006379E7"/>
    <w:rsid w:val="00640955"/>
    <w:rsid w:val="00642EC9"/>
    <w:rsid w:val="006442F4"/>
    <w:rsid w:val="00651F70"/>
    <w:rsid w:val="00651FE4"/>
    <w:rsid w:val="0065444C"/>
    <w:rsid w:val="0065538F"/>
    <w:rsid w:val="00655721"/>
    <w:rsid w:val="00655F75"/>
    <w:rsid w:val="006577C5"/>
    <w:rsid w:val="00657C3D"/>
    <w:rsid w:val="00660482"/>
    <w:rsid w:val="0066185E"/>
    <w:rsid w:val="00662952"/>
    <w:rsid w:val="006638A8"/>
    <w:rsid w:val="00663B65"/>
    <w:rsid w:val="0066582A"/>
    <w:rsid w:val="00665CD3"/>
    <w:rsid w:val="006661E1"/>
    <w:rsid w:val="00666679"/>
    <w:rsid w:val="0067178B"/>
    <w:rsid w:val="0067200C"/>
    <w:rsid w:val="00675EAD"/>
    <w:rsid w:val="00677633"/>
    <w:rsid w:val="00677A79"/>
    <w:rsid w:val="00681C7B"/>
    <w:rsid w:val="0068546D"/>
    <w:rsid w:val="00685726"/>
    <w:rsid w:val="00690A43"/>
    <w:rsid w:val="00690EF4"/>
    <w:rsid w:val="006A2007"/>
    <w:rsid w:val="006B0230"/>
    <w:rsid w:val="006B25FF"/>
    <w:rsid w:val="006B60D9"/>
    <w:rsid w:val="006C012E"/>
    <w:rsid w:val="006C33F9"/>
    <w:rsid w:val="006C743A"/>
    <w:rsid w:val="006C7849"/>
    <w:rsid w:val="006D02A8"/>
    <w:rsid w:val="006D0B11"/>
    <w:rsid w:val="006D329B"/>
    <w:rsid w:val="006D3E76"/>
    <w:rsid w:val="006D4B14"/>
    <w:rsid w:val="006E28C6"/>
    <w:rsid w:val="006E787D"/>
    <w:rsid w:val="006F058C"/>
    <w:rsid w:val="006F4B38"/>
    <w:rsid w:val="00702F54"/>
    <w:rsid w:val="00713924"/>
    <w:rsid w:val="00715348"/>
    <w:rsid w:val="00717300"/>
    <w:rsid w:val="0071789C"/>
    <w:rsid w:val="00721970"/>
    <w:rsid w:val="0072269B"/>
    <w:rsid w:val="00723E9D"/>
    <w:rsid w:val="00724AC0"/>
    <w:rsid w:val="0073192B"/>
    <w:rsid w:val="007321BA"/>
    <w:rsid w:val="00733D14"/>
    <w:rsid w:val="00742183"/>
    <w:rsid w:val="00744F2B"/>
    <w:rsid w:val="00746D5C"/>
    <w:rsid w:val="00751940"/>
    <w:rsid w:val="00752190"/>
    <w:rsid w:val="00752D04"/>
    <w:rsid w:val="007615DB"/>
    <w:rsid w:val="00763C58"/>
    <w:rsid w:val="00766A6F"/>
    <w:rsid w:val="00766B12"/>
    <w:rsid w:val="0076790D"/>
    <w:rsid w:val="00771E7E"/>
    <w:rsid w:val="00771FEA"/>
    <w:rsid w:val="007746E7"/>
    <w:rsid w:val="00774776"/>
    <w:rsid w:val="0078070A"/>
    <w:rsid w:val="00780AF8"/>
    <w:rsid w:val="00780B54"/>
    <w:rsid w:val="00780DB2"/>
    <w:rsid w:val="007821D5"/>
    <w:rsid w:val="00784A8E"/>
    <w:rsid w:val="00786366"/>
    <w:rsid w:val="00786581"/>
    <w:rsid w:val="0079244F"/>
    <w:rsid w:val="00793D3D"/>
    <w:rsid w:val="007979A8"/>
    <w:rsid w:val="007A20DF"/>
    <w:rsid w:val="007A220A"/>
    <w:rsid w:val="007A310E"/>
    <w:rsid w:val="007A3968"/>
    <w:rsid w:val="007A6C10"/>
    <w:rsid w:val="007A782B"/>
    <w:rsid w:val="007B4993"/>
    <w:rsid w:val="007B6DD4"/>
    <w:rsid w:val="007B7775"/>
    <w:rsid w:val="007B7B4C"/>
    <w:rsid w:val="007C1543"/>
    <w:rsid w:val="007C15D9"/>
    <w:rsid w:val="007C4EDA"/>
    <w:rsid w:val="007C621C"/>
    <w:rsid w:val="007C6A70"/>
    <w:rsid w:val="007C792C"/>
    <w:rsid w:val="007D36A4"/>
    <w:rsid w:val="007D3964"/>
    <w:rsid w:val="007D42D0"/>
    <w:rsid w:val="007D4DA1"/>
    <w:rsid w:val="007D72A8"/>
    <w:rsid w:val="007D7507"/>
    <w:rsid w:val="007E5E60"/>
    <w:rsid w:val="007E791E"/>
    <w:rsid w:val="007F4BAC"/>
    <w:rsid w:val="007F7FC3"/>
    <w:rsid w:val="00811C2E"/>
    <w:rsid w:val="00812309"/>
    <w:rsid w:val="0081262A"/>
    <w:rsid w:val="00814EA9"/>
    <w:rsid w:val="00824D61"/>
    <w:rsid w:val="00827F84"/>
    <w:rsid w:val="0083208E"/>
    <w:rsid w:val="00832090"/>
    <w:rsid w:val="0083419D"/>
    <w:rsid w:val="00837ADC"/>
    <w:rsid w:val="00840722"/>
    <w:rsid w:val="00844C5A"/>
    <w:rsid w:val="00844D26"/>
    <w:rsid w:val="00845BBA"/>
    <w:rsid w:val="00852E57"/>
    <w:rsid w:val="0086211A"/>
    <w:rsid w:val="00865434"/>
    <w:rsid w:val="00871134"/>
    <w:rsid w:val="00873055"/>
    <w:rsid w:val="00874395"/>
    <w:rsid w:val="00877306"/>
    <w:rsid w:val="00877C55"/>
    <w:rsid w:val="008833B4"/>
    <w:rsid w:val="00884F80"/>
    <w:rsid w:val="00892F12"/>
    <w:rsid w:val="00893508"/>
    <w:rsid w:val="00894871"/>
    <w:rsid w:val="00895B93"/>
    <w:rsid w:val="00897C3F"/>
    <w:rsid w:val="008A30F1"/>
    <w:rsid w:val="008A5368"/>
    <w:rsid w:val="008A643C"/>
    <w:rsid w:val="008B2663"/>
    <w:rsid w:val="008B2E83"/>
    <w:rsid w:val="008B3E89"/>
    <w:rsid w:val="008C2404"/>
    <w:rsid w:val="008C336B"/>
    <w:rsid w:val="008C521C"/>
    <w:rsid w:val="008D5103"/>
    <w:rsid w:val="008D73AC"/>
    <w:rsid w:val="008E4C56"/>
    <w:rsid w:val="008E5555"/>
    <w:rsid w:val="008E73AD"/>
    <w:rsid w:val="008F2D6A"/>
    <w:rsid w:val="008F39A0"/>
    <w:rsid w:val="008F3BE2"/>
    <w:rsid w:val="008F46EA"/>
    <w:rsid w:val="00905061"/>
    <w:rsid w:val="00905847"/>
    <w:rsid w:val="00911F9E"/>
    <w:rsid w:val="00913499"/>
    <w:rsid w:val="009141F2"/>
    <w:rsid w:val="00915F23"/>
    <w:rsid w:val="00921854"/>
    <w:rsid w:val="00922E18"/>
    <w:rsid w:val="0092475E"/>
    <w:rsid w:val="0092490B"/>
    <w:rsid w:val="0092506D"/>
    <w:rsid w:val="009254AF"/>
    <w:rsid w:val="0092665C"/>
    <w:rsid w:val="00931002"/>
    <w:rsid w:val="00931FD9"/>
    <w:rsid w:val="009365C4"/>
    <w:rsid w:val="00937ABF"/>
    <w:rsid w:val="00937BA0"/>
    <w:rsid w:val="00940DAC"/>
    <w:rsid w:val="0094683C"/>
    <w:rsid w:val="0094733F"/>
    <w:rsid w:val="00951421"/>
    <w:rsid w:val="00952CBB"/>
    <w:rsid w:val="00953DAE"/>
    <w:rsid w:val="0096201C"/>
    <w:rsid w:val="00966F0D"/>
    <w:rsid w:val="00970419"/>
    <w:rsid w:val="00971B15"/>
    <w:rsid w:val="009742BF"/>
    <w:rsid w:val="009758E1"/>
    <w:rsid w:val="00975E75"/>
    <w:rsid w:val="009774DE"/>
    <w:rsid w:val="0098089F"/>
    <w:rsid w:val="00981279"/>
    <w:rsid w:val="00982665"/>
    <w:rsid w:val="00984F7B"/>
    <w:rsid w:val="00987AD4"/>
    <w:rsid w:val="00995EB9"/>
    <w:rsid w:val="00996FD9"/>
    <w:rsid w:val="00997DB8"/>
    <w:rsid w:val="009B039F"/>
    <w:rsid w:val="009B0A81"/>
    <w:rsid w:val="009B19C9"/>
    <w:rsid w:val="009B3FAE"/>
    <w:rsid w:val="009C1B13"/>
    <w:rsid w:val="009C5F13"/>
    <w:rsid w:val="009D3434"/>
    <w:rsid w:val="009D7B23"/>
    <w:rsid w:val="009D7BB7"/>
    <w:rsid w:val="009E01F2"/>
    <w:rsid w:val="009E1450"/>
    <w:rsid w:val="009E242A"/>
    <w:rsid w:val="009F00BE"/>
    <w:rsid w:val="009F1847"/>
    <w:rsid w:val="00A0778F"/>
    <w:rsid w:val="00A1062F"/>
    <w:rsid w:val="00A1069D"/>
    <w:rsid w:val="00A10AF8"/>
    <w:rsid w:val="00A11B06"/>
    <w:rsid w:val="00A11E8B"/>
    <w:rsid w:val="00A142BB"/>
    <w:rsid w:val="00A1695E"/>
    <w:rsid w:val="00A16E7E"/>
    <w:rsid w:val="00A20617"/>
    <w:rsid w:val="00A21327"/>
    <w:rsid w:val="00A23293"/>
    <w:rsid w:val="00A249B4"/>
    <w:rsid w:val="00A26425"/>
    <w:rsid w:val="00A34483"/>
    <w:rsid w:val="00A4169D"/>
    <w:rsid w:val="00A44B83"/>
    <w:rsid w:val="00A47B8C"/>
    <w:rsid w:val="00A53E69"/>
    <w:rsid w:val="00A57CC9"/>
    <w:rsid w:val="00A61D91"/>
    <w:rsid w:val="00A6529E"/>
    <w:rsid w:val="00A66166"/>
    <w:rsid w:val="00A661B6"/>
    <w:rsid w:val="00A72ED0"/>
    <w:rsid w:val="00A81309"/>
    <w:rsid w:val="00A82550"/>
    <w:rsid w:val="00A834B1"/>
    <w:rsid w:val="00A97E8F"/>
    <w:rsid w:val="00AA0091"/>
    <w:rsid w:val="00AA7316"/>
    <w:rsid w:val="00AB0CDF"/>
    <w:rsid w:val="00AB1DDE"/>
    <w:rsid w:val="00AB27BE"/>
    <w:rsid w:val="00AC226E"/>
    <w:rsid w:val="00AC32BA"/>
    <w:rsid w:val="00AD0DB8"/>
    <w:rsid w:val="00AD26A0"/>
    <w:rsid w:val="00AD3062"/>
    <w:rsid w:val="00AD404A"/>
    <w:rsid w:val="00AD5747"/>
    <w:rsid w:val="00AD7ECA"/>
    <w:rsid w:val="00AE28E1"/>
    <w:rsid w:val="00AE6EBC"/>
    <w:rsid w:val="00AF08E3"/>
    <w:rsid w:val="00AF1737"/>
    <w:rsid w:val="00AF4940"/>
    <w:rsid w:val="00AF6796"/>
    <w:rsid w:val="00AF7B12"/>
    <w:rsid w:val="00AF7E5D"/>
    <w:rsid w:val="00B0150B"/>
    <w:rsid w:val="00B106D8"/>
    <w:rsid w:val="00B1184B"/>
    <w:rsid w:val="00B11A77"/>
    <w:rsid w:val="00B1508A"/>
    <w:rsid w:val="00B160B9"/>
    <w:rsid w:val="00B33937"/>
    <w:rsid w:val="00B358CB"/>
    <w:rsid w:val="00B4767B"/>
    <w:rsid w:val="00B501F2"/>
    <w:rsid w:val="00B518D0"/>
    <w:rsid w:val="00B528E8"/>
    <w:rsid w:val="00B5327E"/>
    <w:rsid w:val="00B5481B"/>
    <w:rsid w:val="00B54A8E"/>
    <w:rsid w:val="00B60B52"/>
    <w:rsid w:val="00B63192"/>
    <w:rsid w:val="00B644B1"/>
    <w:rsid w:val="00B7037C"/>
    <w:rsid w:val="00B7096F"/>
    <w:rsid w:val="00B729ED"/>
    <w:rsid w:val="00B77B40"/>
    <w:rsid w:val="00B8112B"/>
    <w:rsid w:val="00B8240E"/>
    <w:rsid w:val="00B847A9"/>
    <w:rsid w:val="00B87CB6"/>
    <w:rsid w:val="00B97457"/>
    <w:rsid w:val="00B97971"/>
    <w:rsid w:val="00BA0D96"/>
    <w:rsid w:val="00BB40EE"/>
    <w:rsid w:val="00BB4149"/>
    <w:rsid w:val="00BB4ACD"/>
    <w:rsid w:val="00BB5102"/>
    <w:rsid w:val="00BC2105"/>
    <w:rsid w:val="00BC4860"/>
    <w:rsid w:val="00BD149B"/>
    <w:rsid w:val="00BD459B"/>
    <w:rsid w:val="00BD74F4"/>
    <w:rsid w:val="00BD7593"/>
    <w:rsid w:val="00BE19BC"/>
    <w:rsid w:val="00BE46CF"/>
    <w:rsid w:val="00BE49DB"/>
    <w:rsid w:val="00BE615B"/>
    <w:rsid w:val="00BE64C7"/>
    <w:rsid w:val="00BE725C"/>
    <w:rsid w:val="00BE7905"/>
    <w:rsid w:val="00BF1479"/>
    <w:rsid w:val="00BF36E8"/>
    <w:rsid w:val="00C0352A"/>
    <w:rsid w:val="00C04CF9"/>
    <w:rsid w:val="00C1147C"/>
    <w:rsid w:val="00C27643"/>
    <w:rsid w:val="00C35739"/>
    <w:rsid w:val="00C45309"/>
    <w:rsid w:val="00C45B93"/>
    <w:rsid w:val="00C532D2"/>
    <w:rsid w:val="00C53418"/>
    <w:rsid w:val="00C5620D"/>
    <w:rsid w:val="00C578F5"/>
    <w:rsid w:val="00C662F4"/>
    <w:rsid w:val="00C667A1"/>
    <w:rsid w:val="00C71683"/>
    <w:rsid w:val="00C7445D"/>
    <w:rsid w:val="00C75CBE"/>
    <w:rsid w:val="00C822E5"/>
    <w:rsid w:val="00C83DBB"/>
    <w:rsid w:val="00C84E28"/>
    <w:rsid w:val="00C87A23"/>
    <w:rsid w:val="00C90344"/>
    <w:rsid w:val="00CA2DC7"/>
    <w:rsid w:val="00CA406B"/>
    <w:rsid w:val="00CB45A1"/>
    <w:rsid w:val="00CB52F2"/>
    <w:rsid w:val="00CC09CC"/>
    <w:rsid w:val="00CC10B5"/>
    <w:rsid w:val="00CC2A81"/>
    <w:rsid w:val="00CC4019"/>
    <w:rsid w:val="00CC661A"/>
    <w:rsid w:val="00CD2017"/>
    <w:rsid w:val="00CD250C"/>
    <w:rsid w:val="00CD48AA"/>
    <w:rsid w:val="00CD77D5"/>
    <w:rsid w:val="00CE41FE"/>
    <w:rsid w:val="00CE4A7B"/>
    <w:rsid w:val="00CE59CD"/>
    <w:rsid w:val="00CF0347"/>
    <w:rsid w:val="00CF293C"/>
    <w:rsid w:val="00D00349"/>
    <w:rsid w:val="00D0404C"/>
    <w:rsid w:val="00D04436"/>
    <w:rsid w:val="00D07F05"/>
    <w:rsid w:val="00D15C7C"/>
    <w:rsid w:val="00D15D0C"/>
    <w:rsid w:val="00D15F0A"/>
    <w:rsid w:val="00D17ABE"/>
    <w:rsid w:val="00D213C3"/>
    <w:rsid w:val="00D219D6"/>
    <w:rsid w:val="00D2713B"/>
    <w:rsid w:val="00D30D65"/>
    <w:rsid w:val="00D31424"/>
    <w:rsid w:val="00D35C18"/>
    <w:rsid w:val="00D3688A"/>
    <w:rsid w:val="00D428AF"/>
    <w:rsid w:val="00D42D7A"/>
    <w:rsid w:val="00D54469"/>
    <w:rsid w:val="00D54634"/>
    <w:rsid w:val="00D5548B"/>
    <w:rsid w:val="00D5581B"/>
    <w:rsid w:val="00D55C54"/>
    <w:rsid w:val="00D56FC0"/>
    <w:rsid w:val="00D60035"/>
    <w:rsid w:val="00D64C5E"/>
    <w:rsid w:val="00D65A0C"/>
    <w:rsid w:val="00D67B3E"/>
    <w:rsid w:val="00D705E0"/>
    <w:rsid w:val="00D72F83"/>
    <w:rsid w:val="00D82F41"/>
    <w:rsid w:val="00D8357F"/>
    <w:rsid w:val="00D85D21"/>
    <w:rsid w:val="00D86FDD"/>
    <w:rsid w:val="00D90B7F"/>
    <w:rsid w:val="00D935DD"/>
    <w:rsid w:val="00D93826"/>
    <w:rsid w:val="00D95924"/>
    <w:rsid w:val="00DA01AD"/>
    <w:rsid w:val="00DA0C0E"/>
    <w:rsid w:val="00DA12DE"/>
    <w:rsid w:val="00DA2B3D"/>
    <w:rsid w:val="00DA55FC"/>
    <w:rsid w:val="00DA5B97"/>
    <w:rsid w:val="00DA6E35"/>
    <w:rsid w:val="00DA78EA"/>
    <w:rsid w:val="00DB5570"/>
    <w:rsid w:val="00DB5F04"/>
    <w:rsid w:val="00DB69AE"/>
    <w:rsid w:val="00DC0366"/>
    <w:rsid w:val="00DC0A76"/>
    <w:rsid w:val="00DC3809"/>
    <w:rsid w:val="00DC399E"/>
    <w:rsid w:val="00DC50FB"/>
    <w:rsid w:val="00DC6ECD"/>
    <w:rsid w:val="00DD6A3F"/>
    <w:rsid w:val="00DE0ABB"/>
    <w:rsid w:val="00DE1F53"/>
    <w:rsid w:val="00DE275D"/>
    <w:rsid w:val="00DE3CDC"/>
    <w:rsid w:val="00DE3E68"/>
    <w:rsid w:val="00DE625D"/>
    <w:rsid w:val="00DF5A94"/>
    <w:rsid w:val="00DF657D"/>
    <w:rsid w:val="00E00678"/>
    <w:rsid w:val="00E00C55"/>
    <w:rsid w:val="00E00FE7"/>
    <w:rsid w:val="00E043AA"/>
    <w:rsid w:val="00E0586F"/>
    <w:rsid w:val="00E05B1F"/>
    <w:rsid w:val="00E062BF"/>
    <w:rsid w:val="00E06BAC"/>
    <w:rsid w:val="00E10589"/>
    <w:rsid w:val="00E14FBC"/>
    <w:rsid w:val="00E16936"/>
    <w:rsid w:val="00E17460"/>
    <w:rsid w:val="00E17B2A"/>
    <w:rsid w:val="00E21125"/>
    <w:rsid w:val="00E24FA6"/>
    <w:rsid w:val="00E25017"/>
    <w:rsid w:val="00E25DCC"/>
    <w:rsid w:val="00E330C1"/>
    <w:rsid w:val="00E35316"/>
    <w:rsid w:val="00E35DE3"/>
    <w:rsid w:val="00E37E56"/>
    <w:rsid w:val="00E37FA3"/>
    <w:rsid w:val="00E41E6E"/>
    <w:rsid w:val="00E44ED7"/>
    <w:rsid w:val="00E479BF"/>
    <w:rsid w:val="00E53F67"/>
    <w:rsid w:val="00E57EFC"/>
    <w:rsid w:val="00E61E44"/>
    <w:rsid w:val="00E633A9"/>
    <w:rsid w:val="00E67450"/>
    <w:rsid w:val="00E678BB"/>
    <w:rsid w:val="00E71BB4"/>
    <w:rsid w:val="00E73CF7"/>
    <w:rsid w:val="00E822A0"/>
    <w:rsid w:val="00E87FEE"/>
    <w:rsid w:val="00E90F0F"/>
    <w:rsid w:val="00E912F9"/>
    <w:rsid w:val="00E920E3"/>
    <w:rsid w:val="00E939EF"/>
    <w:rsid w:val="00E96F31"/>
    <w:rsid w:val="00EA0E21"/>
    <w:rsid w:val="00EA29FD"/>
    <w:rsid w:val="00EB0170"/>
    <w:rsid w:val="00EB54B6"/>
    <w:rsid w:val="00EB6FEB"/>
    <w:rsid w:val="00EC009F"/>
    <w:rsid w:val="00EC0279"/>
    <w:rsid w:val="00EC40AA"/>
    <w:rsid w:val="00EC533E"/>
    <w:rsid w:val="00ED41EB"/>
    <w:rsid w:val="00ED44D4"/>
    <w:rsid w:val="00ED6E3E"/>
    <w:rsid w:val="00ED7E75"/>
    <w:rsid w:val="00EE13BB"/>
    <w:rsid w:val="00EE38AC"/>
    <w:rsid w:val="00EE65EF"/>
    <w:rsid w:val="00EE6B08"/>
    <w:rsid w:val="00EE733C"/>
    <w:rsid w:val="00EF1F76"/>
    <w:rsid w:val="00EF3901"/>
    <w:rsid w:val="00EF3AEF"/>
    <w:rsid w:val="00EF4CE2"/>
    <w:rsid w:val="00F00CFC"/>
    <w:rsid w:val="00F06416"/>
    <w:rsid w:val="00F069DF"/>
    <w:rsid w:val="00F07AF0"/>
    <w:rsid w:val="00F07FFA"/>
    <w:rsid w:val="00F10E7A"/>
    <w:rsid w:val="00F142FD"/>
    <w:rsid w:val="00F1649A"/>
    <w:rsid w:val="00F209FD"/>
    <w:rsid w:val="00F231BC"/>
    <w:rsid w:val="00F2353A"/>
    <w:rsid w:val="00F43B53"/>
    <w:rsid w:val="00F5308E"/>
    <w:rsid w:val="00F57820"/>
    <w:rsid w:val="00F61078"/>
    <w:rsid w:val="00F61921"/>
    <w:rsid w:val="00F62559"/>
    <w:rsid w:val="00F63583"/>
    <w:rsid w:val="00F64BB1"/>
    <w:rsid w:val="00F6556D"/>
    <w:rsid w:val="00F675E0"/>
    <w:rsid w:val="00F71A9B"/>
    <w:rsid w:val="00F749AB"/>
    <w:rsid w:val="00F77C77"/>
    <w:rsid w:val="00F8069E"/>
    <w:rsid w:val="00F833DB"/>
    <w:rsid w:val="00F87960"/>
    <w:rsid w:val="00F87ED3"/>
    <w:rsid w:val="00F90BFD"/>
    <w:rsid w:val="00F9272E"/>
    <w:rsid w:val="00FA0D4F"/>
    <w:rsid w:val="00FA27A6"/>
    <w:rsid w:val="00FA376D"/>
    <w:rsid w:val="00FA39CE"/>
    <w:rsid w:val="00FB1EEE"/>
    <w:rsid w:val="00FB4D1E"/>
    <w:rsid w:val="00FB5B24"/>
    <w:rsid w:val="00FC0E83"/>
    <w:rsid w:val="00FC2597"/>
    <w:rsid w:val="00FC7280"/>
    <w:rsid w:val="00FD1111"/>
    <w:rsid w:val="00FD13BD"/>
    <w:rsid w:val="00FD3470"/>
    <w:rsid w:val="00FD6112"/>
    <w:rsid w:val="00FE3F74"/>
    <w:rsid w:val="00FE4B06"/>
    <w:rsid w:val="00FE4EEA"/>
    <w:rsid w:val="00FE686F"/>
    <w:rsid w:val="00FF0739"/>
    <w:rsid w:val="00FF3265"/>
    <w:rsid w:val="00FF51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DB948F"/>
  <w14:defaultImageDpi w14:val="32767"/>
  <w15:chartTrackingRefBased/>
  <w15:docId w15:val="{801133E0-E2E8-4E74-921B-DFF3A6A0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color w:val="000000" w:themeColor="text1"/>
        <w:kern w:val="2"/>
        <w:sz w:val="24"/>
        <w:szCs w:val="24"/>
        <w:lang w:val="en-US" w:eastAsia="zh-CN"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74BD"/>
    <w:pPr>
      <w:spacing w:after="200" w:line="240" w:lineRule="auto"/>
      <w:ind w:firstLine="0"/>
      <w:jc w:val="left"/>
    </w:pPr>
    <w:rPr>
      <w:rFonts w:asciiTheme="minorHAnsi" w:hAnsiTheme="minorHAnsi" w:cstheme="minorBidi"/>
      <w:color w:val="auto"/>
      <w:kern w:val="0"/>
      <w:lang w:eastAsia="en-US"/>
    </w:rPr>
  </w:style>
  <w:style w:type="paragraph" w:styleId="1">
    <w:name w:val="heading 1"/>
    <w:basedOn w:val="a"/>
    <w:next w:val="a"/>
    <w:link w:val="10"/>
    <w:uiPriority w:val="9"/>
    <w:qFormat/>
    <w:rsid w:val="004F79F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4F79F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4F79F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F79F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F79FF"/>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4F79FF"/>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F79F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F79F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F79FF"/>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F79F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4F79F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4F79F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F79FF"/>
    <w:rPr>
      <w:rFonts w:asciiTheme="minorHAnsi" w:hAnsiTheme="minorHAnsi" w:cstheme="majorBidi"/>
      <w:color w:val="0F4761" w:themeColor="accent1" w:themeShade="BF"/>
      <w:sz w:val="28"/>
      <w:szCs w:val="28"/>
    </w:rPr>
  </w:style>
  <w:style w:type="character" w:customStyle="1" w:styleId="50">
    <w:name w:val="标题 5 字符"/>
    <w:basedOn w:val="a0"/>
    <w:link w:val="5"/>
    <w:uiPriority w:val="9"/>
    <w:semiHidden/>
    <w:rsid w:val="004F79FF"/>
    <w:rPr>
      <w:rFonts w:asciiTheme="minorHAnsi" w:hAnsiTheme="minorHAnsi" w:cstheme="majorBidi"/>
      <w:color w:val="0F4761" w:themeColor="accent1" w:themeShade="BF"/>
    </w:rPr>
  </w:style>
  <w:style w:type="character" w:customStyle="1" w:styleId="60">
    <w:name w:val="标题 6 字符"/>
    <w:basedOn w:val="a0"/>
    <w:link w:val="6"/>
    <w:uiPriority w:val="9"/>
    <w:semiHidden/>
    <w:rsid w:val="004F79FF"/>
    <w:rPr>
      <w:rFonts w:asciiTheme="minorHAnsi" w:hAnsiTheme="minorHAnsi" w:cstheme="majorBidi"/>
      <w:b/>
      <w:bCs/>
      <w:color w:val="0F4761" w:themeColor="accent1" w:themeShade="BF"/>
    </w:rPr>
  </w:style>
  <w:style w:type="character" w:customStyle="1" w:styleId="70">
    <w:name w:val="标题 7 字符"/>
    <w:basedOn w:val="a0"/>
    <w:link w:val="7"/>
    <w:uiPriority w:val="9"/>
    <w:semiHidden/>
    <w:rsid w:val="004F79FF"/>
    <w:rPr>
      <w:rFonts w:asciiTheme="minorHAnsi" w:hAnsiTheme="minorHAnsi" w:cstheme="majorBidi"/>
      <w:b/>
      <w:bCs/>
      <w:color w:val="595959" w:themeColor="text1" w:themeTint="A6"/>
    </w:rPr>
  </w:style>
  <w:style w:type="character" w:customStyle="1" w:styleId="80">
    <w:name w:val="标题 8 字符"/>
    <w:basedOn w:val="a0"/>
    <w:link w:val="8"/>
    <w:uiPriority w:val="9"/>
    <w:semiHidden/>
    <w:rsid w:val="004F79FF"/>
    <w:rPr>
      <w:rFonts w:asciiTheme="minorHAnsi" w:hAnsiTheme="minorHAnsi" w:cstheme="majorBidi"/>
      <w:color w:val="595959" w:themeColor="text1" w:themeTint="A6"/>
    </w:rPr>
  </w:style>
  <w:style w:type="character" w:customStyle="1" w:styleId="90">
    <w:name w:val="标题 9 字符"/>
    <w:basedOn w:val="a0"/>
    <w:link w:val="9"/>
    <w:uiPriority w:val="9"/>
    <w:semiHidden/>
    <w:rsid w:val="004F79FF"/>
    <w:rPr>
      <w:rFonts w:asciiTheme="minorHAnsi" w:eastAsiaTheme="majorEastAsia" w:hAnsiTheme="minorHAnsi" w:cstheme="majorBidi"/>
      <w:color w:val="595959" w:themeColor="text1" w:themeTint="A6"/>
    </w:rPr>
  </w:style>
  <w:style w:type="paragraph" w:styleId="a3">
    <w:name w:val="Title"/>
    <w:basedOn w:val="a"/>
    <w:next w:val="a"/>
    <w:link w:val="a4"/>
    <w:uiPriority w:val="10"/>
    <w:qFormat/>
    <w:rsid w:val="004F79F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F79FF"/>
    <w:rPr>
      <w:rFonts w:asciiTheme="majorHAnsi" w:eastAsiaTheme="majorEastAsia" w:hAnsiTheme="majorHAnsi" w:cstheme="majorBidi"/>
      <w:color w:val="auto"/>
      <w:spacing w:val="-10"/>
      <w:kern w:val="28"/>
      <w:sz w:val="56"/>
      <w:szCs w:val="56"/>
    </w:rPr>
  </w:style>
  <w:style w:type="paragraph" w:styleId="a5">
    <w:name w:val="Subtitle"/>
    <w:basedOn w:val="a"/>
    <w:next w:val="a"/>
    <w:link w:val="a6"/>
    <w:uiPriority w:val="11"/>
    <w:qFormat/>
    <w:rsid w:val="004F79FF"/>
    <w:pPr>
      <w:numPr>
        <w:ilvl w:val="1"/>
      </w:numPr>
      <w:spacing w:after="160"/>
      <w:ind w:firstLine="72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F79F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F79FF"/>
    <w:pPr>
      <w:spacing w:before="160" w:after="160"/>
      <w:jc w:val="center"/>
    </w:pPr>
    <w:rPr>
      <w:i/>
      <w:iCs/>
      <w:color w:val="404040" w:themeColor="text1" w:themeTint="BF"/>
    </w:rPr>
  </w:style>
  <w:style w:type="character" w:customStyle="1" w:styleId="a8">
    <w:name w:val="引用 字符"/>
    <w:basedOn w:val="a0"/>
    <w:link w:val="a7"/>
    <w:uiPriority w:val="29"/>
    <w:rsid w:val="004F79FF"/>
    <w:rPr>
      <w:i/>
      <w:iCs/>
      <w:color w:val="404040" w:themeColor="text1" w:themeTint="BF"/>
    </w:rPr>
  </w:style>
  <w:style w:type="paragraph" w:styleId="a9">
    <w:name w:val="List Paragraph"/>
    <w:basedOn w:val="a"/>
    <w:uiPriority w:val="34"/>
    <w:qFormat/>
    <w:rsid w:val="004F79FF"/>
    <w:pPr>
      <w:ind w:left="720"/>
      <w:contextualSpacing/>
    </w:pPr>
  </w:style>
  <w:style w:type="character" w:styleId="aa">
    <w:name w:val="Intense Emphasis"/>
    <w:basedOn w:val="a0"/>
    <w:uiPriority w:val="21"/>
    <w:qFormat/>
    <w:rsid w:val="004F79FF"/>
    <w:rPr>
      <w:i/>
      <w:iCs/>
      <w:color w:val="0F4761" w:themeColor="accent1" w:themeShade="BF"/>
    </w:rPr>
  </w:style>
  <w:style w:type="paragraph" w:styleId="ab">
    <w:name w:val="Intense Quote"/>
    <w:basedOn w:val="a"/>
    <w:next w:val="a"/>
    <w:link w:val="ac"/>
    <w:uiPriority w:val="30"/>
    <w:qFormat/>
    <w:rsid w:val="004F79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F79FF"/>
    <w:rPr>
      <w:i/>
      <w:iCs/>
      <w:color w:val="0F4761" w:themeColor="accent1" w:themeShade="BF"/>
    </w:rPr>
  </w:style>
  <w:style w:type="character" w:styleId="ad">
    <w:name w:val="Intense Reference"/>
    <w:basedOn w:val="a0"/>
    <w:uiPriority w:val="32"/>
    <w:qFormat/>
    <w:rsid w:val="004F79FF"/>
    <w:rPr>
      <w:b/>
      <w:bCs/>
      <w:smallCaps/>
      <w:color w:val="0F4761" w:themeColor="accent1" w:themeShade="BF"/>
      <w:spacing w:val="5"/>
    </w:rPr>
  </w:style>
  <w:style w:type="character" w:styleId="ae">
    <w:name w:val="Hyperlink"/>
    <w:basedOn w:val="a0"/>
    <w:rsid w:val="00D54634"/>
    <w:rPr>
      <w:color w:val="156082" w:themeColor="accent1"/>
    </w:rPr>
  </w:style>
  <w:style w:type="paragraph" w:styleId="af">
    <w:name w:val="Body Text"/>
    <w:basedOn w:val="a"/>
    <w:link w:val="af0"/>
    <w:qFormat/>
    <w:rsid w:val="00D54634"/>
    <w:pPr>
      <w:spacing w:before="180" w:after="180"/>
    </w:pPr>
  </w:style>
  <w:style w:type="character" w:customStyle="1" w:styleId="af0">
    <w:name w:val="正文文本 字符"/>
    <w:basedOn w:val="a0"/>
    <w:link w:val="af"/>
    <w:rsid w:val="00D54634"/>
    <w:rPr>
      <w:rFonts w:asciiTheme="minorHAnsi" w:hAnsiTheme="minorHAnsi" w:cstheme="minorBidi"/>
      <w:color w:val="auto"/>
      <w:kern w:val="0"/>
      <w:lang w:eastAsia="en-US"/>
    </w:rPr>
  </w:style>
  <w:style w:type="paragraph" w:customStyle="1" w:styleId="FirstParagraph">
    <w:name w:val="First Paragraph"/>
    <w:basedOn w:val="af"/>
    <w:next w:val="af"/>
    <w:qFormat/>
    <w:rsid w:val="00D54634"/>
  </w:style>
  <w:style w:type="paragraph" w:styleId="af1">
    <w:name w:val="Bibliography"/>
    <w:basedOn w:val="a"/>
    <w:next w:val="a"/>
    <w:uiPriority w:val="37"/>
    <w:unhideWhenUsed/>
    <w:rsid w:val="00940DAC"/>
    <w:pPr>
      <w:tabs>
        <w:tab w:val="left" w:pos="384"/>
      </w:tabs>
      <w:spacing w:after="0" w:line="480" w:lineRule="auto"/>
      <w:ind w:left="384" w:hanging="384"/>
    </w:pPr>
  </w:style>
  <w:style w:type="character" w:styleId="af2">
    <w:name w:val="Placeholder Text"/>
    <w:basedOn w:val="a0"/>
    <w:uiPriority w:val="99"/>
    <w:semiHidden/>
    <w:rsid w:val="007C792C"/>
    <w:rPr>
      <w:color w:val="666666"/>
    </w:rPr>
  </w:style>
  <w:style w:type="character" w:styleId="af3">
    <w:name w:val="annotation reference"/>
    <w:basedOn w:val="a0"/>
    <w:uiPriority w:val="99"/>
    <w:semiHidden/>
    <w:unhideWhenUsed/>
    <w:rsid w:val="0071789C"/>
    <w:rPr>
      <w:sz w:val="16"/>
      <w:szCs w:val="16"/>
    </w:rPr>
  </w:style>
  <w:style w:type="paragraph" w:styleId="af4">
    <w:name w:val="annotation text"/>
    <w:basedOn w:val="a"/>
    <w:link w:val="af5"/>
    <w:uiPriority w:val="99"/>
    <w:unhideWhenUsed/>
    <w:rsid w:val="0071789C"/>
    <w:rPr>
      <w:sz w:val="20"/>
      <w:szCs w:val="20"/>
    </w:rPr>
  </w:style>
  <w:style w:type="character" w:customStyle="1" w:styleId="af5">
    <w:name w:val="批注文字 字符"/>
    <w:basedOn w:val="a0"/>
    <w:link w:val="af4"/>
    <w:uiPriority w:val="99"/>
    <w:rsid w:val="0071789C"/>
    <w:rPr>
      <w:rFonts w:asciiTheme="minorHAnsi" w:hAnsiTheme="minorHAnsi" w:cstheme="minorBidi"/>
      <w:color w:val="auto"/>
      <w:kern w:val="0"/>
      <w:sz w:val="20"/>
      <w:szCs w:val="20"/>
      <w:lang w:eastAsia="en-US"/>
    </w:rPr>
  </w:style>
  <w:style w:type="paragraph" w:styleId="af6">
    <w:name w:val="annotation subject"/>
    <w:basedOn w:val="af4"/>
    <w:next w:val="af4"/>
    <w:link w:val="af7"/>
    <w:uiPriority w:val="99"/>
    <w:semiHidden/>
    <w:unhideWhenUsed/>
    <w:rsid w:val="0071789C"/>
    <w:rPr>
      <w:b/>
      <w:bCs/>
    </w:rPr>
  </w:style>
  <w:style w:type="character" w:customStyle="1" w:styleId="af7">
    <w:name w:val="批注主题 字符"/>
    <w:basedOn w:val="af5"/>
    <w:link w:val="af6"/>
    <w:uiPriority w:val="99"/>
    <w:semiHidden/>
    <w:rsid w:val="0071789C"/>
    <w:rPr>
      <w:rFonts w:asciiTheme="minorHAnsi" w:hAnsiTheme="minorHAnsi" w:cstheme="minorBidi"/>
      <w:b/>
      <w:bCs/>
      <w:color w:val="auto"/>
      <w:kern w:val="0"/>
      <w:sz w:val="20"/>
      <w:szCs w:val="20"/>
      <w:lang w:eastAsia="en-US"/>
    </w:rPr>
  </w:style>
  <w:style w:type="paragraph" w:styleId="af8">
    <w:name w:val="Revision"/>
    <w:hidden/>
    <w:uiPriority w:val="99"/>
    <w:semiHidden/>
    <w:rsid w:val="00320B5E"/>
    <w:pPr>
      <w:spacing w:line="240" w:lineRule="auto"/>
      <w:ind w:firstLine="0"/>
      <w:jc w:val="left"/>
    </w:pPr>
    <w:rPr>
      <w:rFonts w:asciiTheme="minorHAnsi" w:hAnsiTheme="minorHAnsi" w:cstheme="minorBidi"/>
      <w:color w:val="auto"/>
      <w:kern w:val="0"/>
      <w:lang w:eastAsia="en-US"/>
    </w:rPr>
  </w:style>
  <w:style w:type="paragraph" w:styleId="af9">
    <w:name w:val="header"/>
    <w:basedOn w:val="a"/>
    <w:link w:val="afa"/>
    <w:uiPriority w:val="99"/>
    <w:unhideWhenUsed/>
    <w:rsid w:val="004F3F75"/>
    <w:pPr>
      <w:tabs>
        <w:tab w:val="center" w:pos="4513"/>
        <w:tab w:val="right" w:pos="9026"/>
      </w:tabs>
      <w:snapToGrid w:val="0"/>
      <w:jc w:val="center"/>
    </w:pPr>
    <w:rPr>
      <w:sz w:val="18"/>
      <w:szCs w:val="18"/>
    </w:rPr>
  </w:style>
  <w:style w:type="character" w:customStyle="1" w:styleId="afa">
    <w:name w:val="页眉 字符"/>
    <w:basedOn w:val="a0"/>
    <w:link w:val="af9"/>
    <w:uiPriority w:val="99"/>
    <w:rsid w:val="004F3F75"/>
    <w:rPr>
      <w:rFonts w:asciiTheme="minorHAnsi" w:hAnsiTheme="minorHAnsi" w:cstheme="minorBidi"/>
      <w:color w:val="auto"/>
      <w:kern w:val="0"/>
      <w:sz w:val="18"/>
      <w:szCs w:val="18"/>
      <w:lang w:eastAsia="en-US"/>
    </w:rPr>
  </w:style>
  <w:style w:type="paragraph" w:styleId="afb">
    <w:name w:val="footer"/>
    <w:basedOn w:val="a"/>
    <w:link w:val="afc"/>
    <w:uiPriority w:val="99"/>
    <w:unhideWhenUsed/>
    <w:rsid w:val="004F3F75"/>
    <w:pPr>
      <w:tabs>
        <w:tab w:val="center" w:pos="4513"/>
        <w:tab w:val="right" w:pos="9026"/>
      </w:tabs>
      <w:snapToGrid w:val="0"/>
    </w:pPr>
    <w:rPr>
      <w:sz w:val="18"/>
      <w:szCs w:val="18"/>
    </w:rPr>
  </w:style>
  <w:style w:type="character" w:customStyle="1" w:styleId="afc">
    <w:name w:val="页脚 字符"/>
    <w:basedOn w:val="a0"/>
    <w:link w:val="afb"/>
    <w:uiPriority w:val="99"/>
    <w:rsid w:val="004F3F75"/>
    <w:rPr>
      <w:rFonts w:asciiTheme="minorHAnsi" w:hAnsiTheme="minorHAnsi" w:cstheme="minorBidi"/>
      <w:color w:val="auto"/>
      <w:kern w:val="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362343">
      <w:bodyDiv w:val="1"/>
      <w:marLeft w:val="0"/>
      <w:marRight w:val="0"/>
      <w:marTop w:val="0"/>
      <w:marBottom w:val="0"/>
      <w:divBdr>
        <w:top w:val="none" w:sz="0" w:space="0" w:color="auto"/>
        <w:left w:val="none" w:sz="0" w:space="0" w:color="auto"/>
        <w:bottom w:val="none" w:sz="0" w:space="0" w:color="auto"/>
        <w:right w:val="none" w:sz="0" w:space="0" w:color="auto"/>
      </w:divBdr>
    </w:div>
    <w:div w:id="233780983">
      <w:bodyDiv w:val="1"/>
      <w:marLeft w:val="0"/>
      <w:marRight w:val="0"/>
      <w:marTop w:val="0"/>
      <w:marBottom w:val="0"/>
      <w:divBdr>
        <w:top w:val="none" w:sz="0" w:space="0" w:color="auto"/>
        <w:left w:val="none" w:sz="0" w:space="0" w:color="auto"/>
        <w:bottom w:val="none" w:sz="0" w:space="0" w:color="auto"/>
        <w:right w:val="none" w:sz="0" w:space="0" w:color="auto"/>
      </w:divBdr>
    </w:div>
    <w:div w:id="363865040">
      <w:bodyDiv w:val="1"/>
      <w:marLeft w:val="0"/>
      <w:marRight w:val="0"/>
      <w:marTop w:val="0"/>
      <w:marBottom w:val="0"/>
      <w:divBdr>
        <w:top w:val="none" w:sz="0" w:space="0" w:color="auto"/>
        <w:left w:val="none" w:sz="0" w:space="0" w:color="auto"/>
        <w:bottom w:val="none" w:sz="0" w:space="0" w:color="auto"/>
        <w:right w:val="none" w:sz="0" w:space="0" w:color="auto"/>
      </w:divBdr>
    </w:div>
    <w:div w:id="363871113">
      <w:bodyDiv w:val="1"/>
      <w:marLeft w:val="0"/>
      <w:marRight w:val="0"/>
      <w:marTop w:val="0"/>
      <w:marBottom w:val="0"/>
      <w:divBdr>
        <w:top w:val="none" w:sz="0" w:space="0" w:color="auto"/>
        <w:left w:val="none" w:sz="0" w:space="0" w:color="auto"/>
        <w:bottom w:val="none" w:sz="0" w:space="0" w:color="auto"/>
        <w:right w:val="none" w:sz="0" w:space="0" w:color="auto"/>
      </w:divBdr>
    </w:div>
    <w:div w:id="374281858">
      <w:bodyDiv w:val="1"/>
      <w:marLeft w:val="0"/>
      <w:marRight w:val="0"/>
      <w:marTop w:val="0"/>
      <w:marBottom w:val="0"/>
      <w:divBdr>
        <w:top w:val="none" w:sz="0" w:space="0" w:color="auto"/>
        <w:left w:val="none" w:sz="0" w:space="0" w:color="auto"/>
        <w:bottom w:val="none" w:sz="0" w:space="0" w:color="auto"/>
        <w:right w:val="none" w:sz="0" w:space="0" w:color="auto"/>
      </w:divBdr>
    </w:div>
    <w:div w:id="458110459">
      <w:bodyDiv w:val="1"/>
      <w:marLeft w:val="0"/>
      <w:marRight w:val="0"/>
      <w:marTop w:val="0"/>
      <w:marBottom w:val="0"/>
      <w:divBdr>
        <w:top w:val="none" w:sz="0" w:space="0" w:color="auto"/>
        <w:left w:val="none" w:sz="0" w:space="0" w:color="auto"/>
        <w:bottom w:val="none" w:sz="0" w:space="0" w:color="auto"/>
        <w:right w:val="none" w:sz="0" w:space="0" w:color="auto"/>
      </w:divBdr>
    </w:div>
    <w:div w:id="535776805">
      <w:bodyDiv w:val="1"/>
      <w:marLeft w:val="0"/>
      <w:marRight w:val="0"/>
      <w:marTop w:val="0"/>
      <w:marBottom w:val="0"/>
      <w:divBdr>
        <w:top w:val="none" w:sz="0" w:space="0" w:color="auto"/>
        <w:left w:val="none" w:sz="0" w:space="0" w:color="auto"/>
        <w:bottom w:val="none" w:sz="0" w:space="0" w:color="auto"/>
        <w:right w:val="none" w:sz="0" w:space="0" w:color="auto"/>
      </w:divBdr>
    </w:div>
    <w:div w:id="561257439">
      <w:bodyDiv w:val="1"/>
      <w:marLeft w:val="0"/>
      <w:marRight w:val="0"/>
      <w:marTop w:val="0"/>
      <w:marBottom w:val="0"/>
      <w:divBdr>
        <w:top w:val="none" w:sz="0" w:space="0" w:color="auto"/>
        <w:left w:val="none" w:sz="0" w:space="0" w:color="auto"/>
        <w:bottom w:val="none" w:sz="0" w:space="0" w:color="auto"/>
        <w:right w:val="none" w:sz="0" w:space="0" w:color="auto"/>
      </w:divBdr>
    </w:div>
    <w:div w:id="605119490">
      <w:bodyDiv w:val="1"/>
      <w:marLeft w:val="0"/>
      <w:marRight w:val="0"/>
      <w:marTop w:val="0"/>
      <w:marBottom w:val="0"/>
      <w:divBdr>
        <w:top w:val="none" w:sz="0" w:space="0" w:color="auto"/>
        <w:left w:val="none" w:sz="0" w:space="0" w:color="auto"/>
        <w:bottom w:val="none" w:sz="0" w:space="0" w:color="auto"/>
        <w:right w:val="none" w:sz="0" w:space="0" w:color="auto"/>
      </w:divBdr>
    </w:div>
    <w:div w:id="765078600">
      <w:bodyDiv w:val="1"/>
      <w:marLeft w:val="0"/>
      <w:marRight w:val="0"/>
      <w:marTop w:val="0"/>
      <w:marBottom w:val="0"/>
      <w:divBdr>
        <w:top w:val="none" w:sz="0" w:space="0" w:color="auto"/>
        <w:left w:val="none" w:sz="0" w:space="0" w:color="auto"/>
        <w:bottom w:val="none" w:sz="0" w:space="0" w:color="auto"/>
        <w:right w:val="none" w:sz="0" w:space="0" w:color="auto"/>
      </w:divBdr>
    </w:div>
    <w:div w:id="806506895">
      <w:bodyDiv w:val="1"/>
      <w:marLeft w:val="0"/>
      <w:marRight w:val="0"/>
      <w:marTop w:val="0"/>
      <w:marBottom w:val="0"/>
      <w:divBdr>
        <w:top w:val="none" w:sz="0" w:space="0" w:color="auto"/>
        <w:left w:val="none" w:sz="0" w:space="0" w:color="auto"/>
        <w:bottom w:val="none" w:sz="0" w:space="0" w:color="auto"/>
        <w:right w:val="none" w:sz="0" w:space="0" w:color="auto"/>
      </w:divBdr>
    </w:div>
    <w:div w:id="942565712">
      <w:bodyDiv w:val="1"/>
      <w:marLeft w:val="0"/>
      <w:marRight w:val="0"/>
      <w:marTop w:val="0"/>
      <w:marBottom w:val="0"/>
      <w:divBdr>
        <w:top w:val="none" w:sz="0" w:space="0" w:color="auto"/>
        <w:left w:val="none" w:sz="0" w:space="0" w:color="auto"/>
        <w:bottom w:val="none" w:sz="0" w:space="0" w:color="auto"/>
        <w:right w:val="none" w:sz="0" w:space="0" w:color="auto"/>
      </w:divBdr>
    </w:div>
    <w:div w:id="1105493540">
      <w:bodyDiv w:val="1"/>
      <w:marLeft w:val="0"/>
      <w:marRight w:val="0"/>
      <w:marTop w:val="0"/>
      <w:marBottom w:val="0"/>
      <w:divBdr>
        <w:top w:val="none" w:sz="0" w:space="0" w:color="auto"/>
        <w:left w:val="none" w:sz="0" w:space="0" w:color="auto"/>
        <w:bottom w:val="none" w:sz="0" w:space="0" w:color="auto"/>
        <w:right w:val="none" w:sz="0" w:space="0" w:color="auto"/>
      </w:divBdr>
    </w:div>
    <w:div w:id="1112166253">
      <w:bodyDiv w:val="1"/>
      <w:marLeft w:val="0"/>
      <w:marRight w:val="0"/>
      <w:marTop w:val="0"/>
      <w:marBottom w:val="0"/>
      <w:divBdr>
        <w:top w:val="none" w:sz="0" w:space="0" w:color="auto"/>
        <w:left w:val="none" w:sz="0" w:space="0" w:color="auto"/>
        <w:bottom w:val="none" w:sz="0" w:space="0" w:color="auto"/>
        <w:right w:val="none" w:sz="0" w:space="0" w:color="auto"/>
      </w:divBdr>
    </w:div>
    <w:div w:id="1125007478">
      <w:bodyDiv w:val="1"/>
      <w:marLeft w:val="0"/>
      <w:marRight w:val="0"/>
      <w:marTop w:val="0"/>
      <w:marBottom w:val="0"/>
      <w:divBdr>
        <w:top w:val="none" w:sz="0" w:space="0" w:color="auto"/>
        <w:left w:val="none" w:sz="0" w:space="0" w:color="auto"/>
        <w:bottom w:val="none" w:sz="0" w:space="0" w:color="auto"/>
        <w:right w:val="none" w:sz="0" w:space="0" w:color="auto"/>
      </w:divBdr>
    </w:div>
    <w:div w:id="1148863189">
      <w:bodyDiv w:val="1"/>
      <w:marLeft w:val="0"/>
      <w:marRight w:val="0"/>
      <w:marTop w:val="0"/>
      <w:marBottom w:val="0"/>
      <w:divBdr>
        <w:top w:val="none" w:sz="0" w:space="0" w:color="auto"/>
        <w:left w:val="none" w:sz="0" w:space="0" w:color="auto"/>
        <w:bottom w:val="none" w:sz="0" w:space="0" w:color="auto"/>
        <w:right w:val="none" w:sz="0" w:space="0" w:color="auto"/>
      </w:divBdr>
    </w:div>
    <w:div w:id="1276062866">
      <w:bodyDiv w:val="1"/>
      <w:marLeft w:val="0"/>
      <w:marRight w:val="0"/>
      <w:marTop w:val="0"/>
      <w:marBottom w:val="0"/>
      <w:divBdr>
        <w:top w:val="none" w:sz="0" w:space="0" w:color="auto"/>
        <w:left w:val="none" w:sz="0" w:space="0" w:color="auto"/>
        <w:bottom w:val="none" w:sz="0" w:space="0" w:color="auto"/>
        <w:right w:val="none" w:sz="0" w:space="0" w:color="auto"/>
      </w:divBdr>
    </w:div>
    <w:div w:id="1298298342">
      <w:bodyDiv w:val="1"/>
      <w:marLeft w:val="0"/>
      <w:marRight w:val="0"/>
      <w:marTop w:val="0"/>
      <w:marBottom w:val="0"/>
      <w:divBdr>
        <w:top w:val="none" w:sz="0" w:space="0" w:color="auto"/>
        <w:left w:val="none" w:sz="0" w:space="0" w:color="auto"/>
        <w:bottom w:val="none" w:sz="0" w:space="0" w:color="auto"/>
        <w:right w:val="none" w:sz="0" w:space="0" w:color="auto"/>
      </w:divBdr>
    </w:div>
    <w:div w:id="1380547399">
      <w:bodyDiv w:val="1"/>
      <w:marLeft w:val="0"/>
      <w:marRight w:val="0"/>
      <w:marTop w:val="0"/>
      <w:marBottom w:val="0"/>
      <w:divBdr>
        <w:top w:val="none" w:sz="0" w:space="0" w:color="auto"/>
        <w:left w:val="none" w:sz="0" w:space="0" w:color="auto"/>
        <w:bottom w:val="none" w:sz="0" w:space="0" w:color="auto"/>
        <w:right w:val="none" w:sz="0" w:space="0" w:color="auto"/>
      </w:divBdr>
    </w:div>
    <w:div w:id="1382172791">
      <w:bodyDiv w:val="1"/>
      <w:marLeft w:val="0"/>
      <w:marRight w:val="0"/>
      <w:marTop w:val="0"/>
      <w:marBottom w:val="0"/>
      <w:divBdr>
        <w:top w:val="none" w:sz="0" w:space="0" w:color="auto"/>
        <w:left w:val="none" w:sz="0" w:space="0" w:color="auto"/>
        <w:bottom w:val="none" w:sz="0" w:space="0" w:color="auto"/>
        <w:right w:val="none" w:sz="0" w:space="0" w:color="auto"/>
      </w:divBdr>
    </w:div>
    <w:div w:id="1400518909">
      <w:bodyDiv w:val="1"/>
      <w:marLeft w:val="0"/>
      <w:marRight w:val="0"/>
      <w:marTop w:val="0"/>
      <w:marBottom w:val="0"/>
      <w:divBdr>
        <w:top w:val="none" w:sz="0" w:space="0" w:color="auto"/>
        <w:left w:val="none" w:sz="0" w:space="0" w:color="auto"/>
        <w:bottom w:val="none" w:sz="0" w:space="0" w:color="auto"/>
        <w:right w:val="none" w:sz="0" w:space="0" w:color="auto"/>
      </w:divBdr>
    </w:div>
    <w:div w:id="1441562300">
      <w:bodyDiv w:val="1"/>
      <w:marLeft w:val="0"/>
      <w:marRight w:val="0"/>
      <w:marTop w:val="0"/>
      <w:marBottom w:val="0"/>
      <w:divBdr>
        <w:top w:val="none" w:sz="0" w:space="0" w:color="auto"/>
        <w:left w:val="none" w:sz="0" w:space="0" w:color="auto"/>
        <w:bottom w:val="none" w:sz="0" w:space="0" w:color="auto"/>
        <w:right w:val="none" w:sz="0" w:space="0" w:color="auto"/>
      </w:divBdr>
    </w:div>
    <w:div w:id="1703509332">
      <w:bodyDiv w:val="1"/>
      <w:marLeft w:val="0"/>
      <w:marRight w:val="0"/>
      <w:marTop w:val="0"/>
      <w:marBottom w:val="0"/>
      <w:divBdr>
        <w:top w:val="none" w:sz="0" w:space="0" w:color="auto"/>
        <w:left w:val="none" w:sz="0" w:space="0" w:color="auto"/>
        <w:bottom w:val="none" w:sz="0" w:space="0" w:color="auto"/>
        <w:right w:val="none" w:sz="0" w:space="0" w:color="auto"/>
      </w:divBdr>
    </w:div>
    <w:div w:id="1766999312">
      <w:bodyDiv w:val="1"/>
      <w:marLeft w:val="0"/>
      <w:marRight w:val="0"/>
      <w:marTop w:val="0"/>
      <w:marBottom w:val="0"/>
      <w:divBdr>
        <w:top w:val="none" w:sz="0" w:space="0" w:color="auto"/>
        <w:left w:val="none" w:sz="0" w:space="0" w:color="auto"/>
        <w:bottom w:val="none" w:sz="0" w:space="0" w:color="auto"/>
        <w:right w:val="none" w:sz="0" w:space="0" w:color="auto"/>
      </w:divBdr>
    </w:div>
    <w:div w:id="1787038214">
      <w:bodyDiv w:val="1"/>
      <w:marLeft w:val="0"/>
      <w:marRight w:val="0"/>
      <w:marTop w:val="0"/>
      <w:marBottom w:val="0"/>
      <w:divBdr>
        <w:top w:val="none" w:sz="0" w:space="0" w:color="auto"/>
        <w:left w:val="none" w:sz="0" w:space="0" w:color="auto"/>
        <w:bottom w:val="none" w:sz="0" w:space="0" w:color="auto"/>
        <w:right w:val="none" w:sz="0" w:space="0" w:color="auto"/>
      </w:divBdr>
    </w:div>
    <w:div w:id="1803694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hyperlink" Target="https://orcid.org/0000-0001-6987-6228"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gif"/><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16778</TotalTime>
  <Pages>41</Pages>
  <Words>72144</Words>
  <Characters>411221</Characters>
  <Application>Microsoft Office Word</Application>
  <DocSecurity>0</DocSecurity>
  <Lines>3426</Lines>
  <Paragraphs>964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Junsong</dc:creator>
  <cp:keywords/>
  <dc:description/>
  <cp:lastModifiedBy>Lu, Junsong</cp:lastModifiedBy>
  <cp:revision>1015</cp:revision>
  <dcterms:created xsi:type="dcterms:W3CDTF">2025-07-06T02:21:00Z</dcterms:created>
  <dcterms:modified xsi:type="dcterms:W3CDTF">2025-08-27T01:35:00Z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id="loKmZ2O3"/&gt;&lt;style id="http://www.zotero.org/styles/nature" hasBibliography="1" bibliographyStyleHasBeenSet="1"/&gt;&lt;prefs&gt;&lt;pref name="fieldType" value="Field"/&gt;&lt;/prefs&gt;&lt;/data&gt;</vt:lpwstr>
  </property>
</Properties>
</file>